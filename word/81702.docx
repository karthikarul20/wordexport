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webSettings.xml" ContentType="application/vnd.openxmlformats-officedocument.wordprocessingml.webSettings+xml"/>
  <Override PartName="/word/fontTable.xml" ContentType="application/vnd.openxmlformats-officedocument.wordprocessingml.fontTable+xml"/>
  <Override PartName="/word/comments.xml" ContentType="application/vnd.openxmlformats-officedocument.wordprocessingml.comments+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pPr>
        <w:pStyle w:val="jrnlDOI"/>
      </w:pPr>
      <w:r>
        <w:rPr>
          <w:shd w:val="clear" w:color="" w:fill=""/>
        </w:rPr>
        <w:t xml:space="preserve">10.7554/eLife.13446</w:t>
      </w:r>
    </w:p>
    <w:p>
      <w:pPr>
        <w:pStyle w:val="jrnlArtType"/>
      </w:pPr>
      <w:r>
        <w:rPr>
          <w:shd w:val="clear" w:color="" w:fill=""/>
        </w:rPr>
        <w:t xml:space="preserve">Research Article</w:t>
      </w:r>
    </w:p>
    <w:p/>
    <w:p>
      <w:pPr>
        <w:pStyle w:val="jrnlArtTitle"/>
      </w:pPr>
      <w:r>
        <w:rPr>
          <w:color w:val="#002040"/>
          <w:sz w:val="40"/>
          <w:szCs w:val="40"/>
          <w:b/>
          <w:shd w:val="clear" w:color="" w:fill=""/>
        </w:rPr>
        <w:t xml:space="preserve">Activation of PTHrP-cAMP-CREB1 signaling following p53 loss is essential for osteosarcoma initiation and maintenance</w:t>
      </w:r>
    </w:p>
    <w:p>
      <w:pPr>
        <w:pStyle w:val="jrnlAbsGroup"/>
      </w:pPr>
    </w:p>
    <w:p>
      <w:pPr>
        <w:pStyle w:val="jrnlAbsHead"/>
      </w:pPr>
      <w:r>
        <w:rPr>
          <w:color w:val="#011b37"/>
          <w:sz w:val="40"/>
          <w:szCs w:val="40"/>
          <w:b/>
          <w:shd w:val="clear" w:color="" w:fill=""/>
        </w:rPr>
        <w:t xml:space="preserve">Abstract</w:t>
      </w:r>
    </w:p>
    <w:p>
      <w:pPr>
        <w:pStyle w:val="jrnlAbsPara"/>
      </w:pPr>
      <w:r>
        <w:rPr>
          <w:sz w:val="22"/>
          <w:szCs w:val="22"/>
          <w:shd w:val="clear" w:color="" w:fill=""/>
        </w:rPr>
        <w:t xml:space="preserve">Mutations in the P53 pathway are a hallmark of human cancer. The identification of pathways upon which p53-deficient cells depend could reveal therapeutic targets that may spare normal cells with intact p53. In contrast to P53 point mutations in other cancer, complete loss of P53 is a frequent event in osteosarcoma (OS), the most common cancer of bone. The consequences of p53 loss for osteoblastic cells and OS development are poorly understood. Here we use murine OS models to demonstrate that elevated </w:t>
      </w:r>
      <w:r>
        <w:rPr>
          <w:sz w:val="22"/>
          <w:szCs w:val="22"/>
          <w:i/>
          <w:iCs/>
          <w:shd w:val="clear" w:color="" w:fill=""/>
        </w:rPr>
        <w:t xml:space="preserve">Pthlh (Pthrp</w:t>
      </w:r>
      <w:r>
        <w:rPr>
          <w:sz w:val="22"/>
          <w:szCs w:val="22"/>
          <w:shd w:val="clear" w:color="" w:fill=""/>
        </w:rPr>
        <w:t xml:space="preserve">), cAMP levels and signalling via CREB1 are characteristic of both p53-deficient osteoblasts and OS. Normal osteoblasts survive depletion of both PTHrP and CREB1. In contrast, p53-deficient osteoblasts and OS depend upon continuous activation of this pathway and undergo proliferation arrest and apoptosis in the absence of PTHrP or CREB1. Our results identify the PTHrP-cAMP-CREB1 axis as an attractive pathway for therapeutic inhibition in OS.</w:t>
      </w:r>
    </w:p>
    <w:p>
      <w:pPr>
        <w:pStyle w:val="jrnlBoxBlock"/>
      </w:pPr>
    </w:p>
    <w:p>
      <w:pPr>
        <w:pStyle w:val="jrnlBoxCaption"/>
      </w:pPr>
      <w:r>
        <w:rPr>
          <w:color w:val="#0f8040"/>
          <w:sz w:val="40"/>
          <w:szCs w:val="40"/>
          <w:b/>
          <w:shd w:val="clear" w:color="" w:fill=""/>
        </w:rPr>
        <w:t xml:space="preserve">eLife digest</w:t>
      </w:r>
    </w:p>
    <w:p>
      <w:pPr>
        <w:pStyle w:val="jrnlBoxText"/>
      </w:pPr>
      <w:r>
        <w:rPr>
          <w:sz w:val="22"/>
          <w:szCs w:val="22"/>
          <w:shd w:val="clear" w:color="" w:fill=""/>
        </w:rPr>
        <w:t xml:space="preserve">Bone cancer (osteosarcoma) is caused by mutations in certain genes, which results in cells growing and dividing uncontrollably. In particular, a gene that produces a protein called P53 in humans is lost in all bone cancers. However, we don’t understand what happens to the bone cells when they lose P53. Although a number of studies have identified several molecular pathways that are changed in bone cancers – such as the cyclic AMP (cAMP) pathway – how these interact to cause a cancer is not well understood.</w:t>
      </w:r>
    </w:p>
    <w:p>
      <w:pPr>
        <w:pStyle w:val="jrnlBoxText"/>
      </w:pPr>
      <w:r>
        <w:rPr>
          <w:sz w:val="22"/>
          <w:szCs w:val="22"/>
          <w:shd w:val="clear" w:color="" w:fill=""/>
        </w:rPr>
        <w:t xml:space="preserve">Walia et al. compared bone-forming cells from normal mice with cells from mutant mice from which the gene that produces the mouse p53 protein could be removed. This revealed that the loss of p53 causes these cells to grow faster. The activity of the cAMP pathway also increases in p53-deficient cells. Further investigation revealed that the cells grow faster only if they are able to activate the cAMP pathway, and that this pathway needs to stay active for bone cancer cells to grow and survive. This suggests that inhibiting this pathway could present a new way to treat bone cancer.</w:t>
      </w:r>
    </w:p>
    <w:p>
      <w:pPr>
        <w:pStyle w:val="jrnlBoxText"/>
      </w:pPr>
      <w:r>
        <w:rPr>
          <w:sz w:val="22"/>
          <w:szCs w:val="22"/>
          <w:shd w:val="clear" w:color="" w:fill=""/>
        </w:rPr>
        <w:t xml:space="preserve">Walia et al. confirmed several of their findings in human cells. Future studies will now investigate how the loss of the P53 protein in humans activates the cAMP pathway, which will be important for understanding how this cancer forms. It will also be worthwhile to begin testing ways to block this pathway to determine whether it is a useful target for therapies.</w:t>
      </w:r>
    </w:p>
    <w:p>
      <w:pPr>
        <w:sectPr>
          <w:pgSz w:orient="portrait" w:w="12240" w:h="18720"/>
          <w:pgMar w:top="600" w:right="600" w:bottom="600" w:left="600" w:header="720" w:footer="720" w:gutter="0"/>
          <w:cols w:num="1" w:space="720"/>
        </w:sectPr>
      </w:pPr>
    </w:p>
    <w:p>
      <w:pPr>
        <w:pStyle w:val="jrnlHead1"/>
      </w:pPr>
      <w:r>
        <w:rPr>
          <w:color w:val="#011b37"/>
          <w:sz w:val="56"/>
          <w:szCs w:val="56"/>
          <w:b/>
          <w:shd w:val="clear" w:color="" w:fill=""/>
        </w:rPr>
        <w:t xml:space="preserve">Introduction</w:t>
      </w:r>
    </w:p>
    <w:p>
      <w:pPr>
        <w:pStyle w:val="jrnlSecPara"/>
      </w:pPr>
      <w:r>
        <w:rPr>
          <w:sz w:val="22"/>
          <w:szCs w:val="22"/>
          <w:shd w:val="clear" w:color="" w:fill=""/>
        </w:rPr>
        <w:t xml:space="preserve">Mutations within the P53 pathway occur in all human cancers (</w:t>
      </w:r>
      <w:hyperlink w:anchor="R19" w:history="1">
        <w:r>
          <w:rPr>
            <w:rStyle w:val="jrnlBibRef"/>
          </w:rPr>
          <w:t xml:space="preserve">Hanahan and Weinberg, 2011</w:t>
        </w:r>
      </w:hyperlink>
      <w:r>
        <w:rPr>
          <w:sz w:val="22"/>
          <w:szCs w:val="22"/>
          <w:shd w:val="clear" w:color="" w:fill=""/>
        </w:rPr>
        <w:t xml:space="preserve">). While the mutation of </w:t>
      </w:r>
      <w:r>
        <w:rPr>
          <w:sz w:val="22"/>
          <w:szCs w:val="22"/>
          <w:i/>
          <w:iCs/>
          <w:shd w:val="clear" w:color="" w:fill=""/>
        </w:rPr>
        <w:t xml:space="preserve">TP53</w:t>
      </w:r>
      <w:r>
        <w:rPr>
          <w:sz w:val="22"/>
          <w:szCs w:val="22"/>
          <w:shd w:val="clear" w:color="" w:fill=""/>
        </w:rPr>
        <w:t xml:space="preserve"> itself is a common event, how this contributes to the initiation of cancer is incompletely understood. The most prevalent mutations are point mutations that result in proteins with altered function (</w:t>
      </w:r>
      <w:hyperlink w:anchor="R50" w:history="1">
        <w:r>
          <w:rPr>
            <w:rStyle w:val="jrnlBibRef"/>
          </w:rPr>
          <w:t xml:space="preserve">Olivier et al., 2010</w:t>
        </w:r>
      </w:hyperlink>
      <w:r>
        <w:rPr>
          <w:sz w:val="22"/>
          <w:szCs w:val="22"/>
          <w:shd w:val="clear" w:color="" w:fill=""/>
        </w:rPr>
        <w:t xml:space="preserve">). Extensive analysis of these mutations using mouse models has revealed the pervasive cellular consequences of mutant P53 (</w:t>
      </w:r>
      <w:hyperlink w:anchor="R7" w:history="1">
        <w:r>
          <w:rPr>
            <w:rStyle w:val="jrnlBibRef"/>
          </w:rPr>
          <w:t xml:space="preserve">Bieging and Attardi, 2012</w:t>
        </w:r>
      </w:hyperlink>
      <w:r>
        <w:rPr>
          <w:sz w:val="22"/>
          <w:szCs w:val="22"/>
          <w:shd w:val="clear" w:color="" w:fill=""/>
        </w:rPr>
        <w:t xml:space="preserve">; </w:t>
      </w:r>
      <w:hyperlink w:anchor="R8" w:history="1">
        <w:r>
          <w:rPr>
            <w:rStyle w:val="jrnlBibRef"/>
          </w:rPr>
          <w:t xml:space="preserve">Bieging et al., 2014</w:t>
        </w:r>
      </w:hyperlink>
      <w:r>
        <w:rPr>
          <w:sz w:val="22"/>
          <w:szCs w:val="22"/>
          <w:shd w:val="clear" w:color="" w:fill=""/>
        </w:rPr>
        <w:t xml:space="preserve">; </w:t>
      </w:r>
      <w:hyperlink w:anchor="R17" w:history="1">
        <w:r>
          <w:rPr>
            <w:rStyle w:val="jrnlBibRef"/>
          </w:rPr>
          <w:t xml:space="preserve">Goh et al., 2011</w:t>
        </w:r>
      </w:hyperlink>
      <w:r>
        <w:rPr>
          <w:sz w:val="22"/>
          <w:szCs w:val="22"/>
          <w:shd w:val="clear" w:color="" w:fill=""/>
        </w:rPr>
        <w:t xml:space="preserve">). In osteosarcoma (OS), the most common primary tumour of bone, unique genomic rearrangements and other mutation types most often result in null alleles of P53 (</w:t>
      </w:r>
      <w:hyperlink w:anchor="R60" w:history="1">
        <w:r>
          <w:rPr>
            <w:rStyle w:val="jrnlBibRef"/>
          </w:rPr>
          <w:t xml:space="preserve">Ribi et al., 2015</w:t>
        </w:r>
      </w:hyperlink>
      <w:r>
        <w:rPr>
          <w:sz w:val="22"/>
          <w:szCs w:val="22"/>
          <w:shd w:val="clear" w:color="" w:fill=""/>
        </w:rPr>
        <w:t xml:space="preserve">; </w:t>
      </w:r>
      <w:hyperlink w:anchor="R10" w:history="1">
        <w:r>
          <w:rPr>
            <w:rStyle w:val="jrnlBibRef"/>
          </w:rPr>
          <w:t xml:space="preserve">Chen et al., 2014</w:t>
        </w:r>
      </w:hyperlink>
      <w:r>
        <w:rPr>
          <w:sz w:val="22"/>
          <w:szCs w:val="22"/>
          <w:shd w:val="clear" w:color="" w:fill=""/>
        </w:rPr>
        <w:t xml:space="preserve">). The reason for this distinct </w:t>
      </w:r>
      <w:r>
        <w:rPr>
          <w:sz w:val="22"/>
          <w:szCs w:val="22"/>
          <w:i/>
          <w:iCs/>
          <w:shd w:val="clear" w:color="" w:fill=""/>
        </w:rPr>
        <w:t xml:space="preserve">TP53</w:t>
      </w:r>
      <w:r>
        <w:rPr>
          <w:sz w:val="22"/>
          <w:szCs w:val="22"/>
          <w:shd w:val="clear" w:color="" w:fill=""/>
        </w:rPr>
        <w:t xml:space="preserve"> mutational preference in osteoblastic cells, the lineage of origin of OS, is not understood, nor are the signaling cascades that are altered in p53-deficient osteoblastic cells that facilitate the initiation of OS. Understanding how the loss of P53 modifies osteoblast precursor cells to enable OS initiation will provide new avenues to improve clinical outcomes.</w:t>
      </w:r>
    </w:p>
    <w:p>
      <w:pPr>
        <w:pStyle w:val="jrnlSecPara"/>
      </w:pPr>
      <w:r>
        <w:rPr>
          <w:sz w:val="22"/>
          <w:szCs w:val="22"/>
          <w:shd w:val="clear" w:color="" w:fill=""/>
        </w:rPr>
        <w:t xml:space="preserve">OS occurs predominantly in children and teenagers and 5 year survival rates have plateaued at ~70% for patients with localised primary disease and ~20% for patients with metastatic or recurrent disease (</w:t>
      </w:r>
      <w:hyperlink w:anchor="R23" w:history="1">
        <w:r>
          <w:rPr>
            <w:rStyle w:val="jrnlBibRef"/>
          </w:rPr>
          <w:t xml:space="preserve">Janeway et al., 2012</w:t>
        </w:r>
      </w:hyperlink>
      <w:r>
        <w:rPr>
          <w:sz w:val="22"/>
          <w:szCs w:val="22"/>
          <w:shd w:val="clear" w:color="" w:fill=""/>
        </w:rPr>
        <w:t xml:space="preserve">; </w:t>
      </w:r>
      <w:hyperlink w:anchor="R41" w:history="1">
        <w:r>
          <w:rPr>
            <w:rStyle w:val="jrnlBibRef"/>
          </w:rPr>
          <w:t xml:space="preserve">Mirabello et al., 2009</w:t>
        </w:r>
      </w:hyperlink>
      <w:r>
        <w:rPr>
          <w:sz w:val="22"/>
          <w:szCs w:val="22"/>
          <w:shd w:val="clear" w:color="" w:fill=""/>
        </w:rPr>
        <w:t xml:space="preserve">). The advances in the understanding of OS biology and genetics have brought limited patient benefit to date or changes in clinical management. Sequencing of OS using both whole genome and exome approaches identified the universal mutation of </w:t>
      </w:r>
      <w:r>
        <w:rPr>
          <w:sz w:val="22"/>
          <w:szCs w:val="22"/>
          <w:i/>
          <w:iCs/>
          <w:shd w:val="clear" w:color="" w:fill=""/>
        </w:rPr>
        <w:t xml:space="preserve">TP53</w:t>
      </w:r>
      <w:r>
        <w:rPr>
          <w:sz w:val="22"/>
          <w:szCs w:val="22"/>
          <w:shd w:val="clear" w:color="" w:fill=""/>
        </w:rPr>
        <w:t xml:space="preserve"> accompanied by recurrent mutation of </w:t>
      </w:r>
      <w:r>
        <w:rPr>
          <w:sz w:val="22"/>
          <w:szCs w:val="22"/>
          <w:i/>
          <w:iCs/>
          <w:shd w:val="clear" w:color="" w:fill=""/>
        </w:rPr>
        <w:t xml:space="preserve">RB1, ATRX</w:t>
      </w:r>
      <w:r>
        <w:rPr>
          <w:sz w:val="22"/>
          <w:szCs w:val="22"/>
          <w:shd w:val="clear" w:color="" w:fill=""/>
        </w:rPr>
        <w:t xml:space="preserve"> and </w:t>
      </w:r>
      <w:r>
        <w:rPr>
          <w:sz w:val="22"/>
          <w:szCs w:val="22"/>
          <w:i/>
          <w:iCs/>
          <w:shd w:val="clear" w:color="" w:fill=""/>
        </w:rPr>
        <w:t xml:space="preserve">DLG2</w:t>
      </w:r>
      <w:r>
        <w:rPr>
          <w:sz w:val="22"/>
          <w:szCs w:val="22"/>
          <w:shd w:val="clear" w:color="" w:fill=""/>
        </w:rPr>
        <w:t xml:space="preserve"> in 29%-53% of cases (</w:t>
      </w:r>
      <w:hyperlink w:anchor="R60" w:history="1">
        <w:r>
          <w:rPr>
            <w:rStyle w:val="jrnlBibRef"/>
          </w:rPr>
          <w:t xml:space="preserve">Ribi et al., 2015</w:t>
        </w:r>
      </w:hyperlink>
      <w:r>
        <w:rPr>
          <w:sz w:val="22"/>
          <w:szCs w:val="22"/>
          <w:shd w:val="clear" w:color="" w:fill=""/>
        </w:rPr>
        <w:t xml:space="preserve">; </w:t>
      </w:r>
      <w:hyperlink w:anchor="R10" w:history="1">
        <w:r>
          <w:rPr>
            <w:rStyle w:val="jrnlBibRef"/>
          </w:rPr>
          <w:t xml:space="preserve">Chen et al., 2014</w:t>
        </w:r>
      </w:hyperlink>
      <w:r>
        <w:rPr>
          <w:sz w:val="22"/>
          <w:szCs w:val="22"/>
          <w:shd w:val="clear" w:color="" w:fill=""/>
        </w:rPr>
        <w:t xml:space="preserve">; </w:t>
      </w:r>
      <w:hyperlink w:anchor="R55" w:history="1">
        <w:r>
          <w:rPr>
            <w:rStyle w:val="jrnlBibRef"/>
          </w:rPr>
          <w:t xml:space="preserve">Perry et al., 2014</w:t>
        </w:r>
      </w:hyperlink>
      <w:r>
        <w:rPr>
          <w:sz w:val="22"/>
          <w:szCs w:val="22"/>
          <w:shd w:val="clear" w:color="" w:fill=""/>
        </w:rPr>
        <w:t xml:space="preserve">). The OS predisposition of Li-Fraumeni patients and mouse models support the key role of </w:t>
      </w:r>
      <w:r>
        <w:rPr>
          <w:sz w:val="22"/>
          <w:szCs w:val="22"/>
          <w:i/>
          <w:iCs/>
          <w:shd w:val="clear" w:color="" w:fill=""/>
        </w:rPr>
        <w:t xml:space="preserve">p53</w:t>
      </w:r>
      <w:r>
        <w:rPr>
          <w:sz w:val="22"/>
          <w:szCs w:val="22"/>
          <w:shd w:val="clear" w:color="" w:fill=""/>
        </w:rPr>
        <w:t xml:space="preserve"> mutation in OS: </w:t>
      </w:r>
      <w:r>
        <w:rPr>
          <w:sz w:val="22"/>
          <w:szCs w:val="22"/>
          <w:i/>
          <w:iCs/>
          <w:shd w:val="clear" w:color="" w:fill=""/>
        </w:rPr>
        <w:t xml:space="preserve">Trp53</w:t>
      </w:r>
      <w:r>
        <w:rPr>
          <w:sz w:val="22"/>
          <w:szCs w:val="22"/>
          <w:i/>
          <w:iCs/>
          <w:vertAlign w:val="superscript"/>
          <w:shd w:val="clear" w:color="" w:fill=""/>
        </w:rPr>
        <w:t xml:space="preserve">+/-</w:t>
      </w:r>
      <w:r>
        <w:rPr>
          <w:sz w:val="22"/>
          <w:szCs w:val="22"/>
          <w:shd w:val="clear" w:color="" w:fill=""/>
        </w:rPr>
        <w:t xml:space="preserve"> and </w:t>
      </w:r>
      <w:r>
        <w:rPr>
          <w:sz w:val="22"/>
          <w:szCs w:val="22"/>
          <w:i/>
          <w:iCs/>
          <w:shd w:val="clear" w:color="" w:fill=""/>
        </w:rPr>
        <w:t xml:space="preserve">Trp53</w:t>
      </w:r>
      <w:r>
        <w:rPr>
          <w:sz w:val="22"/>
          <w:szCs w:val="22"/>
          <w:i/>
          <w:iCs/>
          <w:vertAlign w:val="superscript"/>
          <w:shd w:val="clear" w:color="" w:fill=""/>
        </w:rPr>
        <w:t xml:space="preserve">-/-</w:t>
      </w:r>
      <w:r>
        <w:rPr>
          <w:sz w:val="22"/>
          <w:szCs w:val="22"/>
          <w:shd w:val="clear" w:color="" w:fill=""/>
        </w:rPr>
        <w:t xml:space="preserve"> mice develop OS in addition to other tumors while conditional deletion of</w:t>
      </w:r>
      <w:r>
        <w:rPr>
          <w:sz w:val="22"/>
          <w:szCs w:val="22"/>
          <w:i/>
          <w:iCs/>
          <w:shd w:val="clear" w:color="" w:fill=""/>
        </w:rPr>
        <w:t xml:space="preserve"> Trp53</w:t>
      </w:r>
      <w:r>
        <w:rPr>
          <w:sz w:val="22"/>
          <w:szCs w:val="22"/>
          <w:shd w:val="clear" w:color="" w:fill=""/>
        </w:rPr>
        <w:t xml:space="preserve"> in the osteoblastic lineage results in full penetrance OS, largely in the absence of other tumor types (</w:t>
      </w:r>
      <w:hyperlink w:anchor="R48" w:history="1">
        <w:r>
          <w:rPr>
            <w:rStyle w:val="jrnlBibRef"/>
          </w:rPr>
          <w:t xml:space="preserve">Mutsaers and Walkley, 2014</w:t>
        </w:r>
      </w:hyperlink>
      <w:r>
        <w:rPr>
          <w:sz w:val="22"/>
          <w:szCs w:val="22"/>
          <w:shd w:val="clear" w:color="" w:fill=""/>
        </w:rPr>
        <w:t xml:space="preserve">; </w:t>
      </w:r>
      <w:hyperlink w:anchor="R14" w:history="1">
        <w:r>
          <w:rPr>
            <w:rStyle w:val="jrnlBibRef"/>
          </w:rPr>
          <w:t xml:space="preserve">Donehower et al., 1992</w:t>
        </w:r>
      </w:hyperlink>
      <w:r>
        <w:rPr>
          <w:sz w:val="22"/>
          <w:szCs w:val="22"/>
          <w:shd w:val="clear" w:color="" w:fill=""/>
        </w:rPr>
        <w:t xml:space="preserve">; </w:t>
      </w:r>
      <w:hyperlink w:anchor="R58" w:history="1">
        <w:r>
          <w:rPr>
            <w:rStyle w:val="jrnlBibRef"/>
          </w:rPr>
          <w:t xml:space="preserve">Quist et al., 2015</w:t>
        </w:r>
      </w:hyperlink>
      <w:r>
        <w:rPr>
          <w:sz w:val="22"/>
          <w:szCs w:val="22"/>
          <w:shd w:val="clear" w:color="" w:fill=""/>
        </w:rPr>
        <w:t xml:space="preserve">; </w:t>
      </w:r>
      <w:hyperlink w:anchor="R77" w:history="1">
        <w:r>
          <w:rPr>
            <w:rStyle w:val="jrnlBibRef"/>
          </w:rPr>
          <w:t xml:space="preserve">Wang et al., 2006</w:t>
        </w:r>
      </w:hyperlink>
      <w:r>
        <w:rPr>
          <w:sz w:val="22"/>
          <w:szCs w:val="22"/>
          <w:shd w:val="clear" w:color="" w:fill=""/>
        </w:rPr>
        <w:t xml:space="preserve">; </w:t>
      </w:r>
      <w:hyperlink w:anchor="R32" w:history="1">
        <w:r>
          <w:rPr>
            <w:rStyle w:val="jrnlBibRef"/>
          </w:rPr>
          <w:t xml:space="preserve">Lengner et al., 2006</w:t>
        </w:r>
      </w:hyperlink>
      <w:r>
        <w:rPr>
          <w:sz w:val="22"/>
          <w:szCs w:val="22"/>
          <w:shd w:val="clear" w:color="" w:fill=""/>
        </w:rPr>
        <w:t xml:space="preserve">; </w:t>
      </w:r>
      <w:hyperlink w:anchor="R80" w:history="1">
        <w:r>
          <w:rPr>
            <w:rStyle w:val="jrnlBibRef"/>
          </w:rPr>
          <w:t xml:space="preserve">Zhao et al., 2015</w:t>
        </w:r>
      </w:hyperlink>
      <w:r>
        <w:rPr>
          <w:sz w:val="22"/>
          <w:szCs w:val="22"/>
          <w:shd w:val="clear" w:color="" w:fill=""/>
        </w:rPr>
        <w:t xml:space="preserve">). The consequence of p53 loss in osteoblastic cells is only understood to a limited extent. A more complete understanding of the pathways impacted by loss of p53 will be important to understanding the rewiring of osteoblastic cells that underlies OS initiation.</w:t>
      </w:r>
    </w:p>
    <w:p>
      <w:pPr>
        <w:pStyle w:val="jrnlSecPara"/>
      </w:pPr>
      <w:r>
        <w:rPr>
          <w:sz w:val="22"/>
          <w:szCs w:val="22"/>
          <w:shd w:val="clear" w:color="" w:fill=""/>
        </w:rPr>
        <w:t xml:space="preserve">Genetic association studies (GWAS) in OS have identified changes in cyclic AMP (cAMP) related processes as predisposing to OS. A GWAS defined two OS susceptibility loci in human: the metabotropic glutamate receptor </w:t>
      </w:r>
      <w:r>
        <w:rPr>
          <w:sz w:val="22"/>
          <w:szCs w:val="22"/>
          <w:i/>
          <w:iCs/>
          <w:shd w:val="clear" w:color="" w:fill=""/>
        </w:rPr>
        <w:t xml:space="preserve">GRM4</w:t>
      </w:r>
      <w:r>
        <w:rPr>
          <w:sz w:val="22"/>
          <w:szCs w:val="22"/>
          <w:shd w:val="clear" w:color="" w:fill=""/>
        </w:rPr>
        <w:t xml:space="preserve"> and a region on chromosome 2p25.2 lacking annotated transcripts (</w:t>
      </w:r>
      <w:hyperlink w:anchor="R63" w:history="1">
        <w:r>
          <w:rPr>
            <w:rStyle w:val="jrnlBibRef"/>
          </w:rPr>
          <w:t xml:space="preserve">Savage et al., 2013</w:t>
        </w:r>
      </w:hyperlink>
      <w:r>
        <w:rPr>
          <w:sz w:val="22"/>
          <w:szCs w:val="22"/>
          <w:shd w:val="clear" w:color="" w:fill=""/>
        </w:rPr>
        <w:t xml:space="preserve">). </w:t>
      </w:r>
      <w:r>
        <w:rPr>
          <w:sz w:val="22"/>
          <w:szCs w:val="22"/>
          <w:i/>
          <w:iCs/>
          <w:shd w:val="clear" w:color="" w:fill=""/>
        </w:rPr>
        <w:t xml:space="preserve">GRM4</w:t>
      </w:r>
      <w:r>
        <w:rPr>
          <w:sz w:val="22"/>
          <w:szCs w:val="22"/>
          <w:shd w:val="clear" w:color="" w:fill=""/>
        </w:rPr>
        <w:t xml:space="preserve"> has a role in cAMP generation. A GWAS in dogs with OS identified variants of </w:t>
      </w:r>
      <w:r>
        <w:rPr>
          <w:sz w:val="22"/>
          <w:szCs w:val="22"/>
          <w:i/>
          <w:iCs/>
          <w:shd w:val="clear" w:color="" w:fill=""/>
        </w:rPr>
        <w:t xml:space="preserve">GRIK4</w:t>
      </w:r>
      <w:r>
        <w:rPr>
          <w:sz w:val="22"/>
          <w:szCs w:val="22"/>
          <w:shd w:val="clear" w:color="" w:fill=""/>
        </w:rPr>
        <w:t xml:space="preserve"> and </w:t>
      </w:r>
      <w:r>
        <w:rPr>
          <w:sz w:val="22"/>
          <w:szCs w:val="22"/>
          <w:i/>
          <w:iCs/>
          <w:shd w:val="clear" w:color="" w:fill=""/>
        </w:rPr>
        <w:t xml:space="preserve">RANK</w:t>
      </w:r>
      <w:r>
        <w:rPr>
          <w:sz w:val="22"/>
          <w:szCs w:val="22"/>
          <w:shd w:val="clear" w:color="" w:fill=""/>
        </w:rPr>
        <w:t xml:space="preserve"> (</w:t>
      </w:r>
      <w:r>
        <w:rPr>
          <w:sz w:val="22"/>
          <w:szCs w:val="22"/>
          <w:i/>
          <w:iCs/>
          <w:shd w:val="clear" w:color="" w:fill=""/>
        </w:rPr>
        <w:t xml:space="preserve">TNFRSF11A</w:t>
      </w:r>
      <w:r>
        <w:rPr>
          <w:sz w:val="22"/>
          <w:szCs w:val="22"/>
          <w:shd w:val="clear" w:color="" w:fill=""/>
        </w:rPr>
        <w:t xml:space="preserve">), both involved in cAMP pathways (</w:t>
      </w:r>
      <w:hyperlink w:anchor="R26" w:history="1">
        <w:r>
          <w:rPr>
            <w:rStyle w:val="jrnlBibRef"/>
          </w:rPr>
          <w:t xml:space="preserve">Karlsson et al., 2013</w:t>
        </w:r>
      </w:hyperlink>
      <w:r>
        <w:rPr>
          <w:sz w:val="22"/>
          <w:szCs w:val="22"/>
          <w:shd w:val="clear" w:color="" w:fill=""/>
        </w:rPr>
        <w:t xml:space="preserve">). Using a murine OS model induced by an osteocalcin promoter-driven SV40T/t, OS were identified that deleted a regulatory subunit of the cAMP-dependent protein kinase (PKA) complex,</w:t>
      </w:r>
      <w:r>
        <w:rPr>
          <w:sz w:val="22"/>
          <w:szCs w:val="22"/>
          <w:i/>
          <w:iCs/>
          <w:shd w:val="clear" w:color="" w:fill=""/>
        </w:rPr>
        <w:t xml:space="preserve"> Prkar1a</w:t>
      </w:r>
      <w:r>
        <w:rPr>
          <w:sz w:val="22"/>
          <w:szCs w:val="22"/>
          <w:shd w:val="clear" w:color="" w:fill=""/>
        </w:rPr>
        <w:t xml:space="preserve">, or with amplification of </w:t>
      </w:r>
      <w:r>
        <w:rPr>
          <w:sz w:val="22"/>
          <w:szCs w:val="22"/>
          <w:i/>
          <w:iCs/>
          <w:shd w:val="clear" w:color="" w:fill=""/>
        </w:rPr>
        <w:t xml:space="preserve">Prkaca</w:t>
      </w:r>
      <w:r>
        <w:rPr>
          <w:sz w:val="22"/>
          <w:szCs w:val="22"/>
          <w:shd w:val="clear" w:color="" w:fill=""/>
        </w:rPr>
        <w:t xml:space="preserve">, the PKA catalytic component (</w:t>
      </w:r>
      <w:hyperlink w:anchor="R43" w:history="1">
        <w:r>
          <w:rPr>
            <w:rStyle w:val="jrnlBibRef"/>
          </w:rPr>
          <w:t xml:space="preserve">Molyneux et al., 2010</w:t>
        </w:r>
      </w:hyperlink>
      <w:r>
        <w:rPr>
          <w:sz w:val="22"/>
          <w:szCs w:val="22"/>
          <w:shd w:val="clear" w:color="" w:fill=""/>
        </w:rPr>
        <w:t xml:space="preserve">). A recent transposon mediated mutagenesis OS model recovered both activating and inactivating mutations within cAMP related pathways, but no functional analysis was performed (</w:t>
      </w:r>
      <w:hyperlink w:anchor="R44" w:history="1">
        <w:r>
          <w:rPr>
            <w:rStyle w:val="jrnlBibRef"/>
          </w:rPr>
          <w:t xml:space="preserve">Moriarity et al., 2015</w:t>
        </w:r>
      </w:hyperlink>
      <w:r>
        <w:rPr>
          <w:sz w:val="22"/>
          <w:szCs w:val="22"/>
          <w:shd w:val="clear" w:color="" w:fill=""/>
        </w:rPr>
        <w:t xml:space="preserve">). Evidence from multiple species implicates enhanced cAMP-PKA activity in OS. Osteoblastic cells are highly sensitive to cAMP levels, and major regulators of the osteoblast lineage such as PTHrP/PTH increase cAMP and activate cAMP-dependent signaling (</w:t>
      </w:r>
      <w:hyperlink w:anchor="R25" w:history="1">
        <w:r>
          <w:rPr>
            <w:rStyle w:val="jrnlBibRef"/>
          </w:rPr>
          <w:t xml:space="preserve">Juppner et al., 1991</w:t>
        </w:r>
      </w:hyperlink>
      <w:r>
        <w:rPr>
          <w:sz w:val="22"/>
          <w:szCs w:val="22"/>
          <w:shd w:val="clear" w:color="" w:fill=""/>
        </w:rPr>
        <w:t xml:space="preserve">). The requirement for these pathways in OS initiation and maintenance has not been tested.</w:t>
      </w:r>
    </w:p>
    <w:p>
      <w:pPr>
        <w:pStyle w:val="jrnlSecPara"/>
      </w:pPr>
      <w:r>
        <w:rPr>
          <w:sz w:val="22"/>
          <w:szCs w:val="22"/>
          <w:shd w:val="clear" w:color="" w:fill=""/>
        </w:rPr>
        <w:t xml:space="preserve">Parathyroid hormone (PTH) and PTH-related protein (PTHrP) are key regulators of osteoblast and skeletal homeostasis (</w:t>
      </w:r>
      <w:hyperlink w:anchor="R39" w:history="1">
        <w:r>
          <w:rPr>
            <w:rStyle w:val="jrnlBibRef"/>
          </w:rPr>
          <w:t xml:space="preserve">McCauley and Martin, 2012</w:t>
        </w:r>
      </w:hyperlink>
      <w:r>
        <w:rPr>
          <w:sz w:val="22"/>
          <w:szCs w:val="22"/>
          <w:shd w:val="clear" w:color="" w:fill=""/>
        </w:rPr>
        <w:t xml:space="preserve">; </w:t>
      </w:r>
      <w:hyperlink w:anchor="R37" w:history="1">
        <w:r>
          <w:rPr>
            <w:rStyle w:val="jrnlBibRef"/>
          </w:rPr>
          <w:t xml:space="preserve">Martin, 2016</w:t>
        </w:r>
      </w:hyperlink>
      <w:r>
        <w:rPr>
          <w:sz w:val="22"/>
          <w:szCs w:val="22"/>
          <w:shd w:val="clear" w:color="" w:fill=""/>
        </w:rPr>
        <w:t xml:space="preserve">). PTHrP and PTH activate their common receptor, PTHR1 (</w:t>
      </w:r>
      <w:hyperlink w:anchor="R70" w:history="1">
        <w:r>
          <w:rPr>
            <w:rStyle w:val="jrnlBibRef"/>
          </w:rPr>
          <w:t xml:space="preserve">Suva et al., 1987</w:t>
        </w:r>
      </w:hyperlink>
      <w:r>
        <w:rPr>
          <w:sz w:val="22"/>
          <w:szCs w:val="22"/>
          <w:shd w:val="clear" w:color="" w:fill=""/>
        </w:rPr>
        <w:t xml:space="preserve">; </w:t>
      </w:r>
      <w:hyperlink w:anchor="R24" w:history="1">
        <w:r>
          <w:rPr>
            <w:rStyle w:val="jrnlBibRef"/>
          </w:rPr>
          <w:t xml:space="preserve">Juppner et al., 1988</w:t>
        </w:r>
      </w:hyperlink>
      <w:r>
        <w:rPr>
          <w:sz w:val="22"/>
          <w:szCs w:val="22"/>
          <w:shd w:val="clear" w:color="" w:fill=""/>
        </w:rPr>
        <w:t xml:space="preserve">). Binding to PTHR1 on osteoblasts or OS cells activates adenylyl cyclase, stimulates cAMP production, followed by PKA activation, leading to many of the transcriptional changes associated with PTH/PTHrP treatment (</w:t>
      </w:r>
      <w:hyperlink w:anchor="R16" w:history="1">
        <w:r>
          <w:rPr>
            <w:rStyle w:val="jrnlBibRef"/>
          </w:rPr>
          <w:t xml:space="preserve">Gardella and Jüppner, 2001</w:t>
        </w:r>
      </w:hyperlink>
      <w:r>
        <w:rPr>
          <w:sz w:val="22"/>
          <w:szCs w:val="22"/>
          <w:shd w:val="clear" w:color="" w:fill=""/>
        </w:rPr>
        <w:t xml:space="preserve">; </w:t>
      </w:r>
      <w:hyperlink w:anchor="R57" w:history="1">
        <w:r>
          <w:rPr>
            <w:rStyle w:val="jrnlBibRef"/>
          </w:rPr>
          <w:t xml:space="preserve">Pioszak and Xu, 2008</w:t>
        </w:r>
      </w:hyperlink>
      <w:r>
        <w:rPr>
          <w:sz w:val="22"/>
          <w:szCs w:val="22"/>
          <w:shd w:val="clear" w:color="" w:fill=""/>
        </w:rPr>
        <w:t xml:space="preserve">; </w:t>
      </w:r>
      <w:hyperlink w:anchor="R71" w:history="1">
        <w:r>
          <w:rPr>
            <w:rStyle w:val="jrnlBibRef"/>
          </w:rPr>
          <w:t xml:space="preserve">Swarthout et al., 2002</w:t>
        </w:r>
      </w:hyperlink>
      <w:r>
        <w:rPr>
          <w:sz w:val="22"/>
          <w:szCs w:val="22"/>
          <w:shd w:val="clear" w:color="" w:fill=""/>
        </w:rPr>
        <w:t xml:space="preserve">; </w:t>
      </w:r>
      <w:hyperlink w:anchor="R52" w:history="1">
        <w:r>
          <w:rPr>
            <w:rStyle w:val="jrnlBibRef"/>
          </w:rPr>
          <w:t xml:space="preserve">Partridge et al., 1981</w:t>
        </w:r>
      </w:hyperlink>
      <w:r>
        <w:rPr>
          <w:sz w:val="22"/>
          <w:szCs w:val="22"/>
          <w:shd w:val="clear" w:color="" w:fill=""/>
        </w:rPr>
        <w:t xml:space="preserve">). In normal osteoblasts PTHrP is produced by osteoblastic lineage cells and acts in a paracrine manner upon other osteoblastic cells at different stages of differentiation (</w:t>
      </w:r>
      <w:hyperlink w:anchor="R36" w:history="1">
        <w:r>
          <w:rPr>
            <w:rStyle w:val="jrnlBibRef"/>
          </w:rPr>
          <w:t xml:space="preserve">Martin, 2005</w:t>
        </w:r>
      </w:hyperlink>
      <w:r>
        <w:rPr>
          <w:sz w:val="22"/>
          <w:szCs w:val="22"/>
          <w:shd w:val="clear" w:color="" w:fill=""/>
        </w:rPr>
        <w:t xml:space="preserve">; </w:t>
      </w:r>
      <w:hyperlink w:anchor="R40" w:history="1">
        <w:r>
          <w:rPr>
            <w:rStyle w:val="jrnlBibRef"/>
          </w:rPr>
          <w:t xml:space="preserve">Miao, 2005</w:t>
        </w:r>
      </w:hyperlink>
      <w:r>
        <w:rPr>
          <w:sz w:val="22"/>
          <w:szCs w:val="22"/>
          <w:shd w:val="clear" w:color="" w:fill=""/>
        </w:rPr>
        <w:t xml:space="preserve">). The long-term administration of PTH(1–34) resulted in a high incidence of OS in rats (</w:t>
      </w:r>
      <w:hyperlink w:anchor="R75" w:history="1">
        <w:r>
          <w:rPr>
            <w:rStyle w:val="jrnlBibRef"/>
          </w:rPr>
          <w:t xml:space="preserve">Vahle et al., 2002</w:t>
        </w:r>
      </w:hyperlink>
      <w:r>
        <w:rPr>
          <w:sz w:val="22"/>
          <w:szCs w:val="22"/>
          <w:shd w:val="clear" w:color="" w:fill=""/>
        </w:rPr>
        <w:t xml:space="preserve">). Elevated expression of PTHR1 is a feature of human and rodent OS (</w:t>
      </w:r>
      <w:hyperlink w:anchor="R33" w:history="1">
        <w:r>
          <w:rPr>
            <w:rStyle w:val="jrnlBibRef"/>
          </w:rPr>
          <w:t xml:space="preserve">Martin et al., 1976</w:t>
        </w:r>
      </w:hyperlink>
      <w:r>
        <w:rPr>
          <w:sz w:val="22"/>
          <w:szCs w:val="22"/>
          <w:shd w:val="clear" w:color="" w:fill=""/>
        </w:rPr>
        <w:t xml:space="preserve">; </w:t>
      </w:r>
      <w:hyperlink w:anchor="R79" w:history="1">
        <w:r>
          <w:rPr>
            <w:rStyle w:val="jrnlBibRef"/>
          </w:rPr>
          <w:t xml:space="preserve">Yang et al., 2007</w:t>
        </w:r>
      </w:hyperlink>
      <w:r>
        <w:rPr>
          <w:sz w:val="22"/>
          <w:szCs w:val="22"/>
          <w:shd w:val="clear" w:color="" w:fill=""/>
        </w:rPr>
        <w:t xml:space="preserve">). PTHrP was expressed in murine OS subtypes (</w:t>
      </w:r>
      <w:hyperlink w:anchor="R21" w:history="1">
        <w:r>
          <w:rPr>
            <w:rStyle w:val="jrnlBibRef"/>
          </w:rPr>
          <w:t xml:space="preserve">Ho et al., 2015</w:t>
        </w:r>
      </w:hyperlink>
      <w:r>
        <w:rPr>
          <w:sz w:val="22"/>
          <w:szCs w:val="22"/>
          <w:shd w:val="clear" w:color="" w:fill=""/>
        </w:rPr>
        <w:t xml:space="preserve">), placing it as a plausible ligand for activating PTHR1 signaling. It is presently unknown how PTHrP might act in OS. The consequence of PTH/PTHrP signaling via cAMP-PKA is phosphorylation of the cAMP response element binding (CREB1) protein (</w:t>
      </w:r>
      <w:hyperlink w:anchor="R13" w:history="1">
        <w:r>
          <w:rPr>
            <w:rStyle w:val="jrnlBibRef"/>
          </w:rPr>
          <w:t xml:space="preserve">Datta and Abou-Samra, 2009</w:t>
        </w:r>
      </w:hyperlink>
      <w:r>
        <w:rPr>
          <w:sz w:val="22"/>
          <w:szCs w:val="22"/>
          <w:shd w:val="clear" w:color="" w:fill=""/>
        </w:rPr>
        <w:t xml:space="preserve">). CREB1 regulates gene expression through the activation of cAMP-dependent or -independent signal transduction pathways (</w:t>
      </w:r>
      <w:hyperlink w:anchor="R38" w:history="1">
        <w:r>
          <w:rPr>
            <w:rStyle w:val="jrnlBibRef"/>
          </w:rPr>
          <w:t xml:space="preserve">Mayr and Montminy, 2001</w:t>
        </w:r>
      </w:hyperlink>
      <w:r>
        <w:rPr>
          <w:sz w:val="22"/>
          <w:szCs w:val="22"/>
          <w:shd w:val="clear" w:color="" w:fill=""/>
        </w:rPr>
        <w:t xml:space="preserve">).</w:t>
      </w:r>
    </w:p>
    <w:p>
      <w:pPr>
        <w:pStyle w:val="jrnlSecPara"/>
      </w:pPr>
      <w:r>
        <w:rPr>
          <w:sz w:val="22"/>
          <w:szCs w:val="22"/>
          <w:shd w:val="clear" w:color="" w:fill=""/>
        </w:rPr>
        <w:t xml:space="preserve">We sought to understand how loss of p53 leads to the initiation of OS. We identified that an early consequence of p53 deletion in osteoblastic cells was increased cAMP levels and the autocrine activation of cAMP signalling via PTHrP. This same signaling node is active in OS and was important in both the initiation and maintenance of OS. The activation of the PTHrP-cAMP-CREB1 axis was required for the hyperproliferative phenotype of </w:t>
      </w:r>
      <w:r>
        <w:rPr>
          <w:sz w:val="22"/>
          <w:szCs w:val="22"/>
          <w:i/>
          <w:iCs/>
          <w:shd w:val="clear" w:color="" w:fill=""/>
        </w:rPr>
        <w:t xml:space="preserve">Trp53</w:t>
      </w:r>
      <w:r>
        <w:rPr>
          <w:sz w:val="22"/>
          <w:szCs w:val="22"/>
          <w:shd w:val="clear" w:color="" w:fill=""/>
        </w:rPr>
        <w:t xml:space="preserve"> deficient osteoblasts and the maintenance of established OS, identifying this as a tractable pathway for therapeutic inhibition in OS.</w:t>
      </w:r>
    </w:p>
    <w:p/>
    <w:p>
      <w:pPr>
        <w:pStyle w:val="jrnlHead1"/>
      </w:pPr>
      <w:r>
        <w:rPr>
          <w:color w:val="#011b37"/>
          <w:sz w:val="56"/>
          <w:szCs w:val="56"/>
          <w:b/>
          <w:shd w:val="clear" w:color="" w:fill=""/>
        </w:rPr>
        <w:t xml:space="preserve">Results</w:t>
      </w:r>
    </w:p>
    <w:p/>
    <w:p>
      <w:pPr>
        <w:pStyle w:val="jrnlHead2"/>
      </w:pPr>
      <w:r>
        <w:rPr>
          <w:color w:val="#134985"/>
          <w:sz w:val="46"/>
          <w:szCs w:val="46"/>
          <w:b/>
          <w:shd w:val="clear" w:color="" w:fill=""/>
        </w:rPr>
        <w:t xml:space="preserve">cAMP and CREB1 dependent signaling are activated in </w:t>
      </w:r>
      <w:r>
        <w:rPr>
          <w:color w:val="#134985"/>
          <w:sz w:val="46"/>
          <w:szCs w:val="46"/>
          <w:b/>
          <w:i/>
          <w:iCs/>
          <w:shd w:val="clear" w:color="" w:fill=""/>
        </w:rPr>
        <w:t xml:space="preserve">Trp53</w:t>
      </w:r>
      <w:r>
        <w:rPr>
          <w:color w:val="#134985"/>
          <w:sz w:val="46"/>
          <w:szCs w:val="46"/>
          <w:b/>
          <w:shd w:val="clear" w:color="" w:fill=""/>
        </w:rPr>
        <w:t xml:space="preserve"> -deficient osteoblasts</w:t>
      </w:r>
    </w:p>
    <w:p>
      <w:pPr>
        <w:pStyle w:val="jrnlSecPara"/>
      </w:pPr>
      <w:r>
        <w:rPr>
          <w:sz w:val="22"/>
          <w:szCs w:val="22"/>
          <w:shd w:val="clear" w:color="" w:fill=""/>
        </w:rPr>
        <w:t xml:space="preserve">As inactivating mutations of </w:t>
      </w:r>
      <w:r>
        <w:rPr>
          <w:sz w:val="22"/>
          <w:szCs w:val="22"/>
          <w:i/>
          <w:iCs/>
          <w:shd w:val="clear" w:color="" w:fill=""/>
        </w:rPr>
        <w:t xml:space="preserve">TP53</w:t>
      </w:r>
      <w:r>
        <w:rPr>
          <w:sz w:val="22"/>
          <w:szCs w:val="22"/>
          <w:shd w:val="clear" w:color="" w:fill=""/>
        </w:rPr>
        <w:t xml:space="preserve"> are universal in conventional OS, we used this to model an OS initiating lesion (</w:t>
      </w:r>
      <w:hyperlink w:anchor="R10" w:history="1">
        <w:r>
          <w:rPr>
            <w:rStyle w:val="jrnlBibRef"/>
          </w:rPr>
          <w:t xml:space="preserve">Chen et al., 2014</w:t>
        </w:r>
      </w:hyperlink>
      <w:r>
        <w:rPr>
          <w:sz w:val="22"/>
          <w:szCs w:val="22"/>
          <w:shd w:val="clear" w:color="" w:fill=""/>
        </w:rPr>
        <w:t xml:space="preserve">). Primary osteoblasts were isolated from </w:t>
      </w:r>
      <w:r>
        <w:rPr>
          <w:sz w:val="22"/>
          <w:szCs w:val="22"/>
          <w:i/>
          <w:iCs/>
          <w:shd w:val="clear" w:color="" w:fill=""/>
        </w:rPr>
        <w:t xml:space="preserve">R26</w:t>
      </w:r>
      <w:r>
        <w:rPr>
          <w:sz w:val="22"/>
          <w:szCs w:val="22"/>
          <w:shd w:val="clear" w:color="" w:fill=""/>
        </w:rPr>
        <w:t xml:space="preserve">-CreER</w:t>
      </w:r>
      <w:r>
        <w:rPr>
          <w:sz w:val="22"/>
          <w:szCs w:val="22"/>
          <w:vertAlign w:val="superscript"/>
          <w:shd w:val="clear" w:color="" w:fill=""/>
        </w:rPr>
        <w:t xml:space="preserve">T2ki/+</w:t>
      </w:r>
      <w:r>
        <w:rPr>
          <w:sz w:val="22"/>
          <w:szCs w:val="22"/>
          <w:i/>
          <w:iCs/>
          <w:shd w:val="clear" w:color="" w:fill=""/>
        </w:rPr>
        <w:t xml:space="preserve">Trp53</w:t>
      </w:r>
      <w:r>
        <w:rPr>
          <w:sz w:val="22"/>
          <w:szCs w:val="22"/>
          <w:i/>
          <w:iCs/>
          <w:vertAlign w:val="superscript"/>
          <w:shd w:val="clear" w:color="" w:fill=""/>
        </w:rPr>
        <w:t xml:space="preserve">+/+</w:t>
      </w:r>
      <w:r>
        <w:rPr>
          <w:sz w:val="22"/>
          <w:szCs w:val="22"/>
          <w:shd w:val="clear" w:color="" w:fill=""/>
        </w:rPr>
        <w:t xml:space="preserve"> (WT) and </w:t>
      </w:r>
      <w:r>
        <w:rPr>
          <w:sz w:val="22"/>
          <w:szCs w:val="22"/>
          <w:i/>
          <w:iCs/>
          <w:shd w:val="clear" w:color="" w:fill=""/>
        </w:rPr>
        <w:t xml:space="preserve">R26</w:t>
      </w:r>
      <w:r>
        <w:rPr>
          <w:sz w:val="22"/>
          <w:szCs w:val="22"/>
          <w:shd w:val="clear" w:color="" w:fill=""/>
        </w:rPr>
        <w:t xml:space="preserve">-CreER</w:t>
      </w:r>
      <w:r>
        <w:rPr>
          <w:sz w:val="22"/>
          <w:szCs w:val="22"/>
          <w:vertAlign w:val="superscript"/>
          <w:shd w:val="clear" w:color="" w:fill=""/>
        </w:rPr>
        <w:t xml:space="preserve">T2ki/+</w:t>
      </w:r>
      <w:r>
        <w:rPr>
          <w:sz w:val="22"/>
          <w:szCs w:val="22"/>
          <w:i/>
          <w:iCs/>
          <w:shd w:val="clear" w:color="" w:fill=""/>
        </w:rPr>
        <w:t xml:space="preserve">Trp53</w:t>
      </w:r>
      <w:r>
        <w:rPr>
          <w:sz w:val="22"/>
          <w:szCs w:val="22"/>
          <w:i/>
          <w:iCs/>
          <w:vertAlign w:val="superscript"/>
          <w:shd w:val="clear" w:color="" w:fill=""/>
        </w:rPr>
        <w:t xml:space="preserve">fl/fl</w:t>
      </w:r>
      <w:r>
        <w:rPr>
          <w:sz w:val="22"/>
          <w:szCs w:val="22"/>
          <w:shd w:val="clear" w:color="" w:fill=""/>
        </w:rPr>
        <w:t xml:space="preserve"> (KO) animals and in vitro tamoxifen treatment was used to induce deletion of p53. Over 20 days culture, a loss of expression of p53 target genes in the KO cultures + tamoxifen occurred, compared to both WT and non-tamoxifen treated isogenic </w:t>
      </w:r>
      <w:r>
        <w:rPr>
          <w:sz w:val="22"/>
          <w:szCs w:val="22"/>
          <w:i/>
          <w:iCs/>
          <w:shd w:val="clear" w:color="" w:fill=""/>
        </w:rPr>
        <w:t xml:space="preserve">R26</w:t>
      </w:r>
      <w:r>
        <w:rPr>
          <w:sz w:val="22"/>
          <w:szCs w:val="22"/>
          <w:shd w:val="clear" w:color="" w:fill=""/>
        </w:rPr>
        <w:t xml:space="preserve">-CreER</w:t>
      </w:r>
      <w:r>
        <w:rPr>
          <w:sz w:val="22"/>
          <w:szCs w:val="22"/>
          <w:vertAlign w:val="superscript"/>
          <w:shd w:val="clear" w:color="" w:fill=""/>
        </w:rPr>
        <w:t xml:space="preserve">T2ki/+</w:t>
      </w:r>
      <w:r>
        <w:rPr>
          <w:sz w:val="22"/>
          <w:szCs w:val="22"/>
          <w:i/>
          <w:iCs/>
          <w:shd w:val="clear" w:color="" w:fill=""/>
        </w:rPr>
        <w:t xml:space="preserve">Trp53</w:t>
      </w:r>
      <w:r>
        <w:rPr>
          <w:sz w:val="22"/>
          <w:szCs w:val="22"/>
          <w:i/>
          <w:iCs/>
          <w:vertAlign w:val="superscript"/>
          <w:shd w:val="clear" w:color="" w:fill=""/>
        </w:rPr>
        <w:t xml:space="preserve">fl/fl</w:t>
      </w:r>
      <w:r>
        <w:rPr>
          <w:sz w:val="22"/>
          <w:szCs w:val="22"/>
          <w:shd w:val="clear" w:color="" w:fill=""/>
        </w:rPr>
        <w:t xml:space="preserve"> cultures (</w:t>
      </w:r>
      <w:hyperlink w:anchor="F1" w:history="1">
        <w:r>
          <w:rPr>
            <w:rStyle w:val="jrnlFigRef"/>
          </w:rPr>
          <w:t xml:space="preserve">Figure 1A</w:t>
        </w:r>
      </w:hyperlink>
      <w:r>
        <w:rPr>
          <w:sz w:val="22"/>
          <w:szCs w:val="22"/>
          <w:shd w:val="clear" w:color="" w:fill=""/>
        </w:rPr>
        <w:t xml:space="preserve">). Given the strong association between osteoblastic differentiation, OS and cAMP signaling, we assessed if pathways were impacted by loss of p53. CREB1 transcriptional target genes were identified from ChIP and ChIP-Chip studies of CREB genomic occupancy (</w:t>
      </w:r>
      <w:hyperlink w:anchor="R27" w:history="1">
        <w:r>
          <w:rPr>
            <w:rStyle w:val="jrnlBibRef"/>
          </w:rPr>
          <w:t xml:space="preserve">Kenzelmann Broz et al., 2013</w:t>
        </w:r>
      </w:hyperlink>
      <w:r>
        <w:rPr>
          <w:sz w:val="22"/>
          <w:szCs w:val="22"/>
          <w:shd w:val="clear" w:color="" w:fill=""/>
        </w:rPr>
        <w:t xml:space="preserve">; </w:t>
      </w:r>
      <w:hyperlink w:anchor="R59" w:history="1">
        <w:r>
          <w:rPr>
            <w:rStyle w:val="jrnlBibRef"/>
          </w:rPr>
          <w:t xml:space="preserve">Ravnskjaer et al., 2007</w:t>
        </w:r>
      </w:hyperlink>
      <w:r>
        <w:rPr>
          <w:sz w:val="22"/>
          <w:szCs w:val="22"/>
          <w:shd w:val="clear" w:color="" w:fill=""/>
        </w:rPr>
        <w:t xml:space="preserve">). Only those targets that associated with CREB1 in response to cAMP activation were considered. Analogously, p53 target genes were defined from a ChIP-seq dataset from human HCT116 cells (</w:t>
      </w:r>
      <w:hyperlink w:anchor="R72" w:history="1">
        <w:r>
          <w:rPr>
            <w:rStyle w:val="jrnlBibRef"/>
          </w:rPr>
          <w:t xml:space="preserve">Sánchez et al., 2014</w:t>
        </w:r>
      </w:hyperlink>
      <w:r>
        <w:rPr>
          <w:sz w:val="22"/>
          <w:szCs w:val="22"/>
          <w:shd w:val="clear" w:color="" w:fill=""/>
        </w:rPr>
        <w:t xml:space="preserve">) and further refined against a second independent dataset of p53 ChIP-seq from murine embryonic fibroblasts (</w:t>
      </w:r>
      <w:hyperlink w:anchor="R27" w:history="1">
        <w:r>
          <w:rPr>
            <w:rStyle w:val="jrnlBibRef"/>
          </w:rPr>
          <w:t xml:space="preserve">Kenzelmann Broz et al., 2013</w:t>
        </w:r>
      </w:hyperlink>
      <w:r>
        <w:rPr>
          <w:sz w:val="22"/>
          <w:szCs w:val="22"/>
          <w:shd w:val="clear" w:color="" w:fill=""/>
        </w:rPr>
        <w:t xml:space="preserve">). Strikingly, the expression of CREB1 target genes was increased, inversely paralleling the reduction in p53 target genes (</w:t>
      </w:r>
      <w:hyperlink w:anchor="F1" w:history="1">
        <w:r>
          <w:rPr>
            <w:rStyle w:val="jrnlFigRef"/>
          </w:rPr>
          <w:t xml:space="preserve">Figure 1A</w:t>
        </w:r>
      </w:hyperlink>
      <w:r>
        <w:rPr>
          <w:sz w:val="22"/>
          <w:szCs w:val="22"/>
          <w:shd w:val="clear" w:color="" w:fill=""/>
        </w:rPr>
        <w:t xml:space="preserve">, </w:t>
      </w:r>
      <w:hyperlink w:anchor="F1-S1" w:history="1">
        <w:r>
          <w:rPr>
            <w:rStyle w:val="jrnlFigRef"/>
          </w:rPr>
          <w:t xml:space="preserve">Figure 1—figure supplement 1A–B</w:t>
        </w:r>
      </w:hyperlink>
      <w:r>
        <w:rPr>
          <w:sz w:val="22"/>
          <w:szCs w:val="22"/>
          <w:shd w:val="clear" w:color="" w:fill=""/>
        </w:rPr>
        <w:t xml:space="preserve">). Similar gene expression results were obtained using shRNA against </w:t>
      </w:r>
      <w:r>
        <w:rPr>
          <w:sz w:val="22"/>
          <w:szCs w:val="22"/>
          <w:i/>
          <w:iCs/>
          <w:shd w:val="clear" w:color="" w:fill=""/>
        </w:rPr>
        <w:t xml:space="preserve">Trp53</w:t>
      </w:r>
      <w:r>
        <w:rPr>
          <w:sz w:val="22"/>
          <w:szCs w:val="22"/>
          <w:shd w:val="clear" w:color="" w:fill=""/>
        </w:rPr>
        <w:t xml:space="preserve"> in primary WT osteoblasts, demonstrating that the observed changes did not result from proliferation differences (</w:t>
      </w:r>
      <w:hyperlink w:anchor="F1-S1" w:history="1">
        <w:r>
          <w:rPr>
            <w:rStyle w:val="jrnlFigRef"/>
          </w:rPr>
          <w:t xml:space="preserve">Figure 1—figure supplement 1C–E</w:t>
        </w:r>
      </w:hyperlink>
      <w:r>
        <w:rPr>
          <w:sz w:val="22"/>
          <w:szCs w:val="22"/>
          <w:shd w:val="clear" w:color="" w:fill=""/>
        </w:rPr>
        <w:t xml:space="preserve">). The altered transcript levels were reflected at the protein level, where loss of p53 was associated with an increase in total CREB1 and phosphorylated CREB1 (pCREB1) in the KO cells (</w:t>
      </w:r>
      <w:hyperlink w:anchor="F1" w:history="1">
        <w:r>
          <w:rPr>
            <w:rStyle w:val="jrnlFigRef"/>
          </w:rPr>
          <w:t xml:space="preserve">Figure 1B</w:t>
        </w:r>
      </w:hyperlink>
      <w:r>
        <w:rPr>
          <w:sz w:val="22"/>
          <w:szCs w:val="22"/>
          <w:shd w:val="clear" w:color="" w:fill=""/>
        </w:rPr>
        <w:t xml:space="preserve">). Interestingly, the KO cultures had increased cAMP levels compared to WT or isogenic controls (</w:t>
      </w:r>
      <w:hyperlink w:anchor="F1" w:history="1">
        <w:r>
          <w:rPr>
            <w:rStyle w:val="jrnlFigRef"/>
          </w:rPr>
          <w:t xml:space="preserve">Figure 1C</w:t>
        </w:r>
      </w:hyperlink>
      <w:r>
        <w:rPr>
          <w:sz w:val="22"/>
          <w:szCs w:val="22"/>
          <w:shd w:val="clear" w:color="" w:fill=""/>
        </w:rPr>
        <w:t xml:space="preserve">). Collectively, these results demonstrate that derepression of cAMP/CREB1 pathways is an early event following </w:t>
      </w:r>
      <w:r>
        <w:rPr>
          <w:sz w:val="22"/>
          <w:szCs w:val="22"/>
          <w:i/>
          <w:iCs/>
          <w:shd w:val="clear" w:color="" w:fill=""/>
        </w:rPr>
        <w:t xml:space="preserve">Trp53</w:t>
      </w:r>
      <w:r>
        <w:rPr>
          <w:sz w:val="22"/>
          <w:szCs w:val="22"/>
          <w:shd w:val="clear" w:color="" w:fill=""/>
        </w:rPr>
        <w:t xml:space="preserve"> mutation in osteoblasts.</w:t>
      </w:r>
    </w:p>
    <w:p>
      <w:pPr>
        <w:pStyle w:val="jrnlFigBlock"/>
      </w:pPr>
    </w:p>
    <w:p>
      <w:pPr>
        <w:pStyle w:val="jrnlFigCaption"/>
      </w:pPr>
      <w:bookmarkStart w:id="1" w:name="F1"/>
      <w:bookmarkEnd w:id="1"/>
      <w:r>
        <w:rPr>
          <w:rStyle w:val="label"/>
        </w:rPr>
        <w:t xml:space="preserve">Figure 1.</w:t>
      </w:r>
      <w:r>
        <w:rPr>
          <w:color w:val="#ff8000"/>
          <w:shd w:val="clear" w:color="" w:fill=""/>
        </w:rPr>
        <w:t xml:space="preserve"> Intact PTHrP and CREB1 are necessary for hyperproliferation of p53-deficient primary osteoblasts.</w:t>
      </w:r>
    </w:p>
    <w:p>
      <w:pPr>
        <w:pStyle w:val="jrnlFigCaption"/>
      </w:pPr>
      <w:r>
        <w:rPr>
          <w:color w:val="#ff8000"/>
          <w:shd w:val="clear" w:color="" w:fill=""/>
        </w:rPr>
        <w:t xml:space="preserve">(</w:t>
      </w:r>
      <w:r>
        <w:rPr>
          <w:rStyle w:val="partLabel"/>
        </w:rPr>
        <w:t xml:space="preserve">A</w:t>
      </w:r>
      <w:r>
        <w:rPr>
          <w:color w:val="#ff8000"/>
          <w:shd w:val="clear" w:color="" w:fill=""/>
        </w:rPr>
        <w:t xml:space="preserve">) Heat map of qPCR data. Expression of the PTHrP/CREB1 and p53 target genes between indicated cell types. Data from &gt;3 independent cell lines for each, expressed as fold change relative to non-tamoxifen treated isogenic culture. (</w:t>
      </w:r>
      <w:r>
        <w:rPr>
          <w:rStyle w:val="partLabel"/>
        </w:rPr>
        <w:t xml:space="preserve">B</w:t>
      </w:r>
      <w:r>
        <w:rPr>
          <w:color w:val="#ff8000"/>
          <w:shd w:val="clear" w:color="" w:fill=""/>
        </w:rPr>
        <w:t xml:space="preserve">) Western blot of p53, pCREB1 and CREB1, </w:t>
      </w:r>
      <w:r>
        <w:rPr>
          <w:color w:val="#ff8000"/>
          <w:i/>
          <w:iCs/>
          <w:shd w:val="clear" w:color="" w:fill=""/>
        </w:rPr>
        <w:t xml:space="preserve">β</w:t>
      </w:r>
      <w:r>
        <w:rPr>
          <w:color w:val="#ff8000"/>
          <w:shd w:val="clear" w:color="" w:fill=""/>
        </w:rPr>
        <w:t xml:space="preserve">-ACTIN used as a loading control. Data representative of 2–3 independent cell lines from each. (</w:t>
      </w:r>
      <w:r>
        <w:rPr>
          <w:rStyle w:val="partLabel"/>
        </w:rPr>
        <w:t xml:space="preserve">C</w:t>
      </w:r>
      <w:r>
        <w:rPr>
          <w:color w:val="#ff8000"/>
          <w:shd w:val="clear" w:color="" w:fill=""/>
        </w:rPr>
        <w:t xml:space="preserve">) Quantification of cAMP levels (+IBMX) in the </w:t>
      </w:r>
      <w:r>
        <w:rPr>
          <w:color w:val="#ff8000"/>
          <w:i/>
          <w:iCs/>
          <w:shd w:val="clear" w:color="" w:fill=""/>
        </w:rPr>
        <w:t xml:space="preserve">R26</w:t>
      </w:r>
      <w:r>
        <w:rPr>
          <w:color w:val="#ff8000"/>
          <w:shd w:val="clear" w:color="" w:fill=""/>
        </w:rPr>
        <w:t xml:space="preserve">-CreER</w:t>
      </w:r>
      <w:r>
        <w:rPr>
          <w:color w:val="#ff8000"/>
          <w:vertAlign w:val="superscript"/>
          <w:shd w:val="clear" w:color="" w:fill=""/>
        </w:rPr>
        <w:t xml:space="preserve">T2</w:t>
      </w:r>
      <w:r>
        <w:rPr>
          <w:color w:val="#ff8000"/>
          <w:i/>
          <w:iCs/>
          <w:shd w:val="clear" w:color="" w:fill=""/>
        </w:rPr>
        <w:t xml:space="preserve">p53</w:t>
      </w:r>
      <w:r>
        <w:rPr>
          <w:color w:val="#ff8000"/>
          <w:i/>
          <w:iCs/>
          <w:vertAlign w:val="superscript"/>
          <w:shd w:val="clear" w:color="" w:fill=""/>
        </w:rPr>
        <w:t xml:space="preserve">+/+</w:t>
      </w:r>
      <w:r>
        <w:rPr>
          <w:color w:val="#ff8000"/>
          <w:shd w:val="clear" w:color="" w:fill=""/>
        </w:rPr>
        <w:t xml:space="preserve"> (vehicle and tamoxifen treated) and </w:t>
      </w:r>
      <w:r>
        <w:rPr>
          <w:color w:val="#ff8000"/>
          <w:i/>
          <w:iCs/>
          <w:shd w:val="clear" w:color="" w:fill=""/>
        </w:rPr>
        <w:t xml:space="preserve">R26</w:t>
      </w:r>
      <w:r>
        <w:rPr>
          <w:color w:val="#ff8000"/>
          <w:shd w:val="clear" w:color="" w:fill=""/>
        </w:rPr>
        <w:t xml:space="preserve">-CreER</w:t>
      </w:r>
      <w:r>
        <w:rPr>
          <w:color w:val="#ff8000"/>
          <w:vertAlign w:val="superscript"/>
          <w:shd w:val="clear" w:color="" w:fill=""/>
        </w:rPr>
        <w:t xml:space="preserve">T2</w:t>
      </w:r>
      <w:r>
        <w:rPr>
          <w:color w:val="#ff8000"/>
          <w:i/>
          <w:iCs/>
          <w:shd w:val="clear" w:color="" w:fill=""/>
        </w:rPr>
        <w:t xml:space="preserve">p53</w:t>
      </w:r>
      <w:r>
        <w:rPr>
          <w:color w:val="#ff8000"/>
          <w:i/>
          <w:iCs/>
          <w:vertAlign w:val="superscript"/>
          <w:shd w:val="clear" w:color="" w:fill=""/>
        </w:rPr>
        <w:t xml:space="preserve">fl/fl</w:t>
      </w:r>
      <w:r>
        <w:rPr>
          <w:color w:val="#ff8000"/>
          <w:shd w:val="clear" w:color="" w:fill=""/>
        </w:rPr>
        <w:t xml:space="preserve"> vehicle and tamoxifen treated (p53△/△) primary osteoblasts, and day 5, 10, 15 and 20 days post tamoxifen. Data from 2 </w:t>
      </w:r>
      <w:r>
        <w:rPr>
          <w:color w:val="#ff8000"/>
          <w:i/>
          <w:iCs/>
          <w:shd w:val="clear" w:color="" w:fill=""/>
        </w:rPr>
        <w:t xml:space="preserve">R26</w:t>
      </w:r>
      <w:r>
        <w:rPr>
          <w:color w:val="#ff8000"/>
          <w:shd w:val="clear" w:color="" w:fill=""/>
        </w:rPr>
        <w:t xml:space="preserve">-CreER</w:t>
      </w:r>
      <w:r>
        <w:rPr>
          <w:color w:val="#ff8000"/>
          <w:vertAlign w:val="superscript"/>
          <w:shd w:val="clear" w:color="" w:fill=""/>
        </w:rPr>
        <w:t xml:space="preserve">T2</w:t>
      </w:r>
      <w:r>
        <w:rPr>
          <w:color w:val="#ff8000"/>
          <w:i/>
          <w:iCs/>
          <w:shd w:val="clear" w:color="" w:fill=""/>
        </w:rPr>
        <w:t xml:space="preserve">p53</w:t>
      </w:r>
      <w:r>
        <w:rPr>
          <w:color w:val="#ff8000"/>
          <w:i/>
          <w:iCs/>
          <w:vertAlign w:val="superscript"/>
          <w:shd w:val="clear" w:color="" w:fill=""/>
        </w:rPr>
        <w:t xml:space="preserve">+/+</w:t>
      </w:r>
      <w:r>
        <w:rPr>
          <w:color w:val="#ff8000"/>
          <w:shd w:val="clear" w:color="" w:fill=""/>
        </w:rPr>
        <w:t xml:space="preserve"> and 4 </w:t>
      </w:r>
      <w:r>
        <w:rPr>
          <w:color w:val="#ff8000"/>
          <w:i/>
          <w:iCs/>
          <w:shd w:val="clear" w:color="" w:fill=""/>
        </w:rPr>
        <w:t xml:space="preserve">R26</w:t>
      </w:r>
      <w:r>
        <w:rPr>
          <w:color w:val="#ff8000"/>
          <w:shd w:val="clear" w:color="" w:fill=""/>
        </w:rPr>
        <w:t xml:space="preserve">-CreER</w:t>
      </w:r>
      <w:r>
        <w:rPr>
          <w:color w:val="#ff8000"/>
          <w:vertAlign w:val="superscript"/>
          <w:shd w:val="clear" w:color="" w:fill=""/>
        </w:rPr>
        <w:t xml:space="preserve">T2</w:t>
      </w:r>
      <w:r>
        <w:rPr>
          <w:color w:val="#ff8000"/>
          <w:i/>
          <w:iCs/>
          <w:shd w:val="clear" w:color="" w:fill=""/>
        </w:rPr>
        <w:t xml:space="preserve">p53</w:t>
      </w:r>
      <w:r>
        <w:rPr>
          <w:color w:val="#ff8000"/>
          <w:i/>
          <w:iCs/>
          <w:vertAlign w:val="superscript"/>
          <w:shd w:val="clear" w:color="" w:fill=""/>
        </w:rPr>
        <w:t xml:space="preserve">fl/fl</w:t>
      </w:r>
      <w:r>
        <w:rPr>
          <w:color w:val="#ff8000"/>
          <w:shd w:val="clear" w:color="" w:fill=""/>
        </w:rPr>
        <w:t xml:space="preserve"> independent cultures; mean ± SEM. (</w:t>
      </w:r>
      <w:r>
        <w:rPr>
          <w:rStyle w:val="partLabel"/>
        </w:rPr>
        <w:t xml:space="preserve">D</w:t>
      </w:r>
      <w:r>
        <w:rPr>
          <w:color w:val="#ff8000"/>
          <w:shd w:val="clear" w:color="" w:fill=""/>
        </w:rPr>
        <w:t xml:space="preserve">) Experimental outline for proliferation assay; Western blot of p53, pCREB1 and CREB1 in indicated cell types, </w:t>
      </w:r>
      <w:r>
        <w:rPr>
          <w:color w:val="#ff8000"/>
          <w:i/>
          <w:iCs/>
          <w:shd w:val="clear" w:color="" w:fill=""/>
        </w:rPr>
        <w:t xml:space="preserve">β</w:t>
      </w:r>
      <w:r>
        <w:rPr>
          <w:color w:val="#ff8000"/>
          <w:shd w:val="clear" w:color="" w:fill=""/>
        </w:rPr>
        <w:t xml:space="preserve">-ACTIN used as a loading control at Day 0 of culture. Proliferation assays performed in the indicated genotype post CREB1 (</w:t>
      </w:r>
      <w:r>
        <w:rPr>
          <w:rStyle w:val="partLabel"/>
        </w:rPr>
        <w:t xml:space="preserve">E</w:t>
      </w:r>
      <w:r>
        <w:rPr>
          <w:color w:val="#ff8000"/>
          <w:shd w:val="clear" w:color="" w:fill=""/>
        </w:rPr>
        <w:t xml:space="preserve">) and PTHrP (</w:t>
      </w:r>
      <w:r>
        <w:rPr>
          <w:rStyle w:val="partLabel"/>
        </w:rPr>
        <w:t xml:space="preserve">F</w:t>
      </w:r>
      <w:r>
        <w:rPr>
          <w:color w:val="#ff8000"/>
          <w:shd w:val="clear" w:color="" w:fill=""/>
        </w:rPr>
        <w:t xml:space="preserve">) knockdown with tamoxifen treatment commencing at day 0; shLuc = control shRNA; Data from 4 independent </w:t>
      </w:r>
      <w:r>
        <w:rPr>
          <w:color w:val="#ff8000"/>
          <w:i/>
          <w:iCs/>
          <w:shd w:val="clear" w:color="" w:fill=""/>
        </w:rPr>
        <w:t xml:space="preserve">R26</w:t>
      </w:r>
      <w:r>
        <w:rPr>
          <w:color w:val="#ff8000"/>
          <w:shd w:val="clear" w:color="" w:fill=""/>
        </w:rPr>
        <w:t xml:space="preserve">-CreER</w:t>
      </w:r>
      <w:r>
        <w:rPr>
          <w:color w:val="#ff8000"/>
          <w:vertAlign w:val="superscript"/>
          <w:shd w:val="clear" w:color="" w:fill=""/>
        </w:rPr>
        <w:t xml:space="preserve">T2</w:t>
      </w:r>
      <w:r>
        <w:rPr>
          <w:color w:val="#ff8000"/>
          <w:i/>
          <w:iCs/>
          <w:shd w:val="clear" w:color="" w:fill=""/>
        </w:rPr>
        <w:t xml:space="preserve">p53</w:t>
      </w:r>
      <w:r>
        <w:rPr>
          <w:color w:val="#ff8000"/>
          <w:i/>
          <w:iCs/>
          <w:vertAlign w:val="superscript"/>
          <w:shd w:val="clear" w:color="" w:fill=""/>
        </w:rPr>
        <w:t xml:space="preserve">fl/fl</w:t>
      </w:r>
      <w:r>
        <w:rPr>
          <w:color w:val="#ff8000"/>
          <w:shd w:val="clear" w:color="" w:fill=""/>
        </w:rPr>
        <w:t xml:space="preserve"> and 2 </w:t>
      </w:r>
      <w:r>
        <w:rPr>
          <w:color w:val="#ff8000"/>
          <w:i/>
          <w:iCs/>
          <w:shd w:val="clear" w:color="" w:fill=""/>
        </w:rPr>
        <w:t xml:space="preserve">R26</w:t>
      </w:r>
      <w:r>
        <w:rPr>
          <w:color w:val="#ff8000"/>
          <w:shd w:val="clear" w:color="" w:fill=""/>
        </w:rPr>
        <w:t xml:space="preserve">-CreER</w:t>
      </w:r>
      <w:r>
        <w:rPr>
          <w:color w:val="#ff8000"/>
          <w:vertAlign w:val="superscript"/>
          <w:shd w:val="clear" w:color="" w:fill=""/>
        </w:rPr>
        <w:t xml:space="preserve">T2</w:t>
      </w:r>
      <w:r>
        <w:rPr>
          <w:color w:val="#ff8000"/>
          <w:i/>
          <w:iCs/>
          <w:shd w:val="clear" w:color="" w:fill=""/>
        </w:rPr>
        <w:t xml:space="preserve">p53</w:t>
      </w:r>
      <w:r>
        <w:rPr>
          <w:color w:val="#ff8000"/>
          <w:i/>
          <w:iCs/>
          <w:vertAlign w:val="superscript"/>
          <w:shd w:val="clear" w:color="" w:fill=""/>
        </w:rPr>
        <w:t xml:space="preserve">+/+</w:t>
      </w:r>
      <w:r>
        <w:rPr>
          <w:color w:val="#ff8000"/>
          <w:shd w:val="clear" w:color="" w:fill=""/>
        </w:rPr>
        <w:t xml:space="preserve"> cultures; mean ± SEM and statistics = area under the curve across the time course. (</w:t>
      </w:r>
      <w:r>
        <w:rPr>
          <w:rStyle w:val="partLabel"/>
        </w:rPr>
        <w:t xml:space="preserve">G</w:t>
      </w:r>
      <w:r>
        <w:rPr>
          <w:color w:val="#ff8000"/>
          <w:shd w:val="clear" w:color="" w:fill=""/>
        </w:rPr>
        <w:t xml:space="preserve">) AnnexinV/7-AAD profiles of </w:t>
      </w:r>
      <w:r>
        <w:rPr>
          <w:color w:val="#ff8000"/>
          <w:i/>
          <w:iCs/>
          <w:shd w:val="clear" w:color="" w:fill=""/>
        </w:rPr>
        <w:t xml:space="preserve">R26</w:t>
      </w:r>
      <w:r>
        <w:rPr>
          <w:color w:val="#ff8000"/>
          <w:shd w:val="clear" w:color="" w:fill=""/>
        </w:rPr>
        <w:t xml:space="preserve">-CreER</w:t>
      </w:r>
      <w:r>
        <w:rPr>
          <w:color w:val="#ff8000"/>
          <w:vertAlign w:val="superscript"/>
          <w:shd w:val="clear" w:color="" w:fill=""/>
        </w:rPr>
        <w:t xml:space="preserve">T2</w:t>
      </w:r>
      <w:r>
        <w:rPr>
          <w:color w:val="#ff8000"/>
          <w:i/>
          <w:iCs/>
          <w:shd w:val="clear" w:color="" w:fill=""/>
        </w:rPr>
        <w:t xml:space="preserve">p53</w:t>
      </w:r>
      <w:r>
        <w:rPr>
          <w:color w:val="#ff8000"/>
          <w:i/>
          <w:iCs/>
          <w:vertAlign w:val="superscript"/>
          <w:shd w:val="clear" w:color="" w:fill=""/>
        </w:rPr>
        <w:t xml:space="preserve">fl/fl</w:t>
      </w:r>
      <w:r>
        <w:rPr>
          <w:color w:val="#ff8000"/>
          <w:shd w:val="clear" w:color="" w:fill=""/>
        </w:rPr>
        <w:t xml:space="preserve"> +/- tamoxifen treatment infected with control (shLuc), sh</w:t>
      </w:r>
      <w:r>
        <w:rPr>
          <w:color w:val="#ff8000"/>
          <w:i/>
          <w:iCs/>
          <w:shd w:val="clear" w:color="" w:fill=""/>
        </w:rPr>
        <w:t xml:space="preserve">Creb1</w:t>
      </w:r>
      <w:r>
        <w:rPr>
          <w:color w:val="#ff8000"/>
          <w:shd w:val="clear" w:color="" w:fill=""/>
        </w:rPr>
        <w:t xml:space="preserve">_A or sh</w:t>
      </w:r>
      <w:r>
        <w:rPr>
          <w:color w:val="#ff8000"/>
          <w:i/>
          <w:iCs/>
          <w:shd w:val="clear" w:color="" w:fill=""/>
        </w:rPr>
        <w:t xml:space="preserve">Pthlh</w:t>
      </w:r>
      <w:r>
        <w:rPr>
          <w:color w:val="#ff8000"/>
          <w:shd w:val="clear" w:color="" w:fill=""/>
        </w:rPr>
        <w:t xml:space="preserve">_A. (</w:t>
      </w:r>
      <w:r>
        <w:rPr>
          <w:rStyle w:val="partLabel"/>
        </w:rPr>
        <w:t xml:space="preserve">H</w:t>
      </w:r>
      <w:r>
        <w:rPr>
          <w:color w:val="#ff8000"/>
          <w:shd w:val="clear" w:color="" w:fill=""/>
        </w:rPr>
        <w:t xml:space="preserve">) Percent apoptotic cells in each culture +/- tamoxifen. (</w:t>
      </w:r>
      <w:r>
        <w:rPr>
          <w:rStyle w:val="partLabel"/>
        </w:rPr>
        <w:t xml:space="preserve">I</w:t>
      </w:r>
      <w:r>
        <w:rPr>
          <w:color w:val="#ff8000"/>
          <w:shd w:val="clear" w:color="" w:fill=""/>
        </w:rPr>
        <w:t xml:space="preserve">) Heat map of qPCR data. Expression of the p53 and PTHrP/CREB1 target genes between cell types; 3 independent cell cultures for each condition. Data expressed as mean ± SEM (n=3). For all panels: *</w:t>
      </w:r>
      <w:r>
        <w:rPr>
          <w:color w:val="#ff8000"/>
          <w:shd w:val="clear" w:color="" w:fill=""/>
        </w:rPr>
        <w:t xml:space="preserve"/>
      </w:r>
      <w:r>
        <w:rPr>
          <w:color w:val="#ff8000"/>
          <w:shd w:val="clear" w:color="" w:fill=""/>
        </w:rPr>
        <w:t xml:space="preserve">p&lt;0.05, **</w:t>
      </w:r>
      <w:r>
        <w:rPr>
          <w:color w:val="#ff8000"/>
          <w:shd w:val="clear" w:color="" w:fill=""/>
        </w:rPr>
        <w:t xml:space="preserve"/>
      </w:r>
      <w:r>
        <w:rPr>
          <w:color w:val="#ff8000"/>
          <w:shd w:val="clear" w:color="" w:fill=""/>
        </w:rPr>
        <w:t xml:space="preserve">p&lt;0.01, ***p&lt;0.001. See </w:t>
      </w:r>
      <w:hyperlink w:anchor="F1-S1" w:history="1">
        <w:r>
          <w:rPr>
            <w:rStyle w:val="jrnlFigRef"/>
          </w:rPr>
          <w:t xml:space="preserve">Figure 1—figure supplement 1</w:t>
        </w:r>
      </w:hyperlink>
      <w:r>
        <w:rPr>
          <w:color w:val="#ff8000"/>
          <w:shd w:val="clear" w:color="" w:fill=""/>
        </w:rPr>
        <w:t xml:space="preserve"> and </w:t>
      </w:r>
      <w:hyperlink w:anchor="F1-S2" w:history="1">
        <w:r>
          <w:rPr>
            <w:rStyle w:val="jrnlFigRef"/>
          </w:rPr>
          <w:t xml:space="preserve">Figure 1—figure supplement 2</w:t>
        </w:r>
      </w:hyperlink>
      <w:r>
        <w:rPr>
          <w:color w:val="#ff8000"/>
          <w:shd w:val="clear" w:color="" w:fill=""/>
        </w:rPr>
        <w:t xml:space="preserve">.</w:t>
      </w:r>
    </w:p>
    <w:p>
      <w:pPr/>
      <w:r>
        <w:pict>
          <v:shape type="#_x0000_t75" style="width:500px; height:676.35440180587px; margin-left:0px; margin-top:0px; mso-position-horizontal:left; mso-position-vertical:top; mso-position-horizontal-relative:char; mso-position-vertical-relative:line; z-index:-2147483647;">
            <v:imagedata r:id="rId50" o:title=""/>
          </v:shape>
        </w:pict>
      </w:r>
    </w:p>
    <w:p>
      <w:pPr>
        <w:pStyle w:val="jrnlFigBlock"/>
      </w:pPr>
    </w:p>
    <w:p>
      <w:pPr>
        <w:pStyle w:val="jrnlFigCaption"/>
      </w:pPr>
      <w:bookmarkStart w:id="2" w:name="F1-S1"/>
      <w:bookmarkEnd w:id="2"/>
      <w:r>
        <w:rPr>
          <w:rStyle w:val="label"/>
        </w:rPr>
        <w:t xml:space="preserve">Figure 1—figure supplement 1.</w:t>
      </w:r>
      <w:r>
        <w:rPr>
          <w:color w:val="#ff8000"/>
          <w:shd w:val="clear" w:color="" w:fill=""/>
        </w:rPr>
        <w:t xml:space="preserve"> Expression of p53 and PTHrP/CREB1 target genes in R26-CreER p53+/+ and R26-CreER p53fl/fl cultures +/- tamoxifen.</w:t>
      </w:r>
    </w:p>
    <w:p>
      <w:pPr>
        <w:pStyle w:val="jrnlFigCaption"/>
      </w:pPr>
      <w:r>
        <w:rPr>
          <w:color w:val="#ff8000"/>
          <w:shd w:val="clear" w:color="" w:fill=""/>
        </w:rPr>
        <w:t xml:space="preserve">(</w:t>
      </w:r>
      <w:r>
        <w:rPr>
          <w:rStyle w:val="partLabel"/>
        </w:rPr>
        <w:t xml:space="preserve">A</w:t>
      </w:r>
      <w:r>
        <w:rPr>
          <w:color w:val="#ff8000"/>
          <w:shd w:val="clear" w:color="" w:fill=""/>
        </w:rPr>
        <w:t xml:space="preserve">) Expression of p53 (</w:t>
      </w:r>
      <w:r>
        <w:rPr>
          <w:color w:val="#ff8000"/>
          <w:i/>
          <w:iCs/>
          <w:shd w:val="clear" w:color="" w:fill=""/>
        </w:rPr>
        <w:t xml:space="preserve">Mdm2, Cdkn1a1, Atp9a1, Atf3, Bax</w:t>
      </w:r>
      <w:r>
        <w:rPr>
          <w:color w:val="#ff8000"/>
          <w:shd w:val="clear" w:color="" w:fill=""/>
        </w:rPr>
        <w:t xml:space="preserve">) and PTHrP/CREB1 (</w:t>
      </w:r>
      <w:r>
        <w:rPr>
          <w:color w:val="#ff8000"/>
          <w:i/>
          <w:iCs/>
          <w:shd w:val="clear" w:color="" w:fill=""/>
        </w:rPr>
        <w:t xml:space="preserve">Nr4a1, Nr4a2, Nr4a3, Rgs2, Areg) </w:t>
      </w:r>
      <w:r>
        <w:rPr>
          <w:color w:val="#ff8000"/>
          <w:shd w:val="clear" w:color="" w:fill=""/>
        </w:rPr>
        <w:t xml:space="preserve">target genes at the indicated time points +/- tamoxifen in WT (</w:t>
      </w:r>
      <w:r>
        <w:rPr>
          <w:color w:val="#ff8000"/>
          <w:i/>
          <w:iCs/>
          <w:shd w:val="clear" w:color="" w:fill=""/>
        </w:rPr>
        <w:t xml:space="preserve">R26</w:t>
      </w:r>
      <w:r>
        <w:rPr>
          <w:color w:val="#ff8000"/>
          <w:shd w:val="clear" w:color="" w:fill=""/>
        </w:rPr>
        <w:t xml:space="preserve">-CreER </w:t>
      </w:r>
      <w:r>
        <w:rPr>
          <w:color w:val="#ff8000"/>
          <w:i/>
          <w:iCs/>
          <w:shd w:val="clear" w:color="" w:fill=""/>
        </w:rPr>
        <w:t xml:space="preserve">p53</w:t>
      </w:r>
      <w:r>
        <w:rPr>
          <w:color w:val="#ff8000"/>
          <w:i/>
          <w:iCs/>
          <w:vertAlign w:val="superscript"/>
          <w:shd w:val="clear" w:color="" w:fill=""/>
        </w:rPr>
        <w:t xml:space="preserve">+/+</w:t>
      </w:r>
      <w:r>
        <w:rPr>
          <w:color w:val="#ff8000"/>
          <w:shd w:val="clear" w:color="" w:fill=""/>
        </w:rPr>
        <w:t xml:space="preserve">) primary osteoblast cultures (n=2 independent cultures). (</w:t>
      </w:r>
      <w:r>
        <w:rPr>
          <w:rStyle w:val="partLabel"/>
        </w:rPr>
        <w:t xml:space="preserve">B</w:t>
      </w:r>
      <w:r>
        <w:rPr>
          <w:color w:val="#ff8000"/>
          <w:shd w:val="clear" w:color="" w:fill=""/>
        </w:rPr>
        <w:t xml:space="preserve">) Expression of p53 (</w:t>
      </w:r>
      <w:r>
        <w:rPr>
          <w:color w:val="#ff8000"/>
          <w:i/>
          <w:iCs/>
          <w:shd w:val="clear" w:color="" w:fill=""/>
        </w:rPr>
        <w:t xml:space="preserve">Mdm2, Cdkn1a1, Atp9a1, Atf3, Bax</w:t>
      </w:r>
      <w:r>
        <w:rPr>
          <w:color w:val="#ff8000"/>
          <w:shd w:val="clear" w:color="" w:fill=""/>
        </w:rPr>
        <w:t xml:space="preserve">) and PTHrP/CREB1 (</w:t>
      </w:r>
      <w:r>
        <w:rPr>
          <w:color w:val="#ff8000"/>
          <w:i/>
          <w:iCs/>
          <w:shd w:val="clear" w:color="" w:fill=""/>
        </w:rPr>
        <w:t xml:space="preserve">Nr4a1, Nr4a2, Nr4a3, Rgs2, Areg) </w:t>
      </w:r>
      <w:r>
        <w:rPr>
          <w:color w:val="#ff8000"/>
          <w:shd w:val="clear" w:color="" w:fill=""/>
        </w:rPr>
        <w:t xml:space="preserve">target genes at the indicated time points +/- tamoxifen in p53 deficient (</w:t>
      </w:r>
      <w:r>
        <w:rPr>
          <w:color w:val="#ff8000"/>
          <w:i/>
          <w:iCs/>
          <w:shd w:val="clear" w:color="" w:fill=""/>
        </w:rPr>
        <w:t xml:space="preserve">R26</w:t>
      </w:r>
      <w:r>
        <w:rPr>
          <w:color w:val="#ff8000"/>
          <w:shd w:val="clear" w:color="" w:fill=""/>
        </w:rPr>
        <w:t xml:space="preserve">-CreER </w:t>
      </w:r>
      <w:r>
        <w:rPr>
          <w:color w:val="#ff8000"/>
          <w:i/>
          <w:iCs/>
          <w:shd w:val="clear" w:color="" w:fill=""/>
        </w:rPr>
        <w:t xml:space="preserve">p53</w:t>
      </w:r>
      <w:r>
        <w:rPr>
          <w:color w:val="#ff8000"/>
          <w:i/>
          <w:iCs/>
          <w:vertAlign w:val="superscript"/>
          <w:shd w:val="clear" w:color="" w:fill=""/>
        </w:rPr>
        <w:t xml:space="preserve">fl/fl</w:t>
      </w:r>
      <w:r>
        <w:rPr>
          <w:color w:val="#ff8000"/>
          <w:shd w:val="clear" w:color="" w:fill=""/>
        </w:rPr>
        <w:t xml:space="preserve">) primary osteoblast cultures (n=4 independent cultures). QPCR data normalized to </w:t>
      </w:r>
      <w:r>
        <w:rPr>
          <w:color w:val="#ff8000"/>
          <w:i/>
          <w:iCs/>
          <w:shd w:val="clear" w:color="" w:fill=""/>
        </w:rPr>
        <w:t xml:space="preserve">β2m</w:t>
      </w:r>
      <w:r>
        <w:rPr>
          <w:color w:val="#ff8000"/>
          <w:shd w:val="clear" w:color="" w:fill=""/>
        </w:rPr>
        <w:t xml:space="preserve">, for all the experiments above Students t-test was used, *p&lt;0.05. (</w:t>
      </w:r>
      <w:r>
        <w:rPr>
          <w:rStyle w:val="partLabel"/>
        </w:rPr>
        <w:t xml:space="preserve">C</w:t>
      </w:r>
      <w:r>
        <w:rPr>
          <w:color w:val="#ff8000"/>
          <w:shd w:val="clear" w:color="" w:fill=""/>
        </w:rPr>
        <w:t xml:space="preserve">) Expression of p53, CREB1, ATF1 and ACTIN after infection with a control (sh-Luc) or p53 targeting shRNA in primary long bone osteoblasts. (</w:t>
      </w:r>
      <w:r>
        <w:rPr>
          <w:rStyle w:val="partLabel"/>
        </w:rPr>
        <w:t xml:space="preserve">D</w:t>
      </w:r>
      <w:r>
        <w:rPr>
          <w:color w:val="#ff8000"/>
          <w:shd w:val="clear" w:color="" w:fill=""/>
        </w:rPr>
        <w:t xml:space="preserve">) Expression of p53 (</w:t>
      </w:r>
      <w:r>
        <w:rPr>
          <w:color w:val="#ff8000"/>
          <w:i/>
          <w:iCs/>
          <w:shd w:val="clear" w:color="" w:fill=""/>
        </w:rPr>
        <w:t xml:space="preserve">Mdm2, Cdkn1a1, Atp9a1, Atf3, Bax</w:t>
      </w:r>
      <w:r>
        <w:rPr>
          <w:color w:val="#ff8000"/>
          <w:shd w:val="clear" w:color="" w:fill=""/>
        </w:rPr>
        <w:t xml:space="preserve">) and PTHrP/CREB1 (</w:t>
      </w:r>
      <w:r>
        <w:rPr>
          <w:color w:val="#ff8000"/>
          <w:i/>
          <w:iCs/>
          <w:shd w:val="clear" w:color="" w:fill=""/>
        </w:rPr>
        <w:t xml:space="preserve">Nr4a1, Nr4a2, Nr4a3, Rgs2, Areg) </w:t>
      </w:r>
      <w:r>
        <w:rPr>
          <w:color w:val="#ff8000"/>
          <w:shd w:val="clear" w:color="" w:fill=""/>
        </w:rPr>
        <w:t xml:space="preserve">target genes at the indicated time points 48 hr after selection of cells infected with control (sh-Luc) or p53 targeting shRNA (n=3 independent cultures). qPCR data normalized to </w:t>
      </w:r>
      <w:r>
        <w:rPr>
          <w:color w:val="#ff8000"/>
          <w:i/>
          <w:iCs/>
          <w:shd w:val="clear" w:color="" w:fill=""/>
        </w:rPr>
        <w:t xml:space="preserve">β2m</w:t>
      </w:r>
      <w:r>
        <w:rPr>
          <w:color w:val="#ff8000"/>
          <w:shd w:val="clear" w:color="" w:fill=""/>
        </w:rPr>
        <w:t xml:space="preserve">. (</w:t>
      </w:r>
      <w:r>
        <w:rPr>
          <w:rStyle w:val="partLabel"/>
        </w:rPr>
        <w:t xml:space="preserve">E</w:t>
      </w:r>
      <w:r>
        <w:rPr>
          <w:color w:val="#ff8000"/>
          <w:shd w:val="clear" w:color="" w:fill=""/>
        </w:rPr>
        <w:t xml:space="preserve">) Raw data normalized to </w:t>
      </w:r>
      <w:r>
        <w:rPr>
          <w:color w:val="#ff8000"/>
          <w:i/>
          <w:iCs/>
          <w:shd w:val="clear" w:color="" w:fill=""/>
        </w:rPr>
        <w:t xml:space="preserve">β2m</w:t>
      </w:r>
      <w:r>
        <w:rPr>
          <w:color w:val="#ff8000"/>
          <w:shd w:val="clear" w:color="" w:fill=""/>
        </w:rPr>
        <w:t xml:space="preserve">, for data in panel D; Students t-test was used, *</w:t>
      </w:r>
      <w:r>
        <w:rPr>
          <w:color w:val="#ff8000"/>
          <w:shd w:val="clear" w:color="" w:fill=""/>
        </w:rPr>
        <w:t xml:space="preserve"/>
      </w:r>
      <w:r>
        <w:rPr>
          <w:color w:val="#ff8000"/>
          <w:shd w:val="clear" w:color="" w:fill=""/>
        </w:rPr>
        <w:t xml:space="preserve">p&lt;0.05..</w:t>
      </w:r>
    </w:p>
    <w:p>
      <w:pPr/>
      <w:r>
        <w:pict>
          <v:shape type="#_x0000_t75" style="width:500px; height:773.28990228013px; margin-left:0px; margin-top:0px; mso-position-horizontal:left; mso-position-vertical:top; mso-position-horizontal-relative:char; mso-position-vertical-relative:line; z-index:-2147483647;">
            <v:imagedata r:id="rId51" o:title=""/>
          </v:shape>
        </w:pict>
      </w:r>
    </w:p>
    <w:p>
      <w:pPr>
        <w:pStyle w:val="jrnlFigBlock"/>
      </w:pPr>
    </w:p>
    <w:p>
      <w:pPr>
        <w:pStyle w:val="jrnlFigCaption"/>
      </w:pPr>
      <w:bookmarkStart w:id="3" w:name="F1-S2"/>
      <w:bookmarkEnd w:id="3"/>
      <w:r>
        <w:rPr>
          <w:rStyle w:val="label"/>
        </w:rPr>
        <w:t xml:space="preserve">Figure 1—figure supplement 2.</w:t>
      </w:r>
      <w:r>
        <w:rPr>
          <w:color w:val="#ff8000"/>
          <w:shd w:val="clear" w:color="" w:fill=""/>
        </w:rPr>
        <w:t xml:space="preserve"> Effects of shRNA against </w:t>
      </w:r>
      <w:r>
        <w:rPr>
          <w:color w:val="#ff8000"/>
          <w:i/>
          <w:iCs/>
          <w:shd w:val="clear" w:color="" w:fill=""/>
        </w:rPr>
        <w:t xml:space="preserve">Pthrp</w:t>
      </w:r>
      <w:r>
        <w:rPr>
          <w:color w:val="#ff8000"/>
          <w:shd w:val="clear" w:color="" w:fill=""/>
        </w:rPr>
        <w:t xml:space="preserve"> and </w:t>
      </w:r>
      <w:r>
        <w:rPr>
          <w:color w:val="#ff8000"/>
          <w:i/>
          <w:iCs/>
          <w:shd w:val="clear" w:color="" w:fill=""/>
        </w:rPr>
        <w:t xml:space="preserve">Creb1</w:t>
      </w:r>
      <w:r>
        <w:rPr>
          <w:color w:val="#ff8000"/>
          <w:shd w:val="clear" w:color="" w:fill=""/>
        </w:rPr>
        <w:t xml:space="preserve"> in R26-CreER p53+/+ and R26-CreER p53fl/fl cultures +/- tamoxifen.</w:t>
      </w:r>
    </w:p>
    <w:p>
      <w:pPr>
        <w:pStyle w:val="jrnlFigCaption"/>
      </w:pPr>
      <w:r>
        <w:rPr>
          <w:color w:val="#ff8000"/>
          <w:shd w:val="clear" w:color="" w:fill=""/>
        </w:rPr>
        <w:t xml:space="preserve">(</w:t>
      </w:r>
      <w:r>
        <w:rPr>
          <w:rStyle w:val="partLabel"/>
        </w:rPr>
        <w:t xml:space="preserve">A</w:t>
      </w:r>
      <w:r>
        <w:rPr>
          <w:color w:val="#ff8000"/>
          <w:shd w:val="clear" w:color="" w:fill=""/>
        </w:rPr>
        <w:t xml:space="preserve">) Expression of </w:t>
      </w:r>
      <w:r>
        <w:rPr>
          <w:color w:val="#ff8000"/>
          <w:i/>
          <w:iCs/>
          <w:shd w:val="clear" w:color="" w:fill=""/>
        </w:rPr>
        <w:t xml:space="preserve">Pthlh, Creb1</w:t>
      </w:r>
      <w:r>
        <w:rPr>
          <w:color w:val="#ff8000"/>
          <w:shd w:val="clear" w:color="" w:fill=""/>
        </w:rPr>
        <w:t xml:space="preserve"> and </w:t>
      </w:r>
      <w:r>
        <w:rPr>
          <w:color w:val="#ff8000"/>
          <w:i/>
          <w:iCs/>
          <w:shd w:val="clear" w:color="" w:fill=""/>
        </w:rPr>
        <w:t xml:space="preserve">p53</w:t>
      </w:r>
      <w:r>
        <w:rPr>
          <w:color w:val="#ff8000"/>
          <w:shd w:val="clear" w:color="" w:fill=""/>
        </w:rPr>
        <w:t xml:space="preserve"> in WT (R26-CreER p53+/+) primary osteoblast cultures (n=2 independent cultures) at Day 0. (</w:t>
      </w:r>
      <w:r>
        <w:rPr>
          <w:rStyle w:val="partLabel"/>
        </w:rPr>
        <w:t xml:space="preserve">B</w:t>
      </w:r>
      <w:r>
        <w:rPr>
          <w:color w:val="#ff8000"/>
          <w:shd w:val="clear" w:color="" w:fill=""/>
        </w:rPr>
        <w:t xml:space="preserve">) Expression of </w:t>
      </w:r>
      <w:r>
        <w:rPr>
          <w:color w:val="#ff8000"/>
          <w:i/>
          <w:iCs/>
          <w:shd w:val="clear" w:color="" w:fill=""/>
        </w:rPr>
        <w:t xml:space="preserve">Pthlh, Creb1</w:t>
      </w:r>
      <w:r>
        <w:rPr>
          <w:color w:val="#ff8000"/>
          <w:shd w:val="clear" w:color="" w:fill=""/>
        </w:rPr>
        <w:t xml:space="preserve"> and </w:t>
      </w:r>
      <w:r>
        <w:rPr>
          <w:color w:val="#ff8000"/>
          <w:i/>
          <w:iCs/>
          <w:shd w:val="clear" w:color="" w:fill=""/>
        </w:rPr>
        <w:t xml:space="preserve">p53</w:t>
      </w:r>
      <w:r>
        <w:rPr>
          <w:color w:val="#ff8000"/>
          <w:shd w:val="clear" w:color="" w:fill=""/>
        </w:rPr>
        <w:t xml:space="preserve"> in p53 deficient (</w:t>
      </w:r>
      <w:r>
        <w:rPr>
          <w:color w:val="#ff8000"/>
          <w:i/>
          <w:iCs/>
          <w:shd w:val="clear" w:color="" w:fill=""/>
        </w:rPr>
        <w:t xml:space="preserve">R26</w:t>
      </w:r>
      <w:r>
        <w:rPr>
          <w:color w:val="#ff8000"/>
          <w:shd w:val="clear" w:color="" w:fill=""/>
        </w:rPr>
        <w:t xml:space="preserve">-CreER </w:t>
      </w:r>
      <w:r>
        <w:rPr>
          <w:color w:val="#ff8000"/>
          <w:i/>
          <w:iCs/>
          <w:shd w:val="clear" w:color="" w:fill=""/>
        </w:rPr>
        <w:t xml:space="preserve">p53</w:t>
      </w:r>
      <w:r>
        <w:rPr>
          <w:color w:val="#ff8000"/>
          <w:i/>
          <w:iCs/>
          <w:vertAlign w:val="superscript"/>
          <w:shd w:val="clear" w:color="" w:fill=""/>
        </w:rPr>
        <w:t xml:space="preserve">fl/fl</w:t>
      </w:r>
      <w:r>
        <w:rPr>
          <w:color w:val="#ff8000"/>
          <w:shd w:val="clear" w:color="" w:fill=""/>
        </w:rPr>
        <w:t xml:space="preserve">) primary osteoblast cultures (n=4 independent cultures) at Day 0 of tamoxifen addition. (</w:t>
      </w:r>
      <w:r>
        <w:rPr>
          <w:rStyle w:val="partLabel"/>
        </w:rPr>
        <w:t xml:space="preserve">C</w:t>
      </w:r>
      <w:r>
        <w:rPr>
          <w:color w:val="#ff8000"/>
          <w:shd w:val="clear" w:color="" w:fill=""/>
        </w:rPr>
        <w:t xml:space="preserve">) Expression of CREB1 and p53 at Day 15 and 21 in WT (</w:t>
      </w:r>
      <w:r>
        <w:rPr>
          <w:color w:val="#ff8000"/>
          <w:i/>
          <w:iCs/>
          <w:shd w:val="clear" w:color="" w:fill=""/>
        </w:rPr>
        <w:t xml:space="preserve">R26</w:t>
      </w:r>
      <w:r>
        <w:rPr>
          <w:color w:val="#ff8000"/>
          <w:shd w:val="clear" w:color="" w:fill=""/>
        </w:rPr>
        <w:t xml:space="preserve">-CreER </w:t>
      </w:r>
      <w:r>
        <w:rPr>
          <w:color w:val="#ff8000"/>
          <w:i/>
          <w:iCs/>
          <w:shd w:val="clear" w:color="" w:fill=""/>
        </w:rPr>
        <w:t xml:space="preserve">p53</w:t>
      </w:r>
      <w:r>
        <w:rPr>
          <w:color w:val="#ff8000"/>
          <w:i/>
          <w:iCs/>
          <w:vertAlign w:val="superscript"/>
          <w:shd w:val="clear" w:color="" w:fill=""/>
        </w:rPr>
        <w:t xml:space="preserve">+/+</w:t>
      </w:r>
      <w:r>
        <w:rPr>
          <w:color w:val="#ff8000"/>
          <w:shd w:val="clear" w:color="" w:fill=""/>
        </w:rPr>
        <w:t xml:space="preserve">) primary osteoblast cultures (n=2 independent cultures). (</w:t>
      </w:r>
      <w:r>
        <w:rPr>
          <w:rStyle w:val="partLabel"/>
        </w:rPr>
        <w:t xml:space="preserve">D</w:t>
      </w:r>
      <w:r>
        <w:rPr>
          <w:color w:val="#ff8000"/>
          <w:shd w:val="clear" w:color="" w:fill=""/>
        </w:rPr>
        <w:t xml:space="preserve">) Genomic PCR for p53 locus at Day 15 and 21 in WT (R26-CreER p53+/+) primary osteoblast cultures (n=2 independent cultures). (</w:t>
      </w:r>
      <w:r>
        <w:rPr>
          <w:rStyle w:val="partLabel"/>
        </w:rPr>
        <w:t xml:space="preserve">E</w:t>
      </w:r>
      <w:r>
        <w:rPr>
          <w:color w:val="#ff8000"/>
          <w:shd w:val="clear" w:color="" w:fill=""/>
        </w:rPr>
        <w:t xml:space="preserve">) Expression of CREB1 and pCREB1 at Day 15 and 21 in p53 deficient (</w:t>
      </w:r>
      <w:r>
        <w:rPr>
          <w:color w:val="#ff8000"/>
          <w:i/>
          <w:iCs/>
          <w:shd w:val="clear" w:color="" w:fill=""/>
        </w:rPr>
        <w:t xml:space="preserve">R26</w:t>
      </w:r>
      <w:r>
        <w:rPr>
          <w:color w:val="#ff8000"/>
          <w:shd w:val="clear" w:color="" w:fill=""/>
        </w:rPr>
        <w:t xml:space="preserve">-CreER </w:t>
      </w:r>
      <w:r>
        <w:rPr>
          <w:color w:val="#ff8000"/>
          <w:i/>
          <w:iCs/>
          <w:shd w:val="clear" w:color="" w:fill=""/>
        </w:rPr>
        <w:t xml:space="preserve">p53</w:t>
      </w:r>
      <w:r>
        <w:rPr>
          <w:color w:val="#ff8000"/>
          <w:i/>
          <w:iCs/>
          <w:vertAlign w:val="superscript"/>
          <w:shd w:val="clear" w:color="" w:fill=""/>
        </w:rPr>
        <w:t xml:space="preserve">fl/fl</w:t>
      </w:r>
      <w:r>
        <w:rPr>
          <w:color w:val="#ff8000"/>
          <w:shd w:val="clear" w:color="" w:fill=""/>
        </w:rPr>
        <w:t xml:space="preserve">) primary osteoblast cultures (n=4 independent cultures). (</w:t>
      </w:r>
      <w:r>
        <w:rPr>
          <w:rStyle w:val="partLabel"/>
        </w:rPr>
        <w:t xml:space="preserve">F</w:t>
      </w:r>
      <w:r>
        <w:rPr>
          <w:color w:val="#ff8000"/>
          <w:shd w:val="clear" w:color="" w:fill=""/>
        </w:rPr>
        <w:t xml:space="preserve">) Genomic PCR for p53 locus at Day 15 and 21 in p53 deficient (</w:t>
      </w:r>
      <w:r>
        <w:rPr>
          <w:color w:val="#ff8000"/>
          <w:i/>
          <w:iCs/>
          <w:shd w:val="clear" w:color="" w:fill=""/>
        </w:rPr>
        <w:t xml:space="preserve">R26</w:t>
      </w:r>
      <w:r>
        <w:rPr>
          <w:color w:val="#ff8000"/>
          <w:shd w:val="clear" w:color="" w:fill=""/>
        </w:rPr>
        <w:t xml:space="preserve">-CreER </w:t>
      </w:r>
      <w:r>
        <w:rPr>
          <w:color w:val="#ff8000"/>
          <w:i/>
          <w:iCs/>
          <w:shd w:val="clear" w:color="" w:fill=""/>
        </w:rPr>
        <w:t xml:space="preserve">p53</w:t>
      </w:r>
      <w:r>
        <w:rPr>
          <w:color w:val="#ff8000"/>
          <w:i/>
          <w:iCs/>
          <w:vertAlign w:val="superscript"/>
          <w:shd w:val="clear" w:color="" w:fill=""/>
        </w:rPr>
        <w:t xml:space="preserve">fl/fl</w:t>
      </w:r>
      <w:r>
        <w:rPr>
          <w:color w:val="#ff8000"/>
          <w:shd w:val="clear" w:color="" w:fill=""/>
        </w:rPr>
        <w:t xml:space="preserve">) primary osteoblast cultures (n=4 independent cultures). (</w:t>
      </w:r>
      <w:r>
        <w:rPr>
          <w:rStyle w:val="partLabel"/>
        </w:rPr>
        <w:t xml:space="preserve">G</w:t>
      </w:r>
      <w:r>
        <w:rPr>
          <w:color w:val="#ff8000"/>
          <w:shd w:val="clear" w:color="" w:fill=""/>
        </w:rPr>
        <w:t xml:space="preserve">) Expression of p53 target genes and (</w:t>
      </w:r>
      <w:r>
        <w:rPr>
          <w:rStyle w:val="partLabel"/>
        </w:rPr>
        <w:t xml:space="preserve">H</w:t>
      </w:r>
      <w:r>
        <w:rPr>
          <w:color w:val="#ff8000"/>
          <w:shd w:val="clear" w:color="" w:fill=""/>
        </w:rPr>
        <w:t xml:space="preserve">) PTHrP/CREB1 target genes 72 hrs after infection of isogenic p53 deficient (</w:t>
      </w:r>
      <w:r>
        <w:rPr>
          <w:color w:val="#ff8000"/>
          <w:i/>
          <w:iCs/>
          <w:shd w:val="clear" w:color="" w:fill=""/>
        </w:rPr>
        <w:t xml:space="preserve">R26</w:t>
      </w:r>
      <w:r>
        <w:rPr>
          <w:color w:val="#ff8000"/>
          <w:shd w:val="clear" w:color="" w:fill=""/>
        </w:rPr>
        <w:t xml:space="preserve">-CreER </w:t>
      </w:r>
      <w:r>
        <w:rPr>
          <w:color w:val="#ff8000"/>
          <w:i/>
          <w:iCs/>
          <w:shd w:val="clear" w:color="" w:fill=""/>
        </w:rPr>
        <w:t xml:space="preserve">p53</w:t>
      </w:r>
      <w:r>
        <w:rPr>
          <w:color w:val="#ff8000"/>
          <w:i/>
          <w:iCs/>
          <w:vertAlign w:val="superscript"/>
          <w:shd w:val="clear" w:color="" w:fill=""/>
        </w:rPr>
        <w:t xml:space="preserve">fl/fl</w:t>
      </w:r>
      <w:r>
        <w:rPr>
          <w:color w:val="#ff8000"/>
          <w:shd w:val="clear" w:color="" w:fill=""/>
        </w:rPr>
        <w:t xml:space="preserve">) +/- tamoxifen primary osteoblast cultures at day 21 post tamoxifen/vehicle addition (n=3 independent cultures). Data expressed as fold change relative to shLuc vehicle control cultures. qPCR data normalized to </w:t>
      </w:r>
      <w:r>
        <w:rPr>
          <w:color w:val="#ff8000"/>
          <w:i/>
          <w:iCs/>
          <w:shd w:val="clear" w:color="" w:fill=""/>
        </w:rPr>
        <w:t xml:space="preserve">β2m</w:t>
      </w:r>
      <w:r>
        <w:rPr>
          <w:color w:val="#ff8000"/>
          <w:shd w:val="clear" w:color="" w:fill=""/>
        </w:rPr>
        <w:t xml:space="preserve">, for all the experiments above Students t-test was used, *</w:t>
      </w:r>
      <w:r>
        <w:rPr>
          <w:color w:val="#ff8000"/>
          <w:shd w:val="clear" w:color="" w:fill=""/>
        </w:rPr>
        <w:t xml:space="preserve"/>
      </w:r>
      <w:r>
        <w:rPr>
          <w:color w:val="#ff8000"/>
          <w:shd w:val="clear" w:color="" w:fill=""/>
        </w:rPr>
        <w:t xml:space="preserve">p&lt;0.05, **</w:t>
      </w:r>
      <w:r>
        <w:rPr>
          <w:color w:val="#ff8000"/>
          <w:shd w:val="clear" w:color="" w:fill=""/>
        </w:rPr>
        <w:t xml:space="preserve"/>
      </w:r>
      <w:r>
        <w:rPr>
          <w:color w:val="#ff8000"/>
          <w:shd w:val="clear" w:color="" w:fill=""/>
        </w:rPr>
        <w:t xml:space="preserve">p&lt;0.001, ***</w:t>
      </w:r>
      <w:r>
        <w:rPr>
          <w:color w:val="#ff8000"/>
          <w:shd w:val="clear" w:color="" w:fill=""/>
        </w:rPr>
        <w:t xml:space="preserve"/>
      </w:r>
      <w:r>
        <w:rPr>
          <w:color w:val="#ff8000"/>
          <w:shd w:val="clear" w:color="" w:fill=""/>
        </w:rPr>
        <w:t xml:space="preserve">p&lt;0.0001.</w:t>
      </w:r>
    </w:p>
    <w:p>
      <w:pPr/>
      <w:r>
        <w:pict>
          <v:shape type="#_x0000_t75" style="width:500px; height:620.10582010582px; margin-left:0px; margin-top:0px; mso-position-horizontal:left; mso-position-vertical:top; mso-position-horizontal-relative:char; mso-position-vertical-relative:line; z-index:-2147483647;">
            <v:imagedata r:id="rId52" o:title=""/>
          </v:shape>
        </w:pict>
      </w:r>
    </w:p>
    <w:p>
      <w:pPr>
        <w:pStyle w:val="jrnlSecPara"/>
      </w:pPr>
      <w:r>
        <w:rPr>
          <w:sz w:val="22"/>
          <w:szCs w:val="22"/>
          <w:shd w:val="clear" w:color="" w:fill=""/>
        </w:rPr>
        <w:t xml:space="preserve">The tamoxifen treated </w:t>
      </w:r>
      <w:r>
        <w:rPr>
          <w:sz w:val="22"/>
          <w:szCs w:val="22"/>
          <w:i/>
          <w:iCs/>
          <w:shd w:val="clear" w:color="" w:fill=""/>
        </w:rPr>
        <w:t xml:space="preserve">Trp53</w:t>
      </w:r>
      <w:r>
        <w:rPr>
          <w:sz w:val="22"/>
          <w:szCs w:val="22"/>
          <w:shd w:val="clear" w:color="" w:fill=""/>
        </w:rPr>
        <w:t xml:space="preserve">-KO osteoblasts hyperproliferate after ~15 days (</w:t>
      </w:r>
      <w:hyperlink w:anchor="R49" w:history="1">
        <w:r>
          <w:rPr>
            <w:rStyle w:val="jrnlBibRef"/>
          </w:rPr>
          <w:t xml:space="preserve">Ng et al., 2015</w:t>
        </w:r>
      </w:hyperlink>
      <w:r>
        <w:rPr>
          <w:sz w:val="22"/>
          <w:szCs w:val="22"/>
          <w:shd w:val="clear" w:color="" w:fill=""/>
        </w:rPr>
        <w:t xml:space="preserve">), coinciding with the loss of p53. Coinciding with the increased proliferation of the p53-deficient cultures was an increase in cAMP per cell and an activation of CREB1 target genes, potentially explained by the increased </w:t>
      </w:r>
      <w:r>
        <w:rPr>
          <w:sz w:val="22"/>
          <w:szCs w:val="22"/>
          <w:i/>
          <w:iCs/>
          <w:shd w:val="clear" w:color="" w:fill=""/>
        </w:rPr>
        <w:t xml:space="preserve">Pthlh</w:t>
      </w:r>
      <w:r>
        <w:rPr>
          <w:sz w:val="22"/>
          <w:szCs w:val="22"/>
          <w:shd w:val="clear" w:color="" w:fill=""/>
        </w:rPr>
        <w:t xml:space="preserve"> expression (also known as </w:t>
      </w:r>
      <w:r>
        <w:rPr>
          <w:sz w:val="22"/>
          <w:szCs w:val="22"/>
          <w:i/>
          <w:iCs/>
          <w:shd w:val="clear" w:color="" w:fill=""/>
        </w:rPr>
        <w:t xml:space="preserve">Pthrp</w:t>
      </w:r>
      <w:r>
        <w:rPr>
          <w:sz w:val="22"/>
          <w:szCs w:val="22"/>
          <w:shd w:val="clear" w:color="" w:fill=""/>
        </w:rPr>
        <w:t xml:space="preserve">, </w:t>
      </w:r>
      <w:hyperlink w:anchor="F1" w:history="1">
        <w:r>
          <w:rPr>
            <w:rStyle w:val="jrnlFigRef"/>
          </w:rPr>
          <w:t xml:space="preserve">Figure 1A–C</w:t>
        </w:r>
      </w:hyperlink>
      <w:r>
        <w:rPr>
          <w:sz w:val="22"/>
          <w:szCs w:val="22"/>
          <w:shd w:val="clear" w:color="" w:fill=""/>
        </w:rPr>
        <w:t xml:space="preserve">). As elevated PTHrP would increase cAMP levels, the involvement of both CREB1 and PTHrP in the p53-deficient response was assessed. Primary osteoblasts from the respective genotypes were infected with two independent shRNAs against either </w:t>
      </w:r>
      <w:r>
        <w:rPr>
          <w:sz w:val="22"/>
          <w:szCs w:val="22"/>
          <w:i/>
          <w:iCs/>
          <w:shd w:val="clear" w:color="" w:fill=""/>
        </w:rPr>
        <w:t xml:space="preserve">Creb1</w:t>
      </w:r>
      <w:r>
        <w:rPr>
          <w:sz w:val="22"/>
          <w:szCs w:val="22"/>
          <w:shd w:val="clear" w:color="" w:fill=""/>
        </w:rPr>
        <w:t xml:space="preserve"> or </w:t>
      </w:r>
      <w:r>
        <w:rPr>
          <w:sz w:val="22"/>
          <w:szCs w:val="22"/>
          <w:i/>
          <w:iCs/>
          <w:shd w:val="clear" w:color="" w:fill=""/>
        </w:rPr>
        <w:t xml:space="preserve">Pthlh</w:t>
      </w:r>
      <w:r>
        <w:rPr>
          <w:sz w:val="22"/>
          <w:szCs w:val="22"/>
          <w:shd w:val="clear" w:color="" w:fill=""/>
        </w:rPr>
        <w:t xml:space="preserve"> then cultured ± tamoxifen. Efficient and stable knockdown of </w:t>
      </w:r>
      <w:r>
        <w:rPr>
          <w:sz w:val="22"/>
          <w:szCs w:val="22"/>
          <w:i/>
          <w:iCs/>
          <w:shd w:val="clear" w:color="" w:fill=""/>
        </w:rPr>
        <w:t xml:space="preserve">Creb1</w:t>
      </w:r>
      <w:r>
        <w:rPr>
          <w:sz w:val="22"/>
          <w:szCs w:val="22"/>
          <w:shd w:val="clear" w:color="" w:fill=""/>
        </w:rPr>
        <w:t xml:space="preserve"> and </w:t>
      </w:r>
      <w:r>
        <w:rPr>
          <w:sz w:val="22"/>
          <w:szCs w:val="22"/>
          <w:i/>
          <w:iCs/>
          <w:shd w:val="clear" w:color="" w:fill=""/>
        </w:rPr>
        <w:t xml:space="preserve">Pthlh</w:t>
      </w:r>
      <w:r>
        <w:rPr>
          <w:sz w:val="22"/>
          <w:szCs w:val="22"/>
          <w:shd w:val="clear" w:color="" w:fill=""/>
        </w:rPr>
        <w:t xml:space="preserve"> mRNA respectively was confirmed in both WT and KO cultures before tamoxifen treatment (</w:t>
      </w:r>
      <w:hyperlink w:anchor="F1" w:history="1">
        <w:r>
          <w:rPr>
            <w:rStyle w:val="jrnlFigRef"/>
          </w:rPr>
          <w:t xml:space="preserve">Figure 1D</w:t>
        </w:r>
      </w:hyperlink>
      <w:r>
        <w:rPr>
          <w:sz w:val="22"/>
          <w:szCs w:val="22"/>
          <w:shd w:val="clear" w:color="" w:fill=""/>
        </w:rPr>
        <w:t xml:space="preserve">, </w:t>
      </w:r>
      <w:hyperlink w:anchor="F1-S2" w:history="1">
        <w:r>
          <w:rPr>
            <w:rStyle w:val="jrnlFigRef"/>
          </w:rPr>
          <w:t xml:space="preserve">Figure 1—figure supplement 2A–B</w:t>
        </w:r>
      </w:hyperlink>
      <w:r>
        <w:rPr>
          <w:sz w:val="22"/>
          <w:szCs w:val="22"/>
          <w:shd w:val="clear" w:color="" w:fill=""/>
        </w:rPr>
        <w:t xml:space="preserve">). The p53-WT cells were largely unaffected by the shRNA’s independent of tamoxifen treatment, except for an initial delayed proliferation in sh</w:t>
      </w:r>
      <w:r>
        <w:rPr>
          <w:sz w:val="22"/>
          <w:szCs w:val="22"/>
          <w:i/>
          <w:iCs/>
          <w:shd w:val="clear" w:color="" w:fill=""/>
        </w:rPr>
        <w:t xml:space="preserve">Creb1</w:t>
      </w:r>
      <w:r>
        <w:rPr>
          <w:sz w:val="22"/>
          <w:szCs w:val="22"/>
          <w:shd w:val="clear" w:color="" w:fill=""/>
        </w:rPr>
        <w:t xml:space="preserve"> cultures (</w:t>
      </w:r>
      <w:hyperlink w:anchor="F1" w:history="1">
        <w:r>
          <w:rPr>
            <w:rStyle w:val="jrnlFigRef"/>
          </w:rPr>
          <w:t xml:space="preserve">Figure 1E–F</w:t>
        </w:r>
      </w:hyperlink>
      <w:r>
        <w:rPr>
          <w:sz w:val="22"/>
          <w:szCs w:val="22"/>
          <w:shd w:val="clear" w:color="" w:fill=""/>
        </w:rPr>
        <w:t xml:space="preserve">). The control (shLuc) infected KO osteoblasts hyperproliferated following tamoxifen treatment from day 15 onward (</w:t>
      </w:r>
      <w:hyperlink w:anchor="F1" w:history="1">
        <w:r>
          <w:rPr>
            <w:rStyle w:val="jrnlFigRef"/>
          </w:rPr>
          <w:t xml:space="preserve">Figure 1E–F</w:t>
        </w:r>
      </w:hyperlink>
      <w:r>
        <w:rPr>
          <w:sz w:val="22"/>
          <w:szCs w:val="22"/>
          <w:shd w:val="clear" w:color="" w:fill=""/>
        </w:rPr>
        <w:t xml:space="preserve">). In contrast, knockdown of either </w:t>
      </w:r>
      <w:r>
        <w:rPr>
          <w:sz w:val="22"/>
          <w:szCs w:val="22"/>
          <w:i/>
          <w:iCs/>
          <w:shd w:val="clear" w:color="" w:fill=""/>
        </w:rPr>
        <w:t xml:space="preserve">Creb1</w:t>
      </w:r>
      <w:r>
        <w:rPr>
          <w:sz w:val="22"/>
          <w:szCs w:val="22"/>
          <w:shd w:val="clear" w:color="" w:fill=""/>
        </w:rPr>
        <w:t xml:space="preserve"> or </w:t>
      </w:r>
      <w:r>
        <w:rPr>
          <w:sz w:val="22"/>
          <w:szCs w:val="22"/>
          <w:i/>
          <w:iCs/>
          <w:shd w:val="clear" w:color="" w:fill=""/>
        </w:rPr>
        <w:t xml:space="preserve">Pthlh</w:t>
      </w:r>
      <w:r>
        <w:rPr>
          <w:sz w:val="22"/>
          <w:szCs w:val="22"/>
          <w:shd w:val="clear" w:color="" w:fill=""/>
        </w:rPr>
        <w:t xml:space="preserve"> completely prevented the hyperproliferation of the KO + tamoxifen cells (</w:t>
      </w:r>
      <w:hyperlink w:anchor="F1" w:history="1">
        <w:r>
          <w:rPr>
            <w:rStyle w:val="jrnlFigRef"/>
          </w:rPr>
          <w:t xml:space="preserve">Figure 1E–F</w:t>
        </w:r>
      </w:hyperlink>
      <w:r>
        <w:rPr>
          <w:sz w:val="22"/>
          <w:szCs w:val="22"/>
          <w:shd w:val="clear" w:color="" w:fill=""/>
        </w:rPr>
        <w:t xml:space="preserve">, </w:t>
      </w:r>
      <w:hyperlink w:anchor="F1-S2" w:history="1">
        <w:r>
          <w:rPr>
            <w:rStyle w:val="jrnlFigRef"/>
          </w:rPr>
          <w:t xml:space="preserve">Figure 1—figure supplement 2C–F</w:t>
        </w:r>
      </w:hyperlink>
      <w:r>
        <w:rPr>
          <w:sz w:val="22"/>
          <w:szCs w:val="22"/>
          <w:shd w:val="clear" w:color="" w:fill=""/>
        </w:rPr>
        <w:t xml:space="preserve">). Therefore, intact PTHrP and CREB1 signaling are required for the hyperproliferation of p53 deficient osteoblasts.</w:t>
      </w:r>
    </w:p>
    <w:p>
      <w:pPr>
        <w:pStyle w:val="jrnlSecPara"/>
      </w:pPr>
      <w:r>
        <w:rPr>
          <w:sz w:val="22"/>
          <w:szCs w:val="22"/>
          <w:shd w:val="clear" w:color="" w:fill=""/>
        </w:rPr>
        <w:t xml:space="preserve">Finally, to assess the requirements for PTHrP and CREB1 in p53-deficient osteoblasts, we infected cells with the respective shRNAs after they had been cultured for 21 days with tamoxifen, such that the cells had already undergone the hyperproliferative transformation prior to knockdown. The p53-KO osteoblasts underwent apoptosis within 48 hr of knockdown with either sh</w:t>
      </w:r>
      <w:r>
        <w:rPr>
          <w:sz w:val="22"/>
          <w:szCs w:val="22"/>
          <w:i/>
          <w:iCs/>
          <w:shd w:val="clear" w:color="" w:fill=""/>
        </w:rPr>
        <w:t xml:space="preserve">Creb1</w:t>
      </w:r>
      <w:r>
        <w:rPr>
          <w:sz w:val="22"/>
          <w:szCs w:val="22"/>
          <w:shd w:val="clear" w:color="" w:fill=""/>
        </w:rPr>
        <w:t xml:space="preserve"> or sh</w:t>
      </w:r>
      <w:r>
        <w:rPr>
          <w:sz w:val="22"/>
          <w:szCs w:val="22"/>
          <w:i/>
          <w:iCs/>
          <w:shd w:val="clear" w:color="" w:fill=""/>
        </w:rPr>
        <w:t xml:space="preserve">Pthlh</w:t>
      </w:r>
      <w:r>
        <w:rPr>
          <w:sz w:val="22"/>
          <w:szCs w:val="22"/>
          <w:shd w:val="clear" w:color="" w:fill=""/>
        </w:rPr>
        <w:t xml:space="preserve"> whilst the isogenic control (-tam) cultures were minimally affected (</w:t>
      </w:r>
      <w:hyperlink w:anchor="F1" w:history="1">
        <w:r>
          <w:rPr>
            <w:rStyle w:val="jrnlFigRef"/>
          </w:rPr>
          <w:t xml:space="preserve">Figure 1G–H</w:t>
        </w:r>
      </w:hyperlink>
      <w:r>
        <w:rPr>
          <w:sz w:val="22"/>
          <w:szCs w:val="22"/>
          <w:shd w:val="clear" w:color="" w:fill=""/>
        </w:rPr>
        <w:t xml:space="preserve">). The knockdown of PTHrP/CREB1 led to an expected downregulation of PTHrP-CREB1 targets (</w:t>
      </w:r>
      <w:hyperlink w:anchor="F1" w:history="1">
        <w:r>
          <w:rPr>
            <w:rStyle w:val="jrnlFigRef"/>
          </w:rPr>
          <w:t xml:space="preserve">Figure 1I</w:t>
        </w:r>
      </w:hyperlink>
      <w:r>
        <w:rPr>
          <w:sz w:val="22"/>
          <w:szCs w:val="22"/>
          <w:shd w:val="clear" w:color="" w:fill=""/>
        </w:rPr>
        <w:t xml:space="preserve">, </w:t>
      </w:r>
      <w:hyperlink w:anchor="F1-S2" w:history="1">
        <w:r>
          <w:rPr>
            <w:rStyle w:val="jrnlFigRef"/>
          </w:rPr>
          <w:t xml:space="preserve">Figure 1—figure supplement 2G–H</w:t>
        </w:r>
      </w:hyperlink>
      <w:r>
        <w:rPr>
          <w:sz w:val="22"/>
          <w:szCs w:val="22"/>
          <w:shd w:val="clear" w:color="" w:fill=""/>
        </w:rPr>
        <w:t xml:space="preserve">). The hyperproliferative effect of loss of </w:t>
      </w:r>
      <w:r>
        <w:rPr>
          <w:sz w:val="22"/>
          <w:szCs w:val="22"/>
          <w:i/>
          <w:iCs/>
          <w:shd w:val="clear" w:color="" w:fill=""/>
        </w:rPr>
        <w:t xml:space="preserve">Trp53</w:t>
      </w:r>
      <w:r>
        <w:rPr>
          <w:sz w:val="22"/>
          <w:szCs w:val="22"/>
          <w:shd w:val="clear" w:color="" w:fill=""/>
        </w:rPr>
        <w:t xml:space="preserve"> in osteoblastic cells required PTHrP and CREB1.</w:t>
      </w:r>
    </w:p>
    <w:p/>
    <w:p>
      <w:pPr>
        <w:pStyle w:val="jrnlHead2"/>
      </w:pPr>
      <w:r>
        <w:rPr>
          <w:color w:val="#134985"/>
          <w:sz w:val="46"/>
          <w:szCs w:val="46"/>
          <w:b/>
          <w:shd w:val="clear" w:color="" w:fill=""/>
        </w:rPr>
        <w:t xml:space="preserve">Autocrine PTHrP is a primary stimulus of cAMP in OS</w:t>
      </w:r>
    </w:p>
    <w:p>
      <w:pPr>
        <w:pStyle w:val="jrnlSecPara"/>
      </w:pPr>
      <w:r>
        <w:rPr>
          <w:sz w:val="22"/>
          <w:szCs w:val="22"/>
          <w:shd w:val="clear" w:color="" w:fill=""/>
        </w:rPr>
        <w:t xml:space="preserve">Having established the necessity of PTHrP and CREB1 for the hyperproliferation and survival of p53-deficient osteoblasts, we sought to understand the contribution of this pathway in OS. We systematically profiled the contribution of PTHrP, cAMP and CREB1 in primary cell cultures derived from murine OS models compared to primary osteoblasts. We made use of the </w:t>
      </w:r>
      <w:r>
        <w:rPr>
          <w:sz w:val="22"/>
          <w:szCs w:val="22"/>
          <w:i/>
          <w:iCs/>
          <w:shd w:val="clear" w:color="" w:fill=""/>
        </w:rPr>
        <w:t xml:space="preserve">Sp7(Osx</w:t>
      </w:r>
      <w:r>
        <w:rPr>
          <w:sz w:val="22"/>
          <w:szCs w:val="22"/>
          <w:shd w:val="clear" w:color="" w:fill=""/>
        </w:rPr>
        <w:t xml:space="preserve">)-Cre </w:t>
      </w:r>
      <w:r>
        <w:rPr>
          <w:sz w:val="22"/>
          <w:szCs w:val="22"/>
          <w:i/>
          <w:iCs/>
          <w:shd w:val="clear" w:color="" w:fill=""/>
        </w:rPr>
        <w:t xml:space="preserve">Trp53</w:t>
      </w:r>
      <w:r>
        <w:rPr>
          <w:sz w:val="22"/>
          <w:szCs w:val="22"/>
          <w:i/>
          <w:iCs/>
          <w:vertAlign w:val="superscript"/>
          <w:shd w:val="clear" w:color="" w:fill=""/>
        </w:rPr>
        <w:t xml:space="preserve">fl/fl</w:t>
      </w:r>
      <w:r>
        <w:rPr>
          <w:sz w:val="22"/>
          <w:szCs w:val="22"/>
          <w:i/>
          <w:iCs/>
          <w:shd w:val="clear" w:color="" w:fill=""/>
        </w:rPr>
        <w:t xml:space="preserve">Rb1</w:t>
      </w:r>
      <w:r>
        <w:rPr>
          <w:sz w:val="22"/>
          <w:szCs w:val="22"/>
          <w:i/>
          <w:iCs/>
          <w:vertAlign w:val="superscript"/>
          <w:shd w:val="clear" w:color="" w:fill=""/>
        </w:rPr>
        <w:t xml:space="preserve">fl/fl</w:t>
      </w:r>
      <w:r>
        <w:rPr>
          <w:sz w:val="22"/>
          <w:szCs w:val="22"/>
          <w:shd w:val="clear" w:color="" w:fill=""/>
        </w:rPr>
        <w:t xml:space="preserve"> model (Cre:lox deletion of </w:t>
      </w:r>
      <w:r>
        <w:rPr>
          <w:sz w:val="22"/>
          <w:szCs w:val="22"/>
          <w:i/>
          <w:iCs/>
          <w:shd w:val="clear" w:color="" w:fill=""/>
        </w:rPr>
        <w:t xml:space="preserve">Trp53</w:t>
      </w:r>
      <w:r>
        <w:rPr>
          <w:sz w:val="22"/>
          <w:szCs w:val="22"/>
          <w:shd w:val="clear" w:color="" w:fill=""/>
        </w:rPr>
        <w:t xml:space="preserve"> and</w:t>
      </w:r>
      <w:r>
        <w:rPr>
          <w:sz w:val="22"/>
          <w:szCs w:val="22"/>
          <w:i/>
          <w:iCs/>
          <w:shd w:val="clear" w:color="" w:fill=""/>
        </w:rPr>
        <w:t xml:space="preserve"> Rb1</w:t>
      </w:r>
      <w:r>
        <w:rPr>
          <w:sz w:val="22"/>
          <w:szCs w:val="22"/>
          <w:shd w:val="clear" w:color="" w:fill=""/>
        </w:rPr>
        <w:t xml:space="preserve">; referred to as fibroblastic OS) which yields a OS characterised by predominant areas of fibroblastic or poorly differentiated/undifferentiated (</w:t>
      </w:r>
      <w:hyperlink w:anchor="R6" w:history="1">
        <w:r>
          <w:rPr>
            <w:rStyle w:val="jrnlBibRef"/>
          </w:rPr>
          <w:t xml:space="preserve">Berman et al., 2008</w:t>
        </w:r>
      </w:hyperlink>
      <w:r>
        <w:rPr>
          <w:sz w:val="22"/>
          <w:szCs w:val="22"/>
          <w:shd w:val="clear" w:color="" w:fill=""/>
        </w:rPr>
        <w:t xml:space="preserve">) histology and a cell surface phenotype consistent with immature osteoblasts (</w:t>
      </w:r>
      <w:hyperlink w:anchor="R76" w:history="1">
        <w:r>
          <w:rPr>
            <w:rStyle w:val="jrnlBibRef"/>
          </w:rPr>
          <w:t xml:space="preserve">Walkley et al., 2008</w:t>
        </w:r>
      </w:hyperlink>
      <w:r>
        <w:rPr>
          <w:sz w:val="22"/>
          <w:szCs w:val="22"/>
          <w:shd w:val="clear" w:color="" w:fill=""/>
        </w:rPr>
        <w:t xml:space="preserve">; </w:t>
      </w:r>
      <w:hyperlink w:anchor="R47" w:history="1">
        <w:r>
          <w:rPr>
            <w:rStyle w:val="jrnlBibRef"/>
          </w:rPr>
          <w:t xml:space="preserve">Mutsaers et al., 2013</w:t>
        </w:r>
      </w:hyperlink>
      <w:r>
        <w:rPr>
          <w:sz w:val="22"/>
          <w:szCs w:val="22"/>
          <w:shd w:val="clear" w:color="" w:fill=""/>
        </w:rPr>
        <w:t xml:space="preserve">). The second model was the </w:t>
      </w:r>
      <w:r>
        <w:rPr>
          <w:sz w:val="22"/>
          <w:szCs w:val="22"/>
          <w:i/>
          <w:iCs/>
          <w:shd w:val="clear" w:color="" w:fill=""/>
        </w:rPr>
        <w:t xml:space="preserve">Sp7(Osx</w:t>
      </w:r>
      <w:r>
        <w:rPr>
          <w:sz w:val="22"/>
          <w:szCs w:val="22"/>
          <w:shd w:val="clear" w:color="" w:fill=""/>
        </w:rPr>
        <w:t xml:space="preserve">)-Cre TRE_shp53.1224</w:t>
      </w:r>
      <w:r>
        <w:rPr>
          <w:sz w:val="22"/>
          <w:szCs w:val="22"/>
          <w:i/>
          <w:iCs/>
          <w:shd w:val="clear" w:color="" w:fill=""/>
        </w:rPr>
        <w:t xml:space="preserve">Rb1</w:t>
      </w:r>
      <w:r>
        <w:rPr>
          <w:sz w:val="22"/>
          <w:szCs w:val="22"/>
          <w:i/>
          <w:iCs/>
          <w:vertAlign w:val="superscript"/>
          <w:shd w:val="clear" w:color="" w:fill=""/>
        </w:rPr>
        <w:t xml:space="preserve">fl/fl</w:t>
      </w:r>
      <w:r>
        <w:rPr>
          <w:sz w:val="22"/>
          <w:szCs w:val="22"/>
          <w:shd w:val="clear" w:color="" w:fill=""/>
        </w:rPr>
        <w:t xml:space="preserve"> model (shRNA knockdown of </w:t>
      </w:r>
      <w:r>
        <w:rPr>
          <w:sz w:val="22"/>
          <w:szCs w:val="22"/>
          <w:i/>
          <w:iCs/>
          <w:shd w:val="clear" w:color="" w:fill=""/>
        </w:rPr>
        <w:t xml:space="preserve">Trp53</w:t>
      </w:r>
      <w:r>
        <w:rPr>
          <w:sz w:val="22"/>
          <w:szCs w:val="22"/>
          <w:shd w:val="clear" w:color="" w:fill=""/>
        </w:rPr>
        <w:t xml:space="preserve">; referred to as osteoblastic OS) which histologically resemble osteoblastic OS with large mineralized areas, appreciated by von Kossa staining or microCT, and a cell surface phenotype of mature osteoblasts (</w:t>
      </w:r>
      <w:hyperlink w:anchor="R47" w:history="1">
        <w:r>
          <w:rPr>
            <w:rStyle w:val="jrnlBibRef"/>
          </w:rPr>
          <w:t xml:space="preserve">Mutsaers et al., 2013</w:t>
        </w:r>
      </w:hyperlink>
      <w:r>
        <w:rPr>
          <w:sz w:val="22"/>
          <w:szCs w:val="22"/>
          <w:shd w:val="clear" w:color="" w:fill=""/>
        </w:rPr>
        <w:t xml:space="preserve">). The early passage cells from both models have comparable genetic and pharmacological sensitivities to those of primary human patient derived OS cultures where tested (</w:t>
      </w:r>
      <w:hyperlink w:anchor="R18" w:history="1">
        <w:r>
          <w:rPr>
            <w:rStyle w:val="jrnlBibRef"/>
          </w:rPr>
          <w:t xml:space="preserve">Gupte et al., 2015</w:t>
        </w:r>
      </w:hyperlink>
      <w:r>
        <w:rPr>
          <w:sz w:val="22"/>
          <w:szCs w:val="22"/>
          <w:shd w:val="clear" w:color="" w:fill=""/>
        </w:rPr>
        <w:t xml:space="preserve">; </w:t>
      </w:r>
      <w:hyperlink w:anchor="R3" w:history="1">
        <w:r>
          <w:rPr>
            <w:rStyle w:val="jrnlBibRef"/>
          </w:rPr>
          <w:t xml:space="preserve">Baker et al., 2015</w:t>
        </w:r>
      </w:hyperlink>
      <w:r>
        <w:rPr>
          <w:sz w:val="22"/>
          <w:szCs w:val="22"/>
          <w:shd w:val="clear" w:color="" w:fill=""/>
        </w:rPr>
        <w:t xml:space="preserve">). As a control population (referred to herein as “primary osteoblasts”), we isolated osteoblastic cells from the collagenase digested long bones of wild-type C57BL/6 mice. These cells are negative for haematopoietic markers (lineage markers, CD45, CD11b, F4/80), negative for the endothelial cell surface marker CD31 and co-express CD51 and Sca-1. The majority of the cells have a cell surface phenotype consistent with pre-osteoblasts (lin</w:t>
      </w:r>
      <w:r>
        <w:rPr>
          <w:sz w:val="22"/>
          <w:szCs w:val="22"/>
          <w:vertAlign w:val="superscript"/>
          <w:shd w:val="clear" w:color="" w:fill=""/>
        </w:rPr>
        <w:t xml:space="preserve">-</w:t>
      </w:r>
      <w:r>
        <w:rPr>
          <w:sz w:val="22"/>
          <w:szCs w:val="22"/>
          <w:shd w:val="clear" w:color="" w:fill=""/>
        </w:rPr>
        <w:t xml:space="preserve">CD45</w:t>
      </w:r>
      <w:r>
        <w:rPr>
          <w:sz w:val="22"/>
          <w:szCs w:val="22"/>
          <w:vertAlign w:val="superscript"/>
          <w:shd w:val="clear" w:color="" w:fill=""/>
        </w:rPr>
        <w:t xml:space="preserve">-</w:t>
      </w:r>
      <w:r>
        <w:rPr>
          <w:sz w:val="22"/>
          <w:szCs w:val="22"/>
          <w:shd w:val="clear" w:color="" w:fill=""/>
        </w:rPr>
        <w:t xml:space="preserve">CD31</w:t>
      </w:r>
      <w:r>
        <w:rPr>
          <w:sz w:val="22"/>
          <w:szCs w:val="22"/>
          <w:vertAlign w:val="superscript"/>
          <w:shd w:val="clear" w:color="" w:fill=""/>
        </w:rPr>
        <w:t xml:space="preserve">-</w:t>
      </w:r>
      <w:r>
        <w:rPr>
          <w:sz w:val="22"/>
          <w:szCs w:val="22"/>
          <w:shd w:val="clear" w:color="" w:fill=""/>
        </w:rPr>
        <w:t xml:space="preserve">CD51</w:t>
      </w:r>
      <w:r>
        <w:rPr>
          <w:sz w:val="22"/>
          <w:szCs w:val="22"/>
          <w:vertAlign w:val="superscript"/>
          <w:shd w:val="clear" w:color="" w:fill=""/>
        </w:rPr>
        <w:t xml:space="preserve">+</w:t>
      </w:r>
      <w:r>
        <w:rPr>
          <w:sz w:val="22"/>
          <w:szCs w:val="22"/>
          <w:shd w:val="clear" w:color="" w:fill=""/>
        </w:rPr>
        <w:t xml:space="preserve">Sca1</w:t>
      </w:r>
      <w:r>
        <w:rPr>
          <w:sz w:val="22"/>
          <w:szCs w:val="22"/>
          <w:vertAlign w:val="superscript"/>
          <w:shd w:val="clear" w:color="" w:fill=""/>
        </w:rPr>
        <w:t xml:space="preserve">+</w:t>
      </w:r>
      <w:r>
        <w:rPr>
          <w:sz w:val="22"/>
          <w:szCs w:val="22"/>
          <w:shd w:val="clear" w:color="" w:fill=""/>
        </w:rPr>
        <w:t xml:space="preserve">) when the cultures are initiated, and when induced to differentiate acquire a mature osteoblast/osteocyte gene expression profile.</w:t>
      </w:r>
    </w:p>
    <w:p>
      <w:pPr>
        <w:pStyle w:val="jrnlSecPara"/>
      </w:pPr>
      <w:r>
        <w:rPr>
          <w:sz w:val="22"/>
          <w:szCs w:val="22"/>
          <w:shd w:val="clear" w:color="" w:fill=""/>
        </w:rPr>
        <w:t xml:space="preserve">We first assessed PTHrP given that PTHrP stimulates cAMP generation following activation of PTHR1, ultimately leading to CREB1 phosphorylation and transcriptional activation (</w:t>
      </w:r>
      <w:hyperlink w:anchor="F2" w:history="1">
        <w:r>
          <w:rPr>
            <w:rStyle w:val="jrnlFigRef"/>
          </w:rPr>
          <w:t xml:space="preserve">Figure 2A</w:t>
        </w:r>
      </w:hyperlink>
      <w:r>
        <w:rPr>
          <w:sz w:val="22"/>
          <w:szCs w:val="22"/>
          <w:shd w:val="clear" w:color="" w:fill=""/>
        </w:rPr>
        <w:t xml:space="preserve">). Osteoblastic OS cells expressed high levels of </w:t>
      </w:r>
      <w:r>
        <w:rPr>
          <w:sz w:val="22"/>
          <w:szCs w:val="22"/>
          <w:i/>
          <w:iCs/>
          <w:shd w:val="clear" w:color="" w:fill=""/>
        </w:rPr>
        <w:t xml:space="preserve">Pthlh</w:t>
      </w:r>
      <w:r>
        <w:rPr>
          <w:sz w:val="22"/>
          <w:szCs w:val="22"/>
          <w:shd w:val="clear" w:color="" w:fill=""/>
        </w:rPr>
        <w:t xml:space="preserve"> transcript (</w:t>
      </w:r>
      <w:hyperlink w:anchor="F2" w:history="1">
        <w:r>
          <w:rPr>
            <w:rStyle w:val="jrnlFigRef"/>
          </w:rPr>
          <w:t xml:space="preserve">Figure 2B</w:t>
        </w:r>
      </w:hyperlink>
      <w:r>
        <w:rPr>
          <w:sz w:val="22"/>
          <w:szCs w:val="22"/>
          <w:shd w:val="clear" w:color="" w:fill=""/>
        </w:rPr>
        <w:t xml:space="preserve">), consistent with our previous data identifying substantial levels of intracellular PTHrP in OS cells (</w:t>
      </w:r>
      <w:hyperlink w:anchor="R21" w:history="1">
        <w:r>
          <w:rPr>
            <w:rStyle w:val="jrnlBibRef"/>
          </w:rPr>
          <w:t xml:space="preserve">Ho et al., 2015</w:t>
        </w:r>
      </w:hyperlink>
      <w:r>
        <w:rPr>
          <w:sz w:val="22"/>
          <w:szCs w:val="22"/>
          <w:shd w:val="clear" w:color="" w:fill=""/>
        </w:rPr>
        <w:t xml:space="preserve">). As other GPCRs are expressed on OS cells, such as β-adrenergic receptors (</w:t>
      </w:r>
      <w:hyperlink w:anchor="F2-S1" w:history="1">
        <w:r>
          <w:rPr>
            <w:rStyle w:val="jrnlFigRef"/>
          </w:rPr>
          <w:t xml:space="preserve">Figure 2—figure supplement 1A</w:t>
        </w:r>
      </w:hyperlink>
      <w:r>
        <w:rPr>
          <w:sz w:val="22"/>
          <w:szCs w:val="22"/>
          <w:shd w:val="clear" w:color="" w:fill=""/>
        </w:rPr>
        <w:t xml:space="preserve">), we sought to determine if PTHrP was an OS autocrine ligand. Cells were treated with the phosphodiesterase inhibitor, IBMX, without adding exogenous PTHrP, thus assaying the cAMP induced by autocrine activation of receptor-linked adenylyl cyclase by ligand(s) provided by the OS cells. Treatment with a neutralising anti-PTHrP antibody significantly and substantially reduced cAMP levels (</w:t>
      </w:r>
      <w:hyperlink w:anchor="R51" w:history="1">
        <w:r>
          <w:rPr>
            <w:rStyle w:val="jrnlBibRef"/>
          </w:rPr>
          <w:t xml:space="preserve">Onuma et al., 2004</w:t>
        </w:r>
      </w:hyperlink>
      <w:r>
        <w:rPr>
          <w:sz w:val="22"/>
          <w:szCs w:val="22"/>
          <w:shd w:val="clear" w:color="" w:fill=""/>
        </w:rPr>
        <w:t xml:space="preserve">) (</w:t>
      </w:r>
      <w:hyperlink w:anchor="F2" w:history="1">
        <w:r>
          <w:rPr>
            <w:rStyle w:val="jrnlFigRef"/>
          </w:rPr>
          <w:t xml:space="preserve">Figure 2C</w:t>
        </w:r>
      </w:hyperlink>
      <w:r>
        <w:rPr>
          <w:sz w:val="22"/>
          <w:szCs w:val="22"/>
          <w:shd w:val="clear" w:color="" w:fill=""/>
        </w:rPr>
        <w:t xml:space="preserve">, </w:t>
      </w:r>
      <w:hyperlink w:anchor="F2-S1" w:history="1">
        <w:r>
          <w:rPr>
            <w:rStyle w:val="jrnlFigRef"/>
          </w:rPr>
          <w:t xml:space="preserve">Figure 2—figure supplement 1B</w:t>
        </w:r>
      </w:hyperlink>
      <w:r>
        <w:rPr>
          <w:sz w:val="22"/>
          <w:szCs w:val="22"/>
          <w:shd w:val="clear" w:color="" w:fill=""/>
        </w:rPr>
        <w:t xml:space="preserve">). Using the shRNAs against </w:t>
      </w:r>
      <w:r>
        <w:rPr>
          <w:sz w:val="22"/>
          <w:szCs w:val="22"/>
          <w:i/>
          <w:iCs/>
          <w:shd w:val="clear" w:color="" w:fill=""/>
        </w:rPr>
        <w:t xml:space="preserve">Pthlh</w:t>
      </w:r>
      <w:r>
        <w:rPr>
          <w:sz w:val="22"/>
          <w:szCs w:val="22"/>
          <w:shd w:val="clear" w:color="" w:fill=""/>
        </w:rPr>
        <w:t xml:space="preserve">, a &gt;50% reduction in the cAMP accumulation was observed (</w:t>
      </w:r>
      <w:hyperlink w:anchor="F2" w:history="1">
        <w:r>
          <w:rPr>
            <w:rStyle w:val="jrnlFigRef"/>
          </w:rPr>
          <w:t xml:space="preserve">Figure 2D–E</w:t>
        </w:r>
      </w:hyperlink>
      <w:r>
        <w:rPr>
          <w:sz w:val="22"/>
          <w:szCs w:val="22"/>
          <w:shd w:val="clear" w:color="" w:fill=""/>
        </w:rPr>
        <w:t xml:space="preserve">, </w:t>
      </w:r>
      <w:hyperlink w:anchor="F2-S1" w:history="1">
        <w:r>
          <w:rPr>
            <w:rStyle w:val="jrnlFigRef"/>
          </w:rPr>
          <w:t xml:space="preserve">Figure 2—figure supplement 1C</w:t>
        </w:r>
      </w:hyperlink>
      <w:r>
        <w:rPr>
          <w:sz w:val="22"/>
          <w:szCs w:val="22"/>
          <w:shd w:val="clear" w:color="" w:fill=""/>
        </w:rPr>
        <w:t xml:space="preserve">). The reduction of cAMP levels by </w:t>
      </w:r>
      <w:r>
        <w:rPr>
          <w:sz w:val="22"/>
          <w:szCs w:val="22"/>
          <w:i/>
          <w:iCs/>
          <w:shd w:val="clear" w:color="" w:fill=""/>
        </w:rPr>
        <w:t xml:space="preserve">Pthlh</w:t>
      </w:r>
      <w:r>
        <w:rPr>
          <w:sz w:val="22"/>
          <w:szCs w:val="22"/>
          <w:shd w:val="clear" w:color="" w:fill=""/>
        </w:rPr>
        <w:t xml:space="preserve"> knockdown or by antibody mediated PTHrP neutralization are consistent with OS–derived PTHrP as an endogenous ligand promoting cAMP accumulation.</w:t>
      </w:r>
    </w:p>
    <w:p>
      <w:pPr>
        <w:pStyle w:val="jrnlFigBlock"/>
      </w:pPr>
    </w:p>
    <w:p>
      <w:pPr>
        <w:pStyle w:val="jrnlFigCaption"/>
      </w:pPr>
      <w:bookmarkStart w:id="4" w:name="F2"/>
      <w:bookmarkEnd w:id="4"/>
      <w:r>
        <w:rPr>
          <w:rStyle w:val="label"/>
        </w:rPr>
        <w:t xml:space="preserve">Figure 2.</w:t>
      </w:r>
      <w:r>
        <w:rPr>
          <w:color w:val="#ff8000"/>
          <w:shd w:val="clear" w:color="" w:fill=""/>
        </w:rPr>
        <w:t xml:space="preserve"> Cell autonomous stimulation of cAMP by PTHrP in OS.</w:t>
      </w:r>
    </w:p>
    <w:p>
      <w:pPr>
        <w:pStyle w:val="jrnlFigCaption"/>
      </w:pPr>
      <w:r>
        <w:rPr>
          <w:color w:val="#ff8000"/>
          <w:shd w:val="clear" w:color="" w:fill=""/>
        </w:rPr>
        <w:t xml:space="preserve">(</w:t>
      </w:r>
      <w:r>
        <w:rPr>
          <w:rStyle w:val="partLabel"/>
        </w:rPr>
        <w:t xml:space="preserve">A</w:t>
      </w:r>
      <w:r>
        <w:rPr>
          <w:color w:val="#ff8000"/>
          <w:shd w:val="clear" w:color="" w:fill=""/>
        </w:rPr>
        <w:t xml:space="preserve">) Cartoon of PTHrP-PTHR1-cAMP-CREB1 axis. (</w:t>
      </w:r>
      <w:r>
        <w:rPr>
          <w:rStyle w:val="partLabel"/>
        </w:rPr>
        <w:t xml:space="preserve">B</w:t>
      </w:r>
      <w:r>
        <w:rPr>
          <w:color w:val="#ff8000"/>
          <w:shd w:val="clear" w:color="" w:fill=""/>
        </w:rPr>
        <w:t xml:space="preserve">) qPCR expression of </w:t>
      </w:r>
      <w:r>
        <w:rPr>
          <w:color w:val="#ff8000"/>
          <w:i/>
          <w:iCs/>
          <w:shd w:val="clear" w:color="" w:fill=""/>
        </w:rPr>
        <w:t xml:space="preserve">Pthlh</w:t>
      </w:r>
      <w:r>
        <w:rPr>
          <w:color w:val="#ff8000"/>
          <w:shd w:val="clear" w:color="" w:fill=""/>
        </w:rPr>
        <w:t xml:space="preserve"> normalized to </w:t>
      </w:r>
      <w:r>
        <w:rPr>
          <w:color w:val="#ff8000"/>
          <w:i/>
          <w:iCs/>
          <w:shd w:val="clear" w:color="" w:fill=""/>
        </w:rPr>
        <w:t xml:space="preserve">β2m</w:t>
      </w:r>
      <w:r>
        <w:rPr>
          <w:color w:val="#ff8000"/>
          <w:shd w:val="clear" w:color="" w:fill=""/>
        </w:rPr>
        <w:t xml:space="preserve">; mean ± SEM (n=3). (</w:t>
      </w:r>
      <w:r>
        <w:rPr>
          <w:rStyle w:val="partLabel"/>
        </w:rPr>
        <w:t xml:space="preserve">C</w:t>
      </w:r>
      <w:r>
        <w:rPr>
          <w:color w:val="#ff8000"/>
          <w:shd w:val="clear" w:color="" w:fill=""/>
        </w:rPr>
        <w:t xml:space="preserve">) cAMP levels after anti-PTHrP antibody treatment for fibroblastic OS (light grey) and osteoblastic OS (dark grey). Expressed as normalized mean cAMP ± SEM ((n=3/subtype). (</w:t>
      </w:r>
      <w:r>
        <w:rPr>
          <w:rStyle w:val="partLabel"/>
        </w:rPr>
        <w:t xml:space="preserve">D</w:t>
      </w:r>
      <w:r>
        <w:rPr>
          <w:color w:val="#ff8000"/>
          <w:shd w:val="clear" w:color="" w:fill=""/>
        </w:rPr>
        <w:t xml:space="preserve">) Knockdown of </w:t>
      </w:r>
      <w:r>
        <w:rPr>
          <w:color w:val="#ff8000"/>
          <w:i/>
          <w:iCs/>
          <w:shd w:val="clear" w:color="" w:fill=""/>
        </w:rPr>
        <w:t xml:space="preserve">Pthlh</w:t>
      </w:r>
      <w:r>
        <w:rPr>
          <w:color w:val="#ff8000"/>
          <w:shd w:val="clear" w:color="" w:fill=""/>
        </w:rPr>
        <w:t xml:space="preserve"> transcript using 2 independent shRNA (</w:t>
      </w:r>
      <w:r>
        <w:rPr>
          <w:rStyle w:val="partLabel"/>
        </w:rPr>
        <w:t xml:space="preserve">A</w:t>
      </w:r>
      <w:r>
        <w:rPr>
          <w:color w:val="#ff8000"/>
          <w:shd w:val="clear" w:color="" w:fill=""/>
        </w:rPr>
        <w:t xml:space="preserve"> and </w:t>
      </w:r>
      <w:r>
        <w:rPr>
          <w:rStyle w:val="partLabel"/>
        </w:rPr>
        <w:t xml:space="preserve">B</w:t>
      </w:r>
      <w:r>
        <w:rPr>
          <w:color w:val="#ff8000"/>
          <w:shd w:val="clear" w:color="" w:fill=""/>
        </w:rPr>
        <w:t xml:space="preserve">) in indicated OS subtypes. Data normalized to </w:t>
      </w:r>
      <w:r>
        <w:rPr>
          <w:color w:val="#ff8000"/>
          <w:i/>
          <w:iCs/>
          <w:shd w:val="clear" w:color="" w:fill=""/>
        </w:rPr>
        <w:t xml:space="preserve">β2m</w:t>
      </w:r>
      <w:r>
        <w:rPr>
          <w:color w:val="#ff8000"/>
          <w:shd w:val="clear" w:color="" w:fill=""/>
        </w:rPr>
        <w:t xml:space="preserve">, expressed as mean ± SEM (n=3/subtype). (</w:t>
      </w:r>
      <w:r>
        <w:rPr>
          <w:rStyle w:val="partLabel"/>
        </w:rPr>
        <w:t xml:space="preserve">E</w:t>
      </w:r>
      <w:r>
        <w:rPr>
          <w:color w:val="#ff8000"/>
          <w:shd w:val="clear" w:color="" w:fill=""/>
        </w:rPr>
        <w:t xml:space="preserve">) Fold reduction of cAMP levels in sh-</w:t>
      </w:r>
      <w:r>
        <w:rPr>
          <w:color w:val="#ff8000"/>
          <w:i/>
          <w:iCs/>
          <w:shd w:val="clear" w:color="" w:fill=""/>
        </w:rPr>
        <w:t xml:space="preserve">Pthlh </w:t>
      </w:r>
      <w:r>
        <w:rPr>
          <w:color w:val="#ff8000"/>
          <w:shd w:val="clear" w:color="" w:fill=""/>
        </w:rPr>
        <w:t xml:space="preserve">infected OS subtype cells. IBMX in all treatments, data displayed as normalized mean cAMP ± SEM (n=3/subtype). The data is the mean of 3 independent cell cultures for each subtype. (</w:t>
      </w:r>
      <w:r>
        <w:rPr>
          <w:rStyle w:val="partLabel"/>
        </w:rPr>
        <w:t xml:space="preserve">F</w:t>
      </w:r>
      <w:r>
        <w:rPr>
          <w:color w:val="#ff8000"/>
          <w:shd w:val="clear" w:color="" w:fill=""/>
        </w:rPr>
        <w:t xml:space="preserve">) pCREB1/CREB1 protein levels following knockdown of PTHrP. </w:t>
      </w:r>
      <w:r>
        <w:rPr>
          <w:color w:val="#ff8000"/>
          <w:i/>
          <w:iCs/>
          <w:shd w:val="clear" w:color="" w:fill=""/>
        </w:rPr>
        <w:t xml:space="preserve">Pan</w:t>
      </w:r>
      <w:r>
        <w:rPr>
          <w:color w:val="#ff8000"/>
          <w:i/>
          <w:iCs/>
          <w:shd w:val="clear" w:color="" w:fill=""/>
        </w:rPr>
        <w:t xml:space="preserve">-</w:t>
      </w:r>
      <w:r>
        <w:rPr>
          <w:color w:val="#ff8000"/>
          <w:i/>
          <w:iCs/>
          <w:shd w:val="clear" w:color="" w:fill=""/>
        </w:rPr>
        <w:t xml:space="preserve">ACTIN/</w:t>
      </w:r>
      <w:r>
        <w:rPr>
          <w:color w:val="#ff8000"/>
          <w:shd w:val="clear" w:color="" w:fill=""/>
        </w:rPr>
        <w:t xml:space="preserve">ATF-1 used as a loading control. Data are representative of 2 independent cell cultures from each OS subtype. (</w:t>
      </w:r>
      <w:r>
        <w:rPr>
          <w:rStyle w:val="partLabel"/>
        </w:rPr>
        <w:t xml:space="preserve">G</w:t>
      </w:r>
      <w:r>
        <w:rPr>
          <w:color w:val="#ff8000"/>
          <w:shd w:val="clear" w:color="" w:fill=""/>
        </w:rPr>
        <w:t xml:space="preserve">) Expression of indicated CREB1 target gene transcripts following </w:t>
      </w:r>
      <w:r>
        <w:rPr>
          <w:color w:val="#ff8000"/>
          <w:i/>
          <w:iCs/>
          <w:shd w:val="clear" w:color="" w:fill=""/>
        </w:rPr>
        <w:t xml:space="preserve">Pthlh</w:t>
      </w:r>
      <w:r>
        <w:rPr>
          <w:color w:val="#ff8000"/>
          <w:shd w:val="clear" w:color="" w:fill=""/>
        </w:rPr>
        <w:t xml:space="preserve"> knockdown. Means ± SEM (n=3/subtype). (</w:t>
      </w:r>
      <w:r>
        <w:rPr>
          <w:rStyle w:val="partLabel"/>
        </w:rPr>
        <w:t xml:space="preserve">H</w:t>
      </w:r>
      <w:r>
        <w:rPr>
          <w:color w:val="#ff8000"/>
          <w:shd w:val="clear" w:color="" w:fill=""/>
        </w:rPr>
        <w:t xml:space="preserve">) AnnexinV/7-AAD staining of indicated cells following infection with two independent sh-</w:t>
      </w:r>
      <w:r>
        <w:rPr>
          <w:color w:val="#ff8000"/>
          <w:i/>
          <w:iCs/>
          <w:shd w:val="clear" w:color="" w:fill=""/>
        </w:rPr>
        <w:t xml:space="preserve">Pthlh</w:t>
      </w:r>
      <w:r>
        <w:rPr>
          <w:color w:val="#ff8000"/>
          <w:shd w:val="clear" w:color="" w:fill=""/>
        </w:rPr>
        <w:t xml:space="preserve"> (A and B) or sh-Luc control. (</w:t>
      </w:r>
      <w:r>
        <w:rPr>
          <w:rStyle w:val="partLabel"/>
        </w:rPr>
        <w:t xml:space="preserve">I</w:t>
      </w:r>
      <w:r>
        <w:rPr>
          <w:color w:val="#ff8000"/>
          <w:shd w:val="clear" w:color="" w:fill=""/>
        </w:rPr>
        <w:t xml:space="preserve">) Quantitation of dead cells in indicated cell type. The data represents 3 independent cell cultures for each type, mean ± SEM (n=3). *p&lt;0.05, **p&lt;0.001, ***p&lt;0.0001. (</w:t>
      </w:r>
      <w:r>
        <w:rPr>
          <w:rStyle w:val="partLabel"/>
        </w:rPr>
        <w:t xml:space="preserve">J</w:t>
      </w:r>
      <w:r>
        <w:rPr>
          <w:color w:val="#ff8000"/>
          <w:shd w:val="clear" w:color="" w:fill=""/>
        </w:rPr>
        <w:t xml:space="preserve">) In vivo bilateral grafts of independent fibrobastic OS lines OS80 and 494H with control (sh-Luc) on one flank and sh-</w:t>
      </w:r>
      <w:r>
        <w:rPr>
          <w:color w:val="#ff8000"/>
          <w:i/>
          <w:iCs/>
          <w:shd w:val="clear" w:color="" w:fill=""/>
        </w:rPr>
        <w:t xml:space="preserve">Pthlh</w:t>
      </w:r>
      <w:r>
        <w:rPr>
          <w:color w:val="#ff8000"/>
          <w:shd w:val="clear" w:color="" w:fill=""/>
        </w:rPr>
        <w:t xml:space="preserve">_A on the other flank. Data expressed as mean weight ± SEM (n=3 tumours per shRNA per cell line; performed once); </w:t>
      </w:r>
      <w:r>
        <w:rPr>
          <w:color w:val="#ff8000"/>
          <w:i/>
          <w:iCs/>
          <w:shd w:val="clear" w:color="" w:fill=""/>
        </w:rPr>
        <w:t xml:space="preserve">P</w:t>
      </w:r>
      <w:r>
        <w:rPr>
          <w:color w:val="#ff8000"/>
          <w:shd w:val="clear" w:color="" w:fill=""/>
        </w:rPr>
        <w:t xml:space="preserve"> value as indicated. See </w:t>
      </w:r>
      <w:hyperlink w:anchor="F2-S1" w:history="1">
        <w:r>
          <w:rPr>
            <w:rStyle w:val="jrnlFigRef"/>
          </w:rPr>
          <w:t xml:space="preserve">Figure 2—figure supplement 1</w:t>
        </w:r>
      </w:hyperlink>
      <w:r>
        <w:rPr>
          <w:color w:val="#ff8000"/>
          <w:shd w:val="clear" w:color="" w:fill=""/>
        </w:rPr>
        <w:t xml:space="preserve"> and </w:t>
      </w:r>
      <w:hyperlink w:anchor="F2-S2" w:history="1">
        <w:r>
          <w:rPr>
            <w:rStyle w:val="jrnlFigRef"/>
          </w:rPr>
          <w:t xml:space="preserve">Figure 2—figure supplement 2</w:t>
        </w:r>
      </w:hyperlink>
      <w:r>
        <w:rPr>
          <w:color w:val="#ff8000"/>
          <w:shd w:val="clear" w:color="" w:fill=""/>
        </w:rPr>
        <w:t xml:space="preserve">.</w:t>
      </w:r>
    </w:p>
    <w:p>
      <w:pPr/>
      <w:r>
        <w:pict>
          <v:shape type="#_x0000_t75" style="width:500px; height:658.95765472313px; margin-left:0px; margin-top:0px; mso-position-horizontal:left; mso-position-vertical:top; mso-position-horizontal-relative:char; mso-position-vertical-relative:line; z-index:-2147483647;">
            <v:imagedata r:id="rId63" o:title=""/>
          </v:shape>
        </w:pict>
      </w:r>
    </w:p>
    <w:p>
      <w:pPr>
        <w:pStyle w:val="jrnlFigBlock"/>
      </w:pPr>
    </w:p>
    <w:p>
      <w:pPr>
        <w:pStyle w:val="jrnlFigCaption"/>
      </w:pPr>
      <w:bookmarkStart w:id="5" w:name="F2-S1"/>
      <w:bookmarkEnd w:id="5"/>
      <w:r>
        <w:rPr>
          <w:rStyle w:val="label"/>
        </w:rPr>
        <w:t xml:space="preserve">Figure 2—figure supplement 1.</w:t>
      </w:r>
      <w:r>
        <w:rPr>
          <w:color w:val="#ff8000"/>
          <w:shd w:val="clear" w:color="" w:fill=""/>
        </w:rPr>
        <w:t xml:space="preserve"> PTHrP, an endogenous ligand for cAMP signaling in OS.</w:t>
      </w:r>
    </w:p>
    <w:p>
      <w:pPr>
        <w:pStyle w:val="jrnlFigCaption"/>
      </w:pPr>
      <w:r>
        <w:rPr>
          <w:color w:val="#ff8000"/>
          <w:shd w:val="clear" w:color="" w:fill=""/>
        </w:rPr>
        <w:t xml:space="preserve">(</w:t>
      </w:r>
      <w:r>
        <w:rPr>
          <w:rStyle w:val="partLabel"/>
        </w:rPr>
        <w:t xml:space="preserve">A</w:t>
      </w:r>
      <w:r>
        <w:rPr>
          <w:color w:val="#ff8000"/>
          <w:shd w:val="clear" w:color="" w:fill=""/>
        </w:rPr>
        <w:t xml:space="preserve">) Average number of reads (TMM normalised, RNA-seq) representing the GPCRs expressed in fibroblastic and osteoblastic OS. (</w:t>
      </w:r>
      <w:r>
        <w:rPr>
          <w:rStyle w:val="partLabel"/>
        </w:rPr>
        <w:t xml:space="preserve">B</w:t>
      </w:r>
      <w:r>
        <w:rPr>
          <w:color w:val="#ff8000"/>
          <w:shd w:val="clear" w:color="" w:fill=""/>
        </w:rPr>
        <w:t xml:space="preserve">) cAMP assays in 3 independent cell cultures within 2 OS subtypes depicting the effect of PTHrP blockade using anti-PTHrP antibody. (</w:t>
      </w:r>
      <w:r>
        <w:rPr>
          <w:rStyle w:val="partLabel"/>
        </w:rPr>
        <w:t xml:space="preserve">C</w:t>
      </w:r>
      <w:r>
        <w:rPr>
          <w:color w:val="#ff8000"/>
          <w:shd w:val="clear" w:color="" w:fill=""/>
        </w:rPr>
        <w:t xml:space="preserve">) cAMP assays in 3 independent cell cultures within 2 OS subtypes post </w:t>
      </w:r>
      <w:r>
        <w:rPr>
          <w:color w:val="#ff8000"/>
          <w:i/>
          <w:iCs/>
          <w:shd w:val="clear" w:color="" w:fill=""/>
        </w:rPr>
        <w:t xml:space="preserve">Pthlh</w:t>
      </w:r>
      <w:r>
        <w:rPr>
          <w:color w:val="#ff8000"/>
          <w:shd w:val="clear" w:color="" w:fill=""/>
        </w:rPr>
        <w:t xml:space="preserve"> knockdown. (</w:t>
      </w:r>
      <w:r>
        <w:rPr>
          <w:rStyle w:val="partLabel"/>
        </w:rPr>
        <w:t xml:space="preserve">D</w:t>
      </w:r>
      <w:r>
        <w:rPr>
          <w:color w:val="#ff8000"/>
          <w:shd w:val="clear" w:color="" w:fill=""/>
        </w:rPr>
        <w:t xml:space="preserve">) Western blot showing the loss of PTHrP protein upon knockdown as compared to control cells (</w:t>
      </w:r>
      <w:r>
        <w:rPr>
          <w:rStyle w:val="partLabel"/>
        </w:rPr>
        <w:t xml:space="preserve">E</w:t>
      </w:r>
      <w:r>
        <w:rPr>
          <w:color w:val="#ff8000"/>
          <w:shd w:val="clear" w:color="" w:fill=""/>
        </w:rPr>
        <w:t xml:space="preserve">) Cell proliferation post knockdown of </w:t>
      </w:r>
      <w:r>
        <w:rPr>
          <w:color w:val="#ff8000"/>
          <w:i/>
          <w:iCs/>
          <w:shd w:val="clear" w:color="" w:fill=""/>
        </w:rPr>
        <w:t xml:space="preserve">Pthlh</w:t>
      </w:r>
      <w:r>
        <w:rPr>
          <w:color w:val="#ff8000"/>
          <w:shd w:val="clear" w:color="" w:fill=""/>
        </w:rPr>
        <w:t xml:space="preserve"> in two fibroblastic OS cultures. (</w:t>
      </w:r>
      <w:r>
        <w:rPr>
          <w:rStyle w:val="partLabel"/>
        </w:rPr>
        <w:t xml:space="preserve">F</w:t>
      </w:r>
      <w:r>
        <w:rPr>
          <w:color w:val="#ff8000"/>
          <w:shd w:val="clear" w:color="" w:fill=""/>
        </w:rPr>
        <w:t xml:space="preserve">, </w:t>
      </w:r>
      <w:r>
        <w:rPr>
          <w:rStyle w:val="partLabel"/>
        </w:rPr>
        <w:t xml:space="preserve">G</w:t>
      </w:r>
      <w:r>
        <w:rPr>
          <w:color w:val="#ff8000"/>
          <w:shd w:val="clear" w:color="" w:fill=""/>
        </w:rPr>
        <w:t xml:space="preserve">) Expression of genes in fibroblastic OS cultures (OS80 and 494H) by qPCR and normalized to </w:t>
      </w:r>
      <w:r>
        <w:rPr>
          <w:color w:val="#ff8000"/>
          <w:i/>
          <w:iCs/>
          <w:shd w:val="clear" w:color="" w:fill=""/>
        </w:rPr>
        <w:t xml:space="preserve">Hprt</w:t>
      </w:r>
      <w:r>
        <w:rPr>
          <w:color w:val="#ff8000"/>
          <w:shd w:val="clear" w:color="" w:fill=""/>
        </w:rPr>
        <w:t xml:space="preserve">. Data expressed as relative expression.</w:t>
      </w:r>
    </w:p>
    <w:p>
      <w:pPr/>
      <w:r>
        <w:pict>
          <v:shape type="#_x0000_t75" style="width:500px; height:737.1335504886px; margin-left:0px; margin-top:0px; mso-position-horizontal:left; mso-position-vertical:top; mso-position-horizontal-relative:char; mso-position-vertical-relative:line; z-index:-2147483647;">
            <v:imagedata r:id="rId64" o:title=""/>
          </v:shape>
        </w:pict>
      </w:r>
    </w:p>
    <w:p>
      <w:pPr>
        <w:pStyle w:val="jrnlFigBlock"/>
      </w:pPr>
    </w:p>
    <w:p>
      <w:pPr>
        <w:pStyle w:val="jrnlFigCaption"/>
      </w:pPr>
      <w:bookmarkStart w:id="6" w:name="F2-S2"/>
      <w:bookmarkEnd w:id="6"/>
      <w:r>
        <w:rPr>
          <w:rStyle w:val="label"/>
        </w:rPr>
        <w:t xml:space="preserve">Figure 2—figure supplement 2.</w:t>
      </w:r>
      <w:r>
        <w:rPr>
          <w:color w:val="#ff8000"/>
          <w:shd w:val="clear" w:color="" w:fill=""/>
        </w:rPr>
        <w:t xml:space="preserve"> PTHrP overexpression alone does not initiate OS.</w:t>
      </w:r>
    </w:p>
    <w:p>
      <w:pPr>
        <w:pStyle w:val="jrnlFigCaption"/>
      </w:pPr>
      <w:r>
        <w:rPr>
          <w:color w:val="#ff8000"/>
          <w:shd w:val="clear" w:color="" w:fill=""/>
        </w:rPr>
        <w:t xml:space="preserve">(</w:t>
      </w:r>
      <w:r>
        <w:rPr>
          <w:rStyle w:val="partLabel"/>
        </w:rPr>
        <w:t xml:space="preserve">A</w:t>
      </w:r>
      <w:r>
        <w:rPr>
          <w:color w:val="#ff8000"/>
          <w:shd w:val="clear" w:color="" w:fill=""/>
        </w:rPr>
        <w:t xml:space="preserve">) Quantification of PTHrP levels in the media of primary osteoblasts infected with control retrovirus (MSCV_Control; empty vector) or PTHrP expressing retrovirus (MSCV_PTHrP). Media from infected cells was applied to UMR106.01 cells and cAMP levels measured by radioimmunoassay. (</w:t>
      </w:r>
      <w:r>
        <w:rPr>
          <w:rStyle w:val="partLabel"/>
        </w:rPr>
        <w:t xml:space="preserve">B</w:t>
      </w:r>
      <w:r>
        <w:rPr>
          <w:color w:val="#ff8000"/>
          <w:shd w:val="clear" w:color="" w:fill=""/>
        </w:rPr>
        <w:t xml:space="preserve">) Representative AnnexinV/7-AAD staining profiles of primary osteoblasts following infection with control or PTHrP overexpressing retrovirus. (</w:t>
      </w:r>
      <w:r>
        <w:rPr>
          <w:rStyle w:val="partLabel"/>
        </w:rPr>
        <w:t xml:space="preserve">C</w:t>
      </w:r>
      <w:r>
        <w:rPr>
          <w:color w:val="#ff8000"/>
          <w:shd w:val="clear" w:color="" w:fill=""/>
        </w:rPr>
        <w:t xml:space="preserve">) Quantitation of cell death from AnnexinV/7-AAD staining following infection with control or PTHrP overexpressing retrovirus. Data expressed as mean ± SEM</w:t>
      </w:r>
      <w:r>
        <w:rPr>
          <w:color w:val="#ff8000"/>
          <w:b/>
          <w:shd w:val="clear" w:color="" w:fill=""/>
        </w:rPr>
        <w:t xml:space="preserve">, </w:t>
      </w:r>
      <w:r>
        <w:rPr>
          <w:color w:val="#ff8000"/>
          <w:shd w:val="clear" w:color="" w:fill=""/>
        </w:rPr>
        <w:t xml:space="preserve">Students t-test was used, *</w:t>
      </w:r>
      <w:r>
        <w:rPr>
          <w:color w:val="#ff8000"/>
          <w:shd w:val="clear" w:color="" w:fill=""/>
        </w:rPr>
        <w:t xml:space="preserve"/>
      </w:r>
      <w:r>
        <w:rPr>
          <w:color w:val="#ff8000"/>
          <w:shd w:val="clear" w:color="" w:fill=""/>
        </w:rPr>
        <w:t xml:space="preserve">p&lt;0.05, **</w:t>
      </w:r>
      <w:r>
        <w:rPr>
          <w:color w:val="#ff8000"/>
          <w:shd w:val="clear" w:color="" w:fill=""/>
        </w:rPr>
        <w:t xml:space="preserve"/>
      </w:r>
      <w:r>
        <w:rPr>
          <w:color w:val="#ff8000"/>
          <w:shd w:val="clear" w:color="" w:fill=""/>
        </w:rPr>
        <w:t xml:space="preserve">p&lt;0.001, ***</w:t>
      </w:r>
      <w:r>
        <w:rPr>
          <w:color w:val="#ff8000"/>
          <w:shd w:val="clear" w:color="" w:fill=""/>
        </w:rPr>
        <w:t xml:space="preserve"/>
      </w:r>
      <w:r>
        <w:rPr>
          <w:color w:val="#ff8000"/>
          <w:shd w:val="clear" w:color="" w:fill=""/>
        </w:rPr>
        <w:t xml:space="preserve">p&lt;0.0001.</w:t>
      </w:r>
    </w:p>
    <w:p>
      <w:pPr/>
      <w:r>
        <w:pict>
          <v:shape type="#_x0000_t75" style="width:500px; height:183.59788359788px; margin-left:0px; margin-top:0px; mso-position-horizontal:left; mso-position-vertical:top; mso-position-horizontal-relative:char; mso-position-vertical-relative:line; z-index:-2147483647;">
            <v:imagedata r:id="rId65" o:title=""/>
          </v:shape>
        </w:pict>
      </w:r>
    </w:p>
    <w:p>
      <w:pPr>
        <w:pStyle w:val="jrnlSecPara"/>
      </w:pPr>
      <w:r>
        <w:rPr>
          <w:sz w:val="22"/>
          <w:szCs w:val="22"/>
          <w:shd w:val="clear" w:color="" w:fill=""/>
        </w:rPr>
        <w:t xml:space="preserve">Knockdown of </w:t>
      </w:r>
      <w:r>
        <w:rPr>
          <w:sz w:val="22"/>
          <w:szCs w:val="22"/>
          <w:i/>
          <w:iCs/>
          <w:shd w:val="clear" w:color="" w:fill=""/>
        </w:rPr>
        <w:t xml:space="preserve">Pthlh</w:t>
      </w:r>
      <w:r>
        <w:rPr>
          <w:sz w:val="22"/>
          <w:szCs w:val="22"/>
          <w:shd w:val="clear" w:color="" w:fill=""/>
        </w:rPr>
        <w:t xml:space="preserve"> (</w:t>
      </w:r>
      <w:hyperlink w:anchor="F2-S1" w:history="1">
        <w:r>
          <w:rPr>
            <w:rStyle w:val="jrnlFigRef"/>
          </w:rPr>
          <w:t xml:space="preserve">Figure 2—figure supplement 1D</w:t>
        </w:r>
      </w:hyperlink>
      <w:r>
        <w:rPr>
          <w:sz w:val="22"/>
          <w:szCs w:val="22"/>
          <w:shd w:val="clear" w:color="" w:fill=""/>
        </w:rPr>
        <w:t xml:space="preserve">) reduced the proliferation (</w:t>
      </w:r>
      <w:hyperlink w:anchor="F2-S1" w:history="1">
        <w:r>
          <w:rPr>
            <w:rStyle w:val="jrnlFigRef"/>
          </w:rPr>
          <w:t xml:space="preserve">Figure 2—figure supplement 1E</w:t>
        </w:r>
      </w:hyperlink>
      <w:r>
        <w:rPr>
          <w:sz w:val="22"/>
          <w:szCs w:val="22"/>
          <w:shd w:val="clear" w:color="" w:fill=""/>
        </w:rPr>
        <w:t xml:space="preserve">), transcription of known target genes (</w:t>
      </w:r>
      <w:hyperlink w:anchor="F2-S1" w:history="1">
        <w:r>
          <w:rPr>
            <w:rStyle w:val="jrnlFigRef"/>
          </w:rPr>
          <w:t xml:space="preserve">Figure 2—figure supplement 1F–G</w:t>
        </w:r>
      </w:hyperlink>
      <w:r>
        <w:rPr>
          <w:sz w:val="22"/>
          <w:szCs w:val="22"/>
          <w:shd w:val="clear" w:color="" w:fill=""/>
        </w:rPr>
        <w:t xml:space="preserve">) and the levels of pCREB1, and surprisingly, total CREB1 in OS cells at early time points post infection (</w:t>
      </w:r>
      <w:hyperlink w:anchor="F2" w:history="1">
        <w:r>
          <w:rPr>
            <w:rStyle w:val="jrnlFigRef"/>
          </w:rPr>
          <w:t xml:space="preserve">Figure 2F</w:t>
        </w:r>
      </w:hyperlink>
      <w:r>
        <w:rPr>
          <w:sz w:val="22"/>
          <w:szCs w:val="22"/>
          <w:shd w:val="clear" w:color="" w:fill=""/>
        </w:rPr>
        <w:t xml:space="preserve">). Correspondingly there was a significant reduction in the basal expression of CREB1 target genes (</w:t>
      </w:r>
      <w:hyperlink w:anchor="F2" w:history="1">
        <w:r>
          <w:rPr>
            <w:rStyle w:val="jrnlFigRef"/>
          </w:rPr>
          <w:t xml:space="preserve">Figure 2G</w:t>
        </w:r>
      </w:hyperlink>
      <w:r>
        <w:rPr>
          <w:sz w:val="22"/>
          <w:szCs w:val="22"/>
          <w:shd w:val="clear" w:color="" w:fill=""/>
        </w:rPr>
        <w:t xml:space="preserve">). Next, cell survival 48–72 hr after shRNA infection was assessed. Primary osteoblasts were largely unaffected by </w:t>
      </w:r>
      <w:r>
        <w:rPr>
          <w:sz w:val="22"/>
          <w:szCs w:val="22"/>
          <w:i/>
          <w:iCs/>
          <w:shd w:val="clear" w:color="" w:fill=""/>
        </w:rPr>
        <w:t xml:space="preserve">Pthrp</w:t>
      </w:r>
      <w:r>
        <w:rPr>
          <w:sz w:val="22"/>
          <w:szCs w:val="22"/>
          <w:shd w:val="clear" w:color="" w:fill=""/>
        </w:rPr>
        <w:t xml:space="preserve"> knockdown. In contrast there was a rapid induction of apoptosis following </w:t>
      </w:r>
      <w:r>
        <w:rPr>
          <w:sz w:val="22"/>
          <w:szCs w:val="22"/>
          <w:i/>
          <w:iCs/>
          <w:shd w:val="clear" w:color="" w:fill=""/>
        </w:rPr>
        <w:t xml:space="preserve">Pthlh</w:t>
      </w:r>
      <w:r>
        <w:rPr>
          <w:sz w:val="22"/>
          <w:szCs w:val="22"/>
          <w:shd w:val="clear" w:color="" w:fill=""/>
        </w:rPr>
        <w:t xml:space="preserve"> knockdown in OS cells (</w:t>
      </w:r>
      <w:hyperlink w:anchor="F2" w:history="1">
        <w:r>
          <w:rPr>
            <w:rStyle w:val="jrnlFigRef"/>
          </w:rPr>
          <w:t xml:space="preserve">Figure 2H–I</w:t>
        </w:r>
      </w:hyperlink>
      <w:r>
        <w:rPr>
          <w:sz w:val="22"/>
          <w:szCs w:val="22"/>
          <w:shd w:val="clear" w:color="" w:fill=""/>
        </w:rPr>
        <w:t xml:space="preserve">). To determine the contribution of elevated PTHrP expression on OS initiation, we retrovirally overexpressed PTHrP in wild-type primary osteoblasts. Surprisingly, the cells overexpressing high levels of PTHrP failed to thrive and a significant proportion underwent cell death indicating that PTHrP overexpression alone is not sufficient to support OS initiation (</w:t>
      </w:r>
      <w:hyperlink w:anchor="F2-S2" w:history="1">
        <w:r>
          <w:rPr>
            <w:rStyle w:val="jrnlFigRef"/>
          </w:rPr>
          <w:t xml:space="preserve">Figure 2—figure supplement 2A–C</w:t>
        </w:r>
      </w:hyperlink>
      <w:r>
        <w:rPr>
          <w:sz w:val="22"/>
          <w:szCs w:val="22"/>
          <w:shd w:val="clear" w:color="" w:fill=""/>
        </w:rPr>
        <w:t xml:space="preserve">). Two different fibroblastic OS lines infected with control (sh-Luc) or sh-</w:t>
      </w:r>
      <w:r>
        <w:rPr>
          <w:sz w:val="22"/>
          <w:szCs w:val="22"/>
          <w:i/>
          <w:iCs/>
          <w:shd w:val="clear" w:color="" w:fill=""/>
        </w:rPr>
        <w:t xml:space="preserve">Pthlh</w:t>
      </w:r>
      <w:r>
        <w:rPr>
          <w:sz w:val="22"/>
          <w:szCs w:val="22"/>
          <w:shd w:val="clear" w:color="" w:fill=""/>
        </w:rPr>
        <w:t xml:space="preserve">_A were grafted subcutaneously in vivo and both had significantly reduced proliferation as measured by tumor weight (</w:t>
      </w:r>
      <w:hyperlink w:anchor="F2" w:history="1">
        <w:r>
          <w:rPr>
            <w:rStyle w:val="jrnlFigRef"/>
          </w:rPr>
          <w:t xml:space="preserve">Figure 2J</w:t>
        </w:r>
      </w:hyperlink>
      <w:r>
        <w:rPr>
          <w:sz w:val="22"/>
          <w:szCs w:val="22"/>
          <w:shd w:val="clear" w:color="" w:fill=""/>
        </w:rPr>
        <w:t xml:space="preserve">), comparable to the effects of sh</w:t>
      </w:r>
      <w:r>
        <w:rPr>
          <w:sz w:val="22"/>
          <w:szCs w:val="22"/>
          <w:i/>
          <w:iCs/>
          <w:shd w:val="clear" w:color="" w:fill=""/>
        </w:rPr>
        <w:t xml:space="preserve">Pthr1</w:t>
      </w:r>
      <w:r>
        <w:rPr>
          <w:sz w:val="22"/>
          <w:szCs w:val="22"/>
          <w:shd w:val="clear" w:color="" w:fill=""/>
        </w:rPr>
        <w:t xml:space="preserve"> knockdown in the same OS lines (</w:t>
      </w:r>
      <w:hyperlink w:anchor="R21" w:history="1">
        <w:r>
          <w:rPr>
            <w:rStyle w:val="jrnlBibRef"/>
          </w:rPr>
          <w:t xml:space="preserve">Ho et al., 2015</w:t>
        </w:r>
      </w:hyperlink>
      <w:r>
        <w:rPr>
          <w:sz w:val="22"/>
          <w:szCs w:val="22"/>
          <w:shd w:val="clear" w:color="" w:fill=""/>
        </w:rPr>
        <w:t xml:space="preserve">). These results demonstrate that PTHrP is a critical, OS cell-derived stimulus of the elevated cAMP in OS.</w:t>
      </w:r>
    </w:p>
    <w:p/>
    <w:p>
      <w:pPr>
        <w:pStyle w:val="jrnlHead2"/>
      </w:pPr>
      <w:r>
        <w:rPr>
          <w:color w:val="#134985"/>
          <w:sz w:val="46"/>
          <w:szCs w:val="46"/>
          <w:b/>
          <w:shd w:val="clear" w:color="" w:fill=""/>
        </w:rPr>
        <w:t xml:space="preserve">Elevated cAMP levels in OS lead to sustained CREB1 activation</w:t>
      </w:r>
    </w:p>
    <w:p>
      <w:pPr>
        <w:pStyle w:val="jrnlSecPara"/>
      </w:pPr>
      <w:r>
        <w:rPr>
          <w:sz w:val="22"/>
          <w:szCs w:val="22"/>
          <w:shd w:val="clear" w:color="" w:fill=""/>
        </w:rPr>
        <w:t xml:space="preserve">We next assessed basal cAMP levels in normal osteoblasts and the two OS subtypes in unstimulated proliferating cultures (with and without phosphodiesterase inhibition but no exogenous ligand treatment). OS cells produced significantly greater amounts of intracellular cAMP compared to primary murine osteoblasts (</w:t>
      </w:r>
      <w:hyperlink w:anchor="F3" w:history="1">
        <w:r>
          <w:rPr>
            <w:rStyle w:val="jrnlFigRef"/>
          </w:rPr>
          <w:t xml:space="preserve">Figure 3A</w:t>
        </w:r>
      </w:hyperlink>
      <w:r>
        <w:rPr>
          <w:sz w:val="22"/>
          <w:szCs w:val="22"/>
          <w:shd w:val="clear" w:color="" w:fill=""/>
        </w:rPr>
        <w:t xml:space="preserve">, </w:t>
      </w:r>
      <w:hyperlink w:anchor="F3-S1" w:history="1">
        <w:r>
          <w:rPr>
            <w:rStyle w:val="jrnlFigRef"/>
          </w:rPr>
          <w:t xml:space="preserve">Figure 3—figure supplement 1A</w:t>
        </w:r>
      </w:hyperlink>
      <w:r>
        <w:rPr>
          <w:sz w:val="22"/>
          <w:szCs w:val="22"/>
          <w:shd w:val="clear" w:color="" w:fill=""/>
        </w:rPr>
        <w:t xml:space="preserve">). Furthermore, treatment with the direct cAMP agonist forskolin in the presence of IBMX resulted in an increased and sustained accumulation of cAMP in OS compared to primary osteoblasts (</w:t>
      </w:r>
      <w:hyperlink w:anchor="F3" w:history="1">
        <w:r>
          <w:rPr>
            <w:rStyle w:val="jrnlFigRef"/>
          </w:rPr>
          <w:t xml:space="preserve">Figure 3B</w:t>
        </w:r>
      </w:hyperlink>
      <w:r>
        <w:rPr>
          <w:sz w:val="22"/>
          <w:szCs w:val="22"/>
          <w:shd w:val="clear" w:color="" w:fill=""/>
        </w:rPr>
        <w:t xml:space="preserve">). Without IBMX the relative responses to forskolin remained the same, albeit with lower cAMP levels (</w:t>
      </w:r>
      <w:hyperlink w:anchor="F3-S1" w:history="1">
        <w:r>
          <w:rPr>
            <w:rStyle w:val="jrnlFigRef"/>
          </w:rPr>
          <w:t xml:space="preserve">Figure 3—figure supplement 1B</w:t>
        </w:r>
      </w:hyperlink>
      <w:r>
        <w:rPr>
          <w:sz w:val="22"/>
          <w:szCs w:val="22"/>
          <w:shd w:val="clear" w:color="" w:fill=""/>
        </w:rPr>
        <w:t xml:space="preserve">).</w:t>
      </w:r>
    </w:p>
    <w:p>
      <w:pPr>
        <w:pStyle w:val="jrnlFigBlock"/>
      </w:pPr>
    </w:p>
    <w:p>
      <w:pPr>
        <w:pStyle w:val="jrnlFigCaption"/>
      </w:pPr>
      <w:bookmarkStart w:id="7" w:name="F3"/>
      <w:bookmarkEnd w:id="7"/>
      <w:r>
        <w:rPr>
          <w:rStyle w:val="label"/>
        </w:rPr>
        <w:t xml:space="preserve">Figure 3.</w:t>
      </w:r>
      <w:r>
        <w:rPr>
          <w:color w:val="#ff8000"/>
          <w:shd w:val="clear" w:color="" w:fill=""/>
        </w:rPr>
        <w:t xml:space="preserve"> Persistent, elevated cAMP production in OS compared to primary osteoblasts.</w:t>
      </w:r>
    </w:p>
    <w:p>
      <w:pPr>
        <w:pStyle w:val="jrnlFigCaption"/>
      </w:pPr>
      <w:r>
        <w:rPr>
          <w:color w:val="#ff8000"/>
          <w:shd w:val="clear" w:color="" w:fill=""/>
        </w:rPr>
        <w:t xml:space="preserve">(</w:t>
      </w:r>
      <w:r>
        <w:rPr>
          <w:rStyle w:val="partLabel"/>
        </w:rPr>
        <w:t xml:space="preserve">A</w:t>
      </w:r>
      <w:r>
        <w:rPr>
          <w:color w:val="#ff8000"/>
          <w:shd w:val="clear" w:color="" w:fill=""/>
        </w:rPr>
        <w:t xml:space="preserve">) cAMP levels in indicated cells (1000 cells per well) with and without IBMX treatment. Data from 3 independent cultures per type, mean ± SEM. (</w:t>
      </w:r>
      <w:r>
        <w:rPr>
          <w:rStyle w:val="partLabel"/>
        </w:rPr>
        <w:t xml:space="preserve">B</w:t>
      </w:r>
      <w:r>
        <w:rPr>
          <w:color w:val="#ff8000"/>
          <w:shd w:val="clear" w:color="" w:fill=""/>
        </w:rPr>
        <w:t xml:space="preserve">) Intracellular cAMP levels in indicated cell type following treatment with forskolin; mean ± SEM (n=3 per cell type; 1000 cells per well); statistical significance for OS vs normal Ob; all points of fibroblastic vs osteoblastic OS not significantly different. (</w:t>
      </w:r>
      <w:r>
        <w:rPr>
          <w:rStyle w:val="partLabel"/>
        </w:rPr>
        <w:t xml:space="preserve">C</w:t>
      </w:r>
      <w:r>
        <w:rPr>
          <w:color w:val="#ff8000"/>
          <w:shd w:val="clear" w:color="" w:fill=""/>
        </w:rPr>
        <w:t xml:space="preserve">) Western blot and (</w:t>
      </w:r>
      <w:r>
        <w:rPr>
          <w:rStyle w:val="partLabel"/>
        </w:rPr>
        <w:t xml:space="preserve">D</w:t>
      </w:r>
      <w:r>
        <w:rPr>
          <w:color w:val="#ff8000"/>
          <w:shd w:val="clear" w:color="" w:fill=""/>
        </w:rPr>
        <w:t xml:space="preserve">) quantification of CREB1/pCREB1 during a time course of cAMP activation by forskolin. Data representative of 2 independent cultures each. (</w:t>
      </w:r>
      <w:r>
        <w:rPr>
          <w:rStyle w:val="partLabel"/>
        </w:rPr>
        <w:t xml:space="preserve">E</w:t>
      </w:r>
      <w:r>
        <w:rPr>
          <w:color w:val="#ff8000"/>
          <w:shd w:val="clear" w:color="" w:fill=""/>
        </w:rPr>
        <w:t xml:space="preserve">) Heat map of qPCR data. CREB1 target gene expression in indicated cells; data expressed as relative expression. (</w:t>
      </w:r>
      <w:r>
        <w:rPr>
          <w:rStyle w:val="partLabel"/>
        </w:rPr>
        <w:t xml:space="preserve">F</w:t>
      </w:r>
      <w:r>
        <w:rPr>
          <w:color w:val="#ff8000"/>
          <w:shd w:val="clear" w:color="" w:fill=""/>
        </w:rPr>
        <w:t xml:space="preserve">) ChIP analysis of CREB1/pCREB1 on the promoters of indicated genes over a 2 hr time course following stimulation with forskolin. Data is represented as percentage of input. The data from 2 independent cell lines for each subtypes mean occupancy ± SEM (n=2–3 assays per line). (</w:t>
      </w:r>
      <w:r>
        <w:rPr>
          <w:rStyle w:val="partLabel"/>
        </w:rPr>
        <w:t xml:space="preserve">G</w:t>
      </w:r>
      <w:r>
        <w:rPr>
          <w:color w:val="#ff8000"/>
          <w:shd w:val="clear" w:color="" w:fill=""/>
        </w:rPr>
        <w:t xml:space="preserve">) Western blot of CREB1/pCREB1 expression in proliferating non stimulated cultures, </w:t>
      </w:r>
      <w:r>
        <w:rPr>
          <w:color w:val="#ff8000"/>
          <w:i/>
          <w:iCs/>
          <w:shd w:val="clear" w:color="" w:fill=""/>
        </w:rPr>
        <w:t xml:space="preserve">β</w:t>
      </w:r>
      <w:r>
        <w:rPr>
          <w:color w:val="#ff8000"/>
          <w:shd w:val="clear" w:color="" w:fill=""/>
        </w:rPr>
        <w:t xml:space="preserve">-ACTIN used as a loading control. Data representative of 3–4 independent cell lines from each type. (</w:t>
      </w:r>
      <w:r>
        <w:rPr>
          <w:rStyle w:val="partLabel"/>
        </w:rPr>
        <w:t xml:space="preserve">H</w:t>
      </w:r>
      <w:r>
        <w:rPr>
          <w:color w:val="#ff8000"/>
          <w:shd w:val="clear" w:color="" w:fill=""/>
        </w:rPr>
        <w:t xml:space="preserve">) </w:t>
      </w:r>
      <w:r>
        <w:rPr>
          <w:color w:val="#ff8000"/>
          <w:i/>
          <w:iCs/>
          <w:shd w:val="clear" w:color="" w:fill=""/>
        </w:rPr>
        <w:t xml:space="preserve">CREB1</w:t>
      </w:r>
      <w:r>
        <w:rPr>
          <w:color w:val="#ff8000"/>
          <w:shd w:val="clear" w:color="" w:fill=""/>
        </w:rPr>
        <w:t xml:space="preserve"> transcript expression in human osteoblasts and osteosarcoma (data taken from PMID: 25961939). (</w:t>
      </w:r>
      <w:r>
        <w:rPr>
          <w:rStyle w:val="partLabel"/>
        </w:rPr>
        <w:t xml:space="preserve">I</w:t>
      </w:r>
      <w:r>
        <w:rPr>
          <w:color w:val="#ff8000"/>
          <w:shd w:val="clear" w:color="" w:fill=""/>
        </w:rPr>
        <w:t xml:space="preserve">) Western CREB1/pCREB1 expression in indicated cell types under differentiative conditions, ATF-1 used as a loading control. (</w:t>
      </w:r>
      <w:r>
        <w:rPr>
          <w:rStyle w:val="partLabel"/>
        </w:rPr>
        <w:t xml:space="preserve">J</w:t>
      </w:r>
      <w:r>
        <w:rPr>
          <w:color w:val="#ff8000"/>
          <w:shd w:val="clear" w:color="" w:fill=""/>
        </w:rPr>
        <w:t xml:space="preserve">) Relative expression of negative regulators of cAMP in OS subtypes compared to primary osteoblasts by qPCR and normalized to </w:t>
      </w:r>
      <w:r>
        <w:rPr>
          <w:color w:val="#ff8000"/>
          <w:i/>
          <w:iCs/>
          <w:shd w:val="clear" w:color="" w:fill=""/>
        </w:rPr>
        <w:t xml:space="preserve">β2m</w:t>
      </w:r>
      <w:r>
        <w:rPr>
          <w:color w:val="#ff8000"/>
          <w:shd w:val="clear" w:color="" w:fill=""/>
        </w:rPr>
        <w:t xml:space="preserve"> represented as a heat map (n=3/cell type). *</w:t>
      </w:r>
      <w:r>
        <w:rPr>
          <w:color w:val="#ff8000"/>
          <w:shd w:val="clear" w:color="" w:fill=""/>
        </w:rPr>
        <w:t xml:space="preserve"/>
      </w:r>
      <w:r>
        <w:rPr>
          <w:color w:val="#ff8000"/>
          <w:shd w:val="clear" w:color="" w:fill=""/>
        </w:rPr>
        <w:t xml:space="preserve">p&lt;0.05, **</w:t>
      </w:r>
      <w:r>
        <w:rPr>
          <w:color w:val="#ff8000"/>
          <w:shd w:val="clear" w:color="" w:fill=""/>
        </w:rPr>
        <w:t xml:space="preserve"/>
      </w:r>
      <w:r>
        <w:rPr>
          <w:color w:val="#ff8000"/>
          <w:shd w:val="clear" w:color="" w:fill=""/>
        </w:rPr>
        <w:t xml:space="preserve">p&lt;0.001, ***</w:t>
      </w:r>
      <w:r>
        <w:rPr>
          <w:color w:val="#ff8000"/>
          <w:shd w:val="clear" w:color="" w:fill=""/>
        </w:rPr>
        <w:t xml:space="preserve"/>
      </w:r>
      <w:r>
        <w:rPr>
          <w:color w:val="#ff8000"/>
          <w:shd w:val="clear" w:color="" w:fill=""/>
        </w:rPr>
        <w:t xml:space="preserve">p&lt;0.0001. See </w:t>
      </w:r>
      <w:hyperlink w:anchor="F3-S1" w:history="1">
        <w:r>
          <w:rPr>
            <w:rStyle w:val="jrnlFigRef"/>
          </w:rPr>
          <w:t xml:space="preserve">Figure 3—figure supplement 1</w:t>
        </w:r>
      </w:hyperlink>
      <w:r>
        <w:rPr>
          <w:color w:val="#ff8000"/>
          <w:shd w:val="clear" w:color="" w:fill=""/>
        </w:rPr>
        <w:t xml:space="preserve"> and </w:t>
      </w:r>
      <w:hyperlink w:anchor="F3-S2" w:history="1">
        <w:r>
          <w:rPr>
            <w:rStyle w:val="jrnlFigRef"/>
          </w:rPr>
          <w:t xml:space="preserve">Figure 3—figure supplement 2</w:t>
        </w:r>
      </w:hyperlink>
      <w:r>
        <w:rPr>
          <w:color w:val="#ff8000"/>
          <w:shd w:val="clear" w:color="" w:fill=""/>
        </w:rPr>
        <w:t xml:space="preserve">.</w:t>
      </w:r>
    </w:p>
    <w:p>
      <w:pPr/>
      <w:r>
        <w:pict>
          <v:shape type="#_x0000_t75" style="width:500px; height:682.27990970655px; margin-left:0px; margin-top:0px; mso-position-horizontal:left; mso-position-vertical:top; mso-position-horizontal-relative:char; mso-position-vertical-relative:line; z-index:-2147483647;">
            <v:imagedata r:id="rId69" o:title=""/>
          </v:shape>
        </w:pict>
      </w:r>
    </w:p>
    <w:p>
      <w:pPr>
        <w:pStyle w:val="jrnlFigBlock"/>
      </w:pPr>
    </w:p>
    <w:p>
      <w:pPr>
        <w:pStyle w:val="jrnlFigCaption"/>
      </w:pPr>
      <w:bookmarkStart w:id="8" w:name="F3-S1"/>
      <w:bookmarkEnd w:id="8"/>
      <w:r>
        <w:rPr>
          <w:rStyle w:val="label"/>
        </w:rPr>
        <w:t xml:space="preserve">Figure 3—figure supplement 1.</w:t>
      </w:r>
      <w:r>
        <w:rPr>
          <w:color w:val="#ff8000"/>
          <w:shd w:val="clear" w:color="" w:fill=""/>
        </w:rPr>
        <w:t xml:space="preserve"> cAMP is constitutive in mouse OS leading to continuous phosphorylation of CREB1.</w:t>
      </w:r>
    </w:p>
    <w:p>
      <w:pPr>
        <w:pStyle w:val="jrnlFigCaption"/>
      </w:pPr>
      <w:r>
        <w:rPr>
          <w:color w:val="#ff8000"/>
          <w:shd w:val="clear" w:color="" w:fill=""/>
        </w:rPr>
        <w:t xml:space="preserve">(</w:t>
      </w:r>
      <w:r>
        <w:rPr>
          <w:rStyle w:val="partLabel"/>
        </w:rPr>
        <w:t xml:space="preserve">A</w:t>
      </w:r>
      <w:r>
        <w:rPr>
          <w:color w:val="#ff8000"/>
          <w:shd w:val="clear" w:color="" w:fill=""/>
        </w:rPr>
        <w:t xml:space="preserve">) Quantification of cAMP in primary osteoblasts, and OS with and without IBMX treatment (500 cells/well). Data represents 3 independent cell cultures for each type, mean ± SEM. (</w:t>
      </w:r>
      <w:r>
        <w:rPr>
          <w:rStyle w:val="partLabel"/>
        </w:rPr>
        <w:t xml:space="preserve">B</w:t>
      </w:r>
      <w:r>
        <w:rPr>
          <w:color w:val="#ff8000"/>
          <w:shd w:val="clear" w:color="" w:fill=""/>
        </w:rPr>
        <w:t xml:space="preserve">) Kinetics of cAMP accumulation in OS subtypes as compared to primary osteoblasts in the absence of IBMX treated with 10 μM forskolin (using 500 cells/well). (</w:t>
      </w:r>
      <w:r>
        <w:rPr>
          <w:rStyle w:val="partLabel"/>
        </w:rPr>
        <w:t xml:space="preserve">C-D</w:t>
      </w:r>
      <w:r>
        <w:rPr>
          <w:color w:val="#ff8000"/>
          <w:shd w:val="clear" w:color="" w:fill=""/>
        </w:rPr>
        <w:t xml:space="preserve">) qPCR validation of CREB1 target gene expression following 10 μM forskolin treatment over a time course of 2 hr. The data represents 3 independent cell cultures for each subtype ± SEM (n=3). (</w:t>
      </w:r>
      <w:r>
        <w:rPr>
          <w:rStyle w:val="partLabel"/>
        </w:rPr>
        <w:t xml:space="preserve">E</w:t>
      </w:r>
      <w:r>
        <w:rPr>
          <w:color w:val="#ff8000"/>
          <w:shd w:val="clear" w:color="" w:fill=""/>
        </w:rPr>
        <w:t xml:space="preserve">) Expression of CREB1 target genes post knockdown of </w:t>
      </w:r>
      <w:r>
        <w:rPr>
          <w:color w:val="#ff8000"/>
          <w:i/>
          <w:iCs/>
          <w:shd w:val="clear" w:color="" w:fill=""/>
        </w:rPr>
        <w:t xml:space="preserve">Creb1</w:t>
      </w:r>
      <w:r>
        <w:rPr>
          <w:color w:val="#ff8000"/>
          <w:shd w:val="clear" w:color="" w:fill=""/>
        </w:rPr>
        <w:t xml:space="preserve"> using siRNA by qPCR and normalized to </w:t>
      </w:r>
      <w:r>
        <w:rPr>
          <w:color w:val="#ff8000"/>
          <w:i/>
          <w:iCs/>
          <w:shd w:val="clear" w:color="" w:fill=""/>
        </w:rPr>
        <w:t xml:space="preserve">β2m</w:t>
      </w:r>
      <w:r>
        <w:rPr>
          <w:color w:val="#ff8000"/>
          <w:shd w:val="clear" w:color="" w:fill=""/>
        </w:rPr>
        <w:t xml:space="preserve">. Means ± SEM (n=3). The data represents 3 independent cell lines for each subtype ± SEM (n=3). Effect of </w:t>
      </w:r>
      <w:r>
        <w:rPr>
          <w:color w:val="#ff8000"/>
          <w:i/>
          <w:iCs/>
          <w:shd w:val="clear" w:color="" w:fill=""/>
        </w:rPr>
        <w:t xml:space="preserve">Creb1</w:t>
      </w:r>
      <w:r>
        <w:rPr>
          <w:color w:val="#ff8000"/>
          <w:shd w:val="clear" w:color="" w:fill=""/>
        </w:rPr>
        <w:t xml:space="preserve"> knockdown on </w:t>
      </w:r>
      <w:r>
        <w:rPr>
          <w:color w:val="#ff8000"/>
          <w:i/>
          <w:iCs/>
          <w:shd w:val="clear" w:color="" w:fill=""/>
        </w:rPr>
        <w:t xml:space="preserve">Crem1</w:t>
      </w:r>
      <w:r>
        <w:rPr>
          <w:color w:val="#ff8000"/>
          <w:shd w:val="clear" w:color="" w:fill=""/>
        </w:rPr>
        <w:t xml:space="preserve"> expression in fibroblastic OS (</w:t>
      </w:r>
      <w:r>
        <w:rPr>
          <w:rStyle w:val="partLabel"/>
        </w:rPr>
        <w:t xml:space="preserve">F</w:t>
      </w:r>
      <w:r>
        <w:rPr>
          <w:color w:val="#ff8000"/>
          <w:shd w:val="clear" w:color="" w:fill=""/>
        </w:rPr>
        <w:t xml:space="preserve">) and osteoblastic OS (</w:t>
      </w:r>
      <w:r>
        <w:rPr>
          <w:rStyle w:val="partLabel"/>
        </w:rPr>
        <w:t xml:space="preserve">G</w:t>
      </w:r>
      <w:r>
        <w:rPr>
          <w:color w:val="#ff8000"/>
          <w:shd w:val="clear" w:color="" w:fill=""/>
        </w:rPr>
        <w:t xml:space="preserve">), respectively. Expression of </w:t>
      </w:r>
      <w:r>
        <w:rPr>
          <w:color w:val="#ff8000"/>
          <w:i/>
          <w:iCs/>
          <w:shd w:val="clear" w:color="" w:fill=""/>
        </w:rPr>
        <w:t xml:space="preserve">Crem1</w:t>
      </w:r>
      <w:r>
        <w:rPr>
          <w:color w:val="#ff8000"/>
          <w:shd w:val="clear" w:color="" w:fill=""/>
        </w:rPr>
        <w:t xml:space="preserve"> by qPCR and normalized to </w:t>
      </w:r>
      <w:r>
        <w:rPr>
          <w:color w:val="#ff8000"/>
          <w:i/>
          <w:iCs/>
          <w:shd w:val="clear" w:color="" w:fill=""/>
        </w:rPr>
        <w:t xml:space="preserve">β2m</w:t>
      </w:r>
      <w:r>
        <w:rPr>
          <w:color w:val="#ff8000"/>
          <w:shd w:val="clear" w:color="" w:fill=""/>
        </w:rPr>
        <w:t xml:space="preserve">. Means ± SEM (n=3). (</w:t>
      </w:r>
      <w:r>
        <w:rPr>
          <w:rStyle w:val="partLabel"/>
        </w:rPr>
        <w:t xml:space="preserve">H</w:t>
      </w:r>
      <w:r>
        <w:rPr>
          <w:color w:val="#ff8000"/>
          <w:shd w:val="clear" w:color="" w:fill=""/>
        </w:rPr>
        <w:t xml:space="preserve">) Expression of </w:t>
      </w:r>
      <w:r>
        <w:rPr>
          <w:color w:val="#ff8000"/>
          <w:i/>
          <w:iCs/>
          <w:shd w:val="clear" w:color="" w:fill=""/>
        </w:rPr>
        <w:t xml:space="preserve">Creb1 </w:t>
      </w:r>
      <w:r>
        <w:rPr>
          <w:color w:val="#ff8000"/>
          <w:shd w:val="clear" w:color="" w:fill=""/>
        </w:rPr>
        <w:t xml:space="preserve">in primary osteoblasts compared to each OS subtype by qPCR and normalized to </w:t>
      </w:r>
      <w:r>
        <w:rPr>
          <w:color w:val="#ff8000"/>
          <w:i/>
          <w:iCs/>
          <w:shd w:val="clear" w:color="" w:fill=""/>
        </w:rPr>
        <w:t xml:space="preserve">β2m</w:t>
      </w:r>
      <w:r>
        <w:rPr>
          <w:color w:val="#ff8000"/>
          <w:shd w:val="clear" w:color="" w:fill=""/>
        </w:rPr>
        <w:t xml:space="preserve">. Means± SEM (n=3). For all the experiments above Students t-test was used to assess statistical significance, *</w:t>
      </w:r>
      <w:r>
        <w:rPr>
          <w:color w:val="#ff8000"/>
          <w:shd w:val="clear" w:color="" w:fill=""/>
        </w:rPr>
        <w:t xml:space="preserve"/>
      </w:r>
      <w:r>
        <w:rPr>
          <w:color w:val="#ff8000"/>
          <w:shd w:val="clear" w:color="" w:fill=""/>
        </w:rPr>
        <w:t xml:space="preserve">p&lt;0.05, **</w:t>
      </w:r>
      <w:r>
        <w:rPr>
          <w:color w:val="#ff8000"/>
          <w:shd w:val="clear" w:color="" w:fill=""/>
        </w:rPr>
        <w:t xml:space="preserve"/>
      </w:r>
      <w:r>
        <w:rPr>
          <w:color w:val="#ff8000"/>
          <w:shd w:val="clear" w:color="" w:fill=""/>
        </w:rPr>
        <w:t xml:space="preserve">p&lt;0.001, ***</w:t>
      </w:r>
      <w:r>
        <w:rPr>
          <w:color w:val="#ff8000"/>
          <w:shd w:val="clear" w:color="" w:fill=""/>
        </w:rPr>
        <w:t xml:space="preserve"/>
      </w:r>
      <w:r>
        <w:rPr>
          <w:color w:val="#ff8000"/>
          <w:shd w:val="clear" w:color="" w:fill=""/>
        </w:rPr>
        <w:t xml:space="preserve">p&lt;0.0001</w:t>
      </w:r>
    </w:p>
    <w:p>
      <w:pPr/>
      <w:r>
        <w:pict>
          <v:shape type="#_x0000_t75" style="width:500px; height:622.17832957111px; margin-left:0px; margin-top:0px; mso-position-horizontal:left; mso-position-vertical:top; mso-position-horizontal-relative:char; mso-position-vertical-relative:line; z-index:-2147483647;">
            <v:imagedata r:id="rId70" o:title=""/>
          </v:shape>
        </w:pict>
      </w:r>
    </w:p>
    <w:p>
      <w:pPr>
        <w:pStyle w:val="jrnlFigBlock"/>
      </w:pPr>
    </w:p>
    <w:p>
      <w:pPr>
        <w:pStyle w:val="jrnlFigCaption"/>
      </w:pPr>
      <w:bookmarkStart w:id="9" w:name="F3-S2"/>
      <w:bookmarkEnd w:id="9"/>
      <w:r>
        <w:rPr>
          <w:rStyle w:val="label"/>
        </w:rPr>
        <w:t xml:space="preserve">Figure 3—figure supplement 2.</w:t>
      </w:r>
      <w:r>
        <w:rPr>
          <w:color w:val="#ff8000"/>
          <w:shd w:val="clear" w:color="" w:fill=""/>
        </w:rPr>
        <w:t xml:space="preserve"> Altered </w:t>
      </w:r>
      <w:r>
        <w:rPr>
          <w:color w:val="#ff8000"/>
          <w:i/>
          <w:iCs/>
          <w:shd w:val="clear" w:color="" w:fill=""/>
        </w:rPr>
        <w:t xml:space="preserve">Creb1</w:t>
      </w:r>
      <w:r>
        <w:rPr>
          <w:color w:val="#ff8000"/>
          <w:shd w:val="clear" w:color="" w:fill=""/>
        </w:rPr>
        <w:t xml:space="preserve"> dynamics in osteoblasts and OS.</w:t>
      </w:r>
    </w:p>
    <w:p>
      <w:pPr>
        <w:pStyle w:val="jrnlFigCaption"/>
      </w:pPr>
      <w:r>
        <w:rPr>
          <w:color w:val="#ff8000"/>
          <w:shd w:val="clear" w:color="" w:fill=""/>
        </w:rPr>
        <w:t xml:space="preserve">(</w:t>
      </w:r>
      <w:r>
        <w:rPr>
          <w:rStyle w:val="partLabel"/>
        </w:rPr>
        <w:t xml:space="preserve">A</w:t>
      </w:r>
      <w:r>
        <w:rPr>
          <w:color w:val="#ff8000"/>
          <w:shd w:val="clear" w:color="" w:fill=""/>
        </w:rPr>
        <w:t xml:space="preserve">) Expression of </w:t>
      </w:r>
      <w:r>
        <w:rPr>
          <w:color w:val="#ff8000"/>
          <w:i/>
          <w:iCs/>
          <w:shd w:val="clear" w:color="" w:fill=""/>
        </w:rPr>
        <w:t xml:space="preserve">Creb1 </w:t>
      </w:r>
      <w:r>
        <w:rPr>
          <w:color w:val="#ff8000"/>
          <w:shd w:val="clear" w:color="" w:fill=""/>
        </w:rPr>
        <w:t xml:space="preserve">during in vitro differentiation of primary osteoblasts, data expressed as mean ± SEM (n=3). (</w:t>
      </w:r>
      <w:r>
        <w:rPr>
          <w:rStyle w:val="partLabel"/>
        </w:rPr>
        <w:t xml:space="preserve">B</w:t>
      </w:r>
      <w:r>
        <w:rPr>
          <w:color w:val="#ff8000"/>
          <w:shd w:val="clear" w:color="" w:fill=""/>
        </w:rPr>
        <w:t xml:space="preserve">) Expression of </w:t>
      </w:r>
      <w:r>
        <w:rPr>
          <w:color w:val="#ff8000"/>
          <w:i/>
          <w:iCs/>
          <w:shd w:val="clear" w:color="" w:fill=""/>
        </w:rPr>
        <w:t xml:space="preserve">Creb1 </w:t>
      </w:r>
      <w:r>
        <w:rPr>
          <w:color w:val="#ff8000"/>
          <w:shd w:val="clear" w:color="" w:fill=""/>
        </w:rPr>
        <w:t xml:space="preserve">during in vitro differentiation of fibroblastic OS, data expressed as mean ± SEM (n=3). (</w:t>
      </w:r>
      <w:r>
        <w:rPr>
          <w:rStyle w:val="partLabel"/>
        </w:rPr>
        <w:t xml:space="preserve">C</w:t>
      </w:r>
      <w:r>
        <w:rPr>
          <w:color w:val="#ff8000"/>
          <w:shd w:val="clear" w:color="" w:fill=""/>
        </w:rPr>
        <w:t xml:space="preserve">) Expression of CREB1 protein during in vitro differentiation of primary human osteoblasts isolated from normal healthy donors (17–35 year old). (</w:t>
      </w:r>
      <w:r>
        <w:rPr>
          <w:rStyle w:val="partLabel"/>
        </w:rPr>
        <w:t xml:space="preserve">D</w:t>
      </w:r>
      <w:r>
        <w:rPr>
          <w:color w:val="#ff8000"/>
          <w:shd w:val="clear" w:color="" w:fill=""/>
        </w:rPr>
        <w:t xml:space="preserve">) Expression of </w:t>
      </w:r>
      <w:r>
        <w:rPr>
          <w:color w:val="#ff8000"/>
          <w:i/>
          <w:iCs/>
          <w:shd w:val="clear" w:color="" w:fill=""/>
        </w:rPr>
        <w:t xml:space="preserve">CREB1 </w:t>
      </w:r>
      <w:r>
        <w:rPr>
          <w:color w:val="#ff8000"/>
          <w:shd w:val="clear" w:color="" w:fill=""/>
        </w:rPr>
        <w:t xml:space="preserve">transcript during in vitro differentiation of primary human osteoblasts and markers of osteoblast differentiation state as indicated, data expressed as normalized gene expression compared to β2microglobulin expression; graphed as mean ± SEM (n=5 independent donor samples). (</w:t>
      </w:r>
      <w:r>
        <w:rPr>
          <w:rStyle w:val="partLabel"/>
        </w:rPr>
        <w:t xml:space="preserve">E</w:t>
      </w:r>
      <w:r>
        <w:rPr>
          <w:color w:val="#ff8000"/>
          <w:shd w:val="clear" w:color="" w:fill=""/>
        </w:rPr>
        <w:t xml:space="preserve">) Expression of negative regulators of cAMP in OS subtypes compared to primary osteoblasts by qPCR and normalized to </w:t>
      </w:r>
      <w:r>
        <w:rPr>
          <w:color w:val="#ff8000"/>
          <w:i/>
          <w:iCs/>
          <w:shd w:val="clear" w:color="" w:fill=""/>
        </w:rPr>
        <w:t xml:space="preserve">β2m</w:t>
      </w:r>
      <w:r>
        <w:rPr>
          <w:color w:val="#ff8000"/>
          <w:shd w:val="clear" w:color="" w:fill=""/>
        </w:rPr>
        <w:t xml:space="preserve"> (n=3/cell type). *</w:t>
      </w:r>
      <w:r>
        <w:rPr>
          <w:color w:val="#ff8000"/>
          <w:shd w:val="clear" w:color="" w:fill=""/>
        </w:rPr>
        <w:t xml:space="preserve"/>
      </w:r>
      <w:r>
        <w:rPr>
          <w:color w:val="#ff8000"/>
          <w:shd w:val="clear" w:color="" w:fill=""/>
        </w:rPr>
        <w:t xml:space="preserve">p&lt;0.05, **</w:t>
      </w:r>
      <w:r>
        <w:rPr>
          <w:color w:val="#ff8000"/>
          <w:shd w:val="clear" w:color="" w:fill=""/>
        </w:rPr>
        <w:t xml:space="preserve"/>
      </w:r>
      <w:r>
        <w:rPr>
          <w:color w:val="#ff8000"/>
          <w:shd w:val="clear" w:color="" w:fill=""/>
        </w:rPr>
        <w:t xml:space="preserve">p&lt;0.001, ***</w:t>
      </w:r>
      <w:r>
        <w:rPr>
          <w:color w:val="#ff8000"/>
          <w:shd w:val="clear" w:color="" w:fill=""/>
        </w:rPr>
        <w:t xml:space="preserve"/>
      </w:r>
      <w:r>
        <w:rPr>
          <w:color w:val="#ff8000"/>
          <w:shd w:val="clear" w:color="" w:fill=""/>
        </w:rPr>
        <w:t xml:space="preserve">p&lt;0.0001.</w:t>
      </w:r>
    </w:p>
    <w:p>
      <w:pPr/>
      <w:r>
        <w:pict>
          <v:shape type="#_x0000_t75" style="width:500px; height:576.98412698413px; margin-left:0px; margin-top:0px; mso-position-horizontal:left; mso-position-vertical:top; mso-position-horizontal-relative:char; mso-position-vertical-relative:line; z-index:-2147483647;">
            <v:imagedata r:id="rId71" o:title=""/>
          </v:shape>
        </w:pict>
      </w:r>
    </w:p>
    <w:p>
      <w:pPr>
        <w:pStyle w:val="jrnlSecPara"/>
      </w:pPr>
      <w:r>
        <w:rPr>
          <w:sz w:val="22"/>
          <w:szCs w:val="22"/>
          <w:shd w:val="clear" w:color="" w:fill=""/>
        </w:rPr>
        <w:t xml:space="preserve">Based on the elevated cAMP in OS, we tested the dynamics of CREB1 phosphorylation in serum starved cells to acute elevation of cAMP induced by forskolin. Induction of pCREB1 was rapid in normal osteoblasts, peaking at 30 min, then reducing throughout the 120 min time course as expected (</w:t>
      </w:r>
      <w:hyperlink w:anchor="F3" w:history="1">
        <w:r>
          <w:rPr>
            <w:rStyle w:val="jrnlFigRef"/>
          </w:rPr>
          <w:t xml:space="preserve">Figure 3C–D</w:t>
        </w:r>
      </w:hyperlink>
      <w:r>
        <w:rPr>
          <w:sz w:val="22"/>
          <w:szCs w:val="22"/>
          <w:shd w:val="clear" w:color="" w:fill=""/>
        </w:rPr>
        <w:t xml:space="preserve">). In contrast, OS cells displayed continuous and persistent activation of pCREB1, consistent with the cAMP levels (</w:t>
      </w:r>
      <w:hyperlink w:anchor="F3" w:history="1">
        <w:r>
          <w:rPr>
            <w:rStyle w:val="jrnlFigRef"/>
          </w:rPr>
          <w:t xml:space="preserve">Figure 3C–D</w:t>
        </w:r>
      </w:hyperlink>
      <w:r>
        <w:rPr>
          <w:sz w:val="22"/>
          <w:szCs w:val="22"/>
          <w:shd w:val="clear" w:color="" w:fill=""/>
        </w:rPr>
        <w:t xml:space="preserve">). The OS-specific altered dynamics of cAMP and pCREB1 resulted in aberrantly extended transcriptional activation of known CREB1 target genes based on both transcript expression and chromatin occupancy of CREB1/pCREB1 (</w:t>
      </w:r>
      <w:hyperlink w:anchor="F3" w:history="1">
        <w:r>
          <w:rPr>
            <w:rStyle w:val="jrnlFigRef"/>
          </w:rPr>
          <w:t xml:space="preserve">Figure 3E–F</w:t>
        </w:r>
      </w:hyperlink>
      <w:r>
        <w:rPr>
          <w:sz w:val="22"/>
          <w:szCs w:val="22"/>
          <w:shd w:val="clear" w:color="" w:fill=""/>
        </w:rPr>
        <w:t xml:space="preserve">, </w:t>
      </w:r>
      <w:hyperlink w:anchor="F3-S1" w:history="1">
        <w:r>
          <w:rPr>
            <w:rStyle w:val="jrnlFigRef"/>
          </w:rPr>
          <w:t xml:space="preserve">Figure 3—figure supplement 1C–D</w:t>
        </w:r>
      </w:hyperlink>
      <w:r>
        <w:rPr>
          <w:sz w:val="22"/>
          <w:szCs w:val="22"/>
          <w:shd w:val="clear" w:color="" w:fill=""/>
        </w:rPr>
        <w:t xml:space="preserve">). The requirement for CREB1 in the transcription of these targets in fibroblastic OS was confirmed using siRNA (</w:t>
      </w:r>
      <w:hyperlink w:anchor="F3-S1" w:history="1">
        <w:r>
          <w:rPr>
            <w:rStyle w:val="jrnlFigRef"/>
          </w:rPr>
          <w:t xml:space="preserve">Figure 3—figure supplement 1E</w:t>
        </w:r>
      </w:hyperlink>
      <w:r>
        <w:rPr>
          <w:sz w:val="22"/>
          <w:szCs w:val="22"/>
          <w:shd w:val="clear" w:color="" w:fill=""/>
        </w:rPr>
        <w:t xml:space="preserve">). Importantly, there was no evidence of compensation for loss of </w:t>
      </w:r>
      <w:r>
        <w:rPr>
          <w:sz w:val="22"/>
          <w:szCs w:val="22"/>
          <w:i/>
          <w:iCs/>
          <w:shd w:val="clear" w:color="" w:fill=""/>
        </w:rPr>
        <w:t xml:space="preserve">Creb1</w:t>
      </w:r>
      <w:r>
        <w:rPr>
          <w:sz w:val="22"/>
          <w:szCs w:val="22"/>
          <w:shd w:val="clear" w:color="" w:fill=""/>
        </w:rPr>
        <w:t xml:space="preserve"> by the related </w:t>
      </w:r>
      <w:r>
        <w:rPr>
          <w:sz w:val="22"/>
          <w:szCs w:val="22"/>
          <w:i/>
          <w:iCs/>
          <w:shd w:val="clear" w:color="" w:fill=""/>
        </w:rPr>
        <w:t xml:space="preserve">Crem1</w:t>
      </w:r>
      <w:r>
        <w:rPr>
          <w:sz w:val="22"/>
          <w:szCs w:val="22"/>
          <w:shd w:val="clear" w:color="" w:fill=""/>
        </w:rPr>
        <w:t xml:space="preserve"> in either OS subtype (</w:t>
      </w:r>
      <w:hyperlink w:anchor="F3-S1" w:history="1">
        <w:r>
          <w:rPr>
            <w:rStyle w:val="jrnlFigRef"/>
          </w:rPr>
          <w:t xml:space="preserve">Figure 3—figure supplement 1F–G</w:t>
        </w:r>
      </w:hyperlink>
      <w:r>
        <w:rPr>
          <w:sz w:val="22"/>
          <w:szCs w:val="22"/>
          <w:shd w:val="clear" w:color="" w:fill=""/>
        </w:rPr>
        <w:t xml:space="preserve">) (</w:t>
      </w:r>
      <w:hyperlink w:anchor="R35" w:history="1">
        <w:r>
          <w:rPr>
            <w:rStyle w:val="jrnlBibRef"/>
          </w:rPr>
          <w:t xml:space="preserve">Mantamadiotis et al., 2002</w:t>
        </w:r>
      </w:hyperlink>
      <w:r>
        <w:rPr>
          <w:sz w:val="22"/>
          <w:szCs w:val="22"/>
          <w:shd w:val="clear" w:color="" w:fill=""/>
        </w:rPr>
        <w:t xml:space="preserve">).</w:t>
      </w:r>
    </w:p>
    <w:p/>
    <w:p>
      <w:pPr>
        <w:pStyle w:val="jrnlHead2"/>
      </w:pPr>
      <w:r>
        <w:rPr>
          <w:color w:val="#134985"/>
          <w:sz w:val="46"/>
          <w:szCs w:val="46"/>
          <w:b/>
          <w:shd w:val="clear" w:color="" w:fill=""/>
        </w:rPr>
        <w:t xml:space="preserve">OS cells fail to reduce CREB1 activity during maturation</w:t>
      </w:r>
    </w:p>
    <w:p>
      <w:pPr>
        <w:pStyle w:val="jrnlSecPara"/>
      </w:pPr>
      <w:r>
        <w:rPr>
          <w:sz w:val="22"/>
          <w:szCs w:val="22"/>
          <w:shd w:val="clear" w:color="" w:fill=""/>
        </w:rPr>
        <w:t xml:space="preserve">We assessed the levels of pCREB1, the downstream transcriptional effector of cAMP signaling, in proliferating OS cells compared to primary osteoblasts. CREB1 was more prominently phosphorylated in the osteoblastic OS than in either the fibroblastic OS or primary osteoblasts (</w:t>
      </w:r>
      <w:hyperlink w:anchor="F3" w:history="1">
        <w:r>
          <w:rPr>
            <w:rStyle w:val="jrnlFigRef"/>
          </w:rPr>
          <w:t xml:space="preserve">Figure 3G</w:t>
        </w:r>
      </w:hyperlink>
      <w:r>
        <w:rPr>
          <w:sz w:val="22"/>
          <w:szCs w:val="22"/>
          <w:shd w:val="clear" w:color="" w:fill=""/>
        </w:rPr>
        <w:t xml:space="preserve">). qRT-PCR using independent OS cultures and primary osteoblasts demonstrated that the mean </w:t>
      </w:r>
      <w:r>
        <w:rPr>
          <w:sz w:val="22"/>
          <w:szCs w:val="22"/>
          <w:i/>
          <w:iCs/>
          <w:shd w:val="clear" w:color="" w:fill=""/>
        </w:rPr>
        <w:t xml:space="preserve">Creb1 </w:t>
      </w:r>
      <w:r>
        <w:rPr>
          <w:sz w:val="22"/>
          <w:szCs w:val="22"/>
          <w:shd w:val="clear" w:color="" w:fill=""/>
        </w:rPr>
        <w:t xml:space="preserve">expression was 2–3 fold higher in osteoblastic OS compared to fibroblastic OS and primary osteoblasts (</w:t>
      </w:r>
      <w:hyperlink w:anchor="F3-S1" w:history="1">
        <w:r>
          <w:rPr>
            <w:rStyle w:val="jrnlFigRef"/>
          </w:rPr>
          <w:t xml:space="preserve">Figure 3—figure supplement 1H</w:t>
        </w:r>
      </w:hyperlink>
      <w:r>
        <w:rPr>
          <w:sz w:val="22"/>
          <w:szCs w:val="22"/>
          <w:shd w:val="clear" w:color="" w:fill=""/>
        </w:rPr>
        <w:t xml:space="preserve">). Analysis of RNA-seq from human OS revealed a significant increased in the expression level of </w:t>
      </w:r>
      <w:r>
        <w:rPr>
          <w:sz w:val="22"/>
          <w:szCs w:val="22"/>
          <w:i/>
          <w:iCs/>
          <w:shd w:val="clear" w:color="" w:fill=""/>
        </w:rPr>
        <w:t xml:space="preserve">Creb1</w:t>
      </w:r>
      <w:r>
        <w:rPr>
          <w:sz w:val="22"/>
          <w:szCs w:val="22"/>
          <w:shd w:val="clear" w:color="" w:fill=""/>
        </w:rPr>
        <w:t xml:space="preserve"> in OS compared to normal osteoblasts (</w:t>
      </w:r>
      <w:hyperlink w:anchor="F3" w:history="1">
        <w:r>
          <w:rPr>
            <w:rStyle w:val="jrnlFigRef"/>
          </w:rPr>
          <w:t xml:space="preserve">Figure 3H</w:t>
        </w:r>
      </w:hyperlink>
      <w:r>
        <w:rPr>
          <w:sz w:val="22"/>
          <w:szCs w:val="22"/>
          <w:shd w:val="clear" w:color="" w:fill=""/>
        </w:rPr>
        <w:t xml:space="preserve">) (</w:t>
      </w:r>
      <w:hyperlink w:anchor="R44" w:history="1">
        <w:r>
          <w:rPr>
            <w:rStyle w:val="jrnlBibRef"/>
          </w:rPr>
          <w:t xml:space="preserve">Moriarity et al., 2015</w:t>
        </w:r>
      </w:hyperlink>
      <w:r>
        <w:rPr>
          <w:sz w:val="22"/>
          <w:szCs w:val="22"/>
          <w:shd w:val="clear" w:color="" w:fill=""/>
        </w:rPr>
        <w:t xml:space="preserve">). During culture in differentiation inductive conditions, CREB1 levels reduced over the first 7 days in osteoblasts and stayed low for the remainder of the culture (</w:t>
      </w:r>
      <w:hyperlink w:anchor="F3" w:history="1">
        <w:r>
          <w:rPr>
            <w:rStyle w:val="jrnlFigRef"/>
          </w:rPr>
          <w:t xml:space="preserve">Figure 3I</w:t>
        </w:r>
      </w:hyperlink>
      <w:r>
        <w:rPr>
          <w:sz w:val="22"/>
          <w:szCs w:val="22"/>
          <w:shd w:val="clear" w:color="" w:fill=""/>
        </w:rPr>
        <w:t xml:space="preserve">, </w:t>
      </w:r>
      <w:hyperlink w:anchor="F3-S2" w:history="1">
        <w:r>
          <w:rPr>
            <w:rStyle w:val="jrnlFigRef"/>
          </w:rPr>
          <w:t xml:space="preserve">Figure 3—figure supplement 2A</w:t>
        </w:r>
      </w:hyperlink>
      <w:r>
        <w:rPr>
          <w:sz w:val="22"/>
          <w:szCs w:val="22"/>
          <w:shd w:val="clear" w:color="" w:fill=""/>
        </w:rPr>
        <w:t xml:space="preserve">). In contrast, OS cells maintained CREB1 expression under the same conditions (</w:t>
      </w:r>
      <w:hyperlink w:anchor="F3" w:history="1">
        <w:r>
          <w:rPr>
            <w:rStyle w:val="jrnlFigRef"/>
          </w:rPr>
          <w:t xml:space="preserve">Figure 3I</w:t>
        </w:r>
      </w:hyperlink>
      <w:r>
        <w:rPr>
          <w:sz w:val="22"/>
          <w:szCs w:val="22"/>
          <w:shd w:val="clear" w:color="" w:fill=""/>
        </w:rPr>
        <w:t xml:space="preserve">, </w:t>
      </w:r>
      <w:hyperlink w:anchor="F3-S2" w:history="1">
        <w:r>
          <w:rPr>
            <w:rStyle w:val="jrnlFigRef"/>
          </w:rPr>
          <w:t xml:space="preserve">Figure 3—figure supplement 2B</w:t>
        </w:r>
      </w:hyperlink>
      <w:r>
        <w:rPr>
          <w:sz w:val="22"/>
          <w:szCs w:val="22"/>
          <w:shd w:val="clear" w:color="" w:fill=""/>
        </w:rPr>
        <w:t xml:space="preserve">). The decrease in CREB1 expression (both transcript and protein levels) upon differentiation was confirmed in primary human osteoblasts (</w:t>
      </w:r>
      <w:hyperlink w:anchor="F3-S2" w:history="1">
        <w:r>
          <w:rPr>
            <w:rStyle w:val="jrnlFigRef"/>
          </w:rPr>
          <w:t xml:space="preserve">Figure 3—figure supplement 2C–D</w:t>
        </w:r>
      </w:hyperlink>
      <w:r>
        <w:rPr>
          <w:sz w:val="22"/>
          <w:szCs w:val="22"/>
          <w:shd w:val="clear" w:color="" w:fill=""/>
        </w:rPr>
        <w:t xml:space="preserve">).</w:t>
      </w:r>
    </w:p>
    <w:p>
      <w:pPr>
        <w:pStyle w:val="jrnlSecPara"/>
      </w:pPr>
      <w:r>
        <w:rPr>
          <w:sz w:val="22"/>
          <w:szCs w:val="22"/>
          <w:shd w:val="clear" w:color="" w:fill=""/>
        </w:rPr>
        <w:t xml:space="preserve">In human OS, somatic SNV mutations in negative regulators of cAMP levels were described, including members of the phosphodiesterases (PDE), A kinase anchoring proteins (AKAP) and protein phosphatases (PP) (</w:t>
      </w:r>
      <w:hyperlink w:anchor="R10" w:history="1">
        <w:r>
          <w:rPr>
            <w:rStyle w:val="jrnlBibRef"/>
          </w:rPr>
          <w:t xml:space="preserve">Chen et al., 2014</w:t>
        </w:r>
      </w:hyperlink>
      <w:r>
        <w:rPr>
          <w:sz w:val="22"/>
          <w:szCs w:val="22"/>
          <w:shd w:val="clear" w:color="" w:fill=""/>
        </w:rPr>
        <w:t xml:space="preserve">). There was a 2–3 fold decreased expression of several members of these gene families in the murine OS cells compared to primary osteoblasts (</w:t>
      </w:r>
      <w:hyperlink w:anchor="F3" w:history="1">
        <w:r>
          <w:rPr>
            <w:rStyle w:val="jrnlFigRef"/>
          </w:rPr>
          <w:t xml:space="preserve">Figure 3J</w:t>
        </w:r>
      </w:hyperlink>
      <w:r>
        <w:rPr>
          <w:sz w:val="22"/>
          <w:szCs w:val="22"/>
          <w:shd w:val="clear" w:color="" w:fill=""/>
        </w:rPr>
        <w:t xml:space="preserve">, </w:t>
      </w:r>
      <w:hyperlink w:anchor="F3-S2" w:history="1">
        <w:r>
          <w:rPr>
            <w:rStyle w:val="jrnlFigRef"/>
          </w:rPr>
          <w:t xml:space="preserve">Figure 3—figure supplement 2E</w:t>
        </w:r>
      </w:hyperlink>
      <w:r>
        <w:rPr>
          <w:sz w:val="22"/>
          <w:szCs w:val="22"/>
          <w:shd w:val="clear" w:color="" w:fill=""/>
        </w:rPr>
        <w:t xml:space="preserve">). The reduced expression of PDE, AKAPs and PPs would be expected to favour the accumulation and action of cAMP following GPCR activation.</w:t>
      </w:r>
    </w:p>
    <w:p/>
    <w:p>
      <w:pPr>
        <w:pStyle w:val="jrnlHead2"/>
      </w:pPr>
      <w:r>
        <w:rPr>
          <w:color w:val="#134985"/>
          <w:sz w:val="46"/>
          <w:szCs w:val="46"/>
          <w:b/>
          <w:shd w:val="clear" w:color="" w:fill=""/>
        </w:rPr>
        <w:t xml:space="preserve">Constitutively active cAMP differentially impacts primary osteoblasts and p53-deficient OS</w:t>
      </w:r>
    </w:p>
    <w:p>
      <w:pPr>
        <w:pStyle w:val="jrnlSecPara"/>
      </w:pPr>
      <w:r>
        <w:rPr>
          <w:sz w:val="22"/>
          <w:szCs w:val="22"/>
          <w:shd w:val="clear" w:color="" w:fill=""/>
        </w:rPr>
        <w:t xml:space="preserve">As intracellular cAMP increased following p53 deletion in primary osteoblasts, we sought to determine the effect of elevated cAMP levels on normal osteoblast differentiation. Primary osteoblasts were treated with the forskolin and their response compared to that of OS cells (</w:t>
      </w:r>
      <w:hyperlink w:anchor="R76" w:history="1">
        <w:r>
          <w:rPr>
            <w:rStyle w:val="jrnlBibRef"/>
          </w:rPr>
          <w:t xml:space="preserve">Walkley et al., 2008</w:t>
        </w:r>
      </w:hyperlink>
      <w:r>
        <w:rPr>
          <w:sz w:val="22"/>
          <w:szCs w:val="22"/>
          <w:shd w:val="clear" w:color="" w:fill=""/>
        </w:rPr>
        <w:t xml:space="preserve">; </w:t>
      </w:r>
      <w:hyperlink w:anchor="R47" w:history="1">
        <w:r>
          <w:rPr>
            <w:rStyle w:val="jrnlBibRef"/>
          </w:rPr>
          <w:t xml:space="preserve">Mutsaers et al., 2013</w:t>
        </w:r>
      </w:hyperlink>
      <w:r>
        <w:rPr>
          <w:sz w:val="22"/>
          <w:szCs w:val="22"/>
          <w:shd w:val="clear" w:color="" w:fill=""/>
        </w:rPr>
        <w:t xml:space="preserve">). Forskolin stimulates cAMP independently from cell surface GPCRs so was used instead of PTHrP, allowing a meaningful comparison of the isolated consequences of elevated cAMP as undifferentiated primary osteoblasts express less PTHR1 compared to the OS cells (</w:t>
      </w:r>
      <w:hyperlink w:anchor="R47" w:history="1">
        <w:r>
          <w:rPr>
            <w:rStyle w:val="jrnlBibRef"/>
          </w:rPr>
          <w:t xml:space="preserve">Mutsaers et al., 2013</w:t>
        </w:r>
      </w:hyperlink>
      <w:r>
        <w:rPr>
          <w:sz w:val="22"/>
          <w:szCs w:val="22"/>
          <w:shd w:val="clear" w:color="" w:fill=""/>
        </w:rPr>
        <w:t xml:space="preserve">).</w:t>
      </w:r>
    </w:p>
    <w:p>
      <w:pPr>
        <w:pStyle w:val="jrnlSecPara"/>
      </w:pPr>
      <w:r>
        <w:rPr>
          <w:sz w:val="22"/>
          <w:szCs w:val="22"/>
          <w:shd w:val="clear" w:color="" w:fill=""/>
        </w:rPr>
        <w:t xml:space="preserve">After 72 hr treatment, primary osteoblasts had altered cell surface phenotypes and reduced expression of </w:t>
      </w:r>
      <w:r>
        <w:rPr>
          <w:sz w:val="22"/>
          <w:szCs w:val="22"/>
          <w:i/>
          <w:iCs/>
          <w:shd w:val="clear" w:color="" w:fill=""/>
        </w:rPr>
        <w:t xml:space="preserve">Runx2</w:t>
      </w:r>
      <w:r>
        <w:rPr>
          <w:sz w:val="22"/>
          <w:szCs w:val="22"/>
          <w:shd w:val="clear" w:color="" w:fill=""/>
        </w:rPr>
        <w:t xml:space="preserve"> and </w:t>
      </w:r>
      <w:r>
        <w:rPr>
          <w:sz w:val="22"/>
          <w:szCs w:val="22"/>
          <w:i/>
          <w:iCs/>
          <w:shd w:val="clear" w:color="" w:fill=""/>
        </w:rPr>
        <w:t xml:space="preserve">Osx</w:t>
      </w:r>
      <w:r>
        <w:rPr>
          <w:sz w:val="22"/>
          <w:szCs w:val="22"/>
          <w:shd w:val="clear" w:color="" w:fill=""/>
        </w:rPr>
        <w:t xml:space="preserve"> (</w:t>
      </w:r>
      <w:hyperlink w:anchor="F4" w:history="1">
        <w:r>
          <w:rPr>
            <w:rStyle w:val="jrnlFigRef"/>
          </w:rPr>
          <w:t xml:space="preserve">Figure 4A–C</w:t>
        </w:r>
      </w:hyperlink>
      <w:r>
        <w:rPr>
          <w:sz w:val="22"/>
          <w:szCs w:val="22"/>
          <w:shd w:val="clear" w:color="" w:fill=""/>
        </w:rPr>
        <w:t xml:space="preserve">) (</w:t>
      </w:r>
      <w:hyperlink w:anchor="R47" w:history="1">
        <w:r>
          <w:rPr>
            <w:rStyle w:val="jrnlBibRef"/>
          </w:rPr>
          <w:t xml:space="preserve">Mutsaers et al., 2013</w:t>
        </w:r>
      </w:hyperlink>
      <w:r>
        <w:rPr>
          <w:sz w:val="22"/>
          <w:szCs w:val="22"/>
          <w:shd w:val="clear" w:color="" w:fill=""/>
        </w:rPr>
        <w:t xml:space="preserve">). Brief exposure to forskolin (24 hr) yielded the same result (</w:t>
      </w:r>
      <w:hyperlink w:anchor="F4-S1" w:history="1">
        <w:r>
          <w:rPr>
            <w:rStyle w:val="jrnlFigRef"/>
          </w:rPr>
          <w:t xml:space="preserve">Figure 4—figure supplement 1A–B</w:t>
        </w:r>
      </w:hyperlink>
      <w:r>
        <w:rPr>
          <w:sz w:val="22"/>
          <w:szCs w:val="22"/>
          <w:shd w:val="clear" w:color="" w:fill=""/>
        </w:rPr>
        <w:t xml:space="preserve">). During differentiation, cAMP activation led to decreased expression of differentiation markers and failure to normally mineralise (</w:t>
      </w:r>
      <w:hyperlink w:anchor="F4" w:history="1">
        <w:r>
          <w:rPr>
            <w:rStyle w:val="jrnlFigRef"/>
          </w:rPr>
          <w:t xml:space="preserve">Figure 4D–E</w:t>
        </w:r>
      </w:hyperlink>
      <w:r>
        <w:rPr>
          <w:sz w:val="22"/>
          <w:szCs w:val="22"/>
          <w:shd w:val="clear" w:color="" w:fill=""/>
        </w:rPr>
        <w:t xml:space="preserve">, </w:t>
      </w:r>
      <w:hyperlink w:anchor="F4-S1" w:history="1">
        <w:r>
          <w:rPr>
            <w:rStyle w:val="jrnlFigRef"/>
          </w:rPr>
          <w:t xml:space="preserve">Figure 4—figure supplement 1C–D</w:t>
        </w:r>
      </w:hyperlink>
      <w:r>
        <w:rPr>
          <w:sz w:val="22"/>
          <w:szCs w:val="22"/>
          <w:shd w:val="clear" w:color="" w:fill=""/>
        </w:rPr>
        <w:t xml:space="preserve">). Therefore continuously elevated cAMP increased features associated with immature osteoblasts. In OS cells, the cell surface phenotypes and expression of </w:t>
      </w:r>
      <w:r>
        <w:rPr>
          <w:sz w:val="22"/>
          <w:szCs w:val="22"/>
          <w:i/>
          <w:iCs/>
          <w:shd w:val="clear" w:color="" w:fill=""/>
        </w:rPr>
        <w:t xml:space="preserve">Runx2</w:t>
      </w:r>
      <w:r>
        <w:rPr>
          <w:sz w:val="22"/>
          <w:szCs w:val="22"/>
          <w:shd w:val="clear" w:color="" w:fill=""/>
        </w:rPr>
        <w:t xml:space="preserve"> and </w:t>
      </w:r>
      <w:r>
        <w:rPr>
          <w:sz w:val="22"/>
          <w:szCs w:val="22"/>
          <w:i/>
          <w:iCs/>
          <w:shd w:val="clear" w:color="" w:fill=""/>
        </w:rPr>
        <w:t xml:space="preserve">Sp7</w:t>
      </w:r>
      <w:r>
        <w:rPr>
          <w:sz w:val="22"/>
          <w:szCs w:val="22"/>
          <w:shd w:val="clear" w:color="" w:fill=""/>
        </w:rPr>
        <w:t xml:space="preserve"> were the inverse of primary osteoblasts after 72 hr forskolin treatment (</w:t>
      </w:r>
      <w:hyperlink w:anchor="F4" w:history="1">
        <w:r>
          <w:rPr>
            <w:rStyle w:val="jrnlFigRef"/>
          </w:rPr>
          <w:t xml:space="preserve">Figure 4F–H</w:t>
        </w:r>
      </w:hyperlink>
      <w:r>
        <w:rPr>
          <w:sz w:val="22"/>
          <w:szCs w:val="22"/>
          <w:shd w:val="clear" w:color="" w:fill=""/>
        </w:rPr>
        <w:t xml:space="preserve">, </w:t>
      </w:r>
      <w:hyperlink w:anchor="F4-S1" w:history="1">
        <w:r>
          <w:rPr>
            <w:rStyle w:val="jrnlFigRef"/>
          </w:rPr>
          <w:t xml:space="preserve">Figure 4—figure supplement 1E</w:t>
        </w:r>
      </w:hyperlink>
      <w:r>
        <w:rPr>
          <w:sz w:val="22"/>
          <w:szCs w:val="22"/>
          <w:shd w:val="clear" w:color="" w:fill=""/>
        </w:rPr>
        <w:t xml:space="preserve">). Under differentiation conditions, forskolin induced less profound changes in the expression of markers of osteoblast maturation, with the exception of </w:t>
      </w:r>
      <w:r>
        <w:rPr>
          <w:sz w:val="22"/>
          <w:szCs w:val="22"/>
          <w:i/>
          <w:iCs/>
          <w:shd w:val="clear" w:color="" w:fill=""/>
        </w:rPr>
        <w:t xml:space="preserve">Osteocalcin</w:t>
      </w:r>
      <w:r>
        <w:rPr>
          <w:sz w:val="22"/>
          <w:szCs w:val="22"/>
          <w:shd w:val="clear" w:color="" w:fill=""/>
        </w:rPr>
        <w:t xml:space="preserve"> (</w:t>
      </w:r>
      <w:hyperlink w:anchor="F4" w:history="1">
        <w:r>
          <w:rPr>
            <w:rStyle w:val="jrnlFigRef"/>
          </w:rPr>
          <w:t xml:space="preserve">Figure 4I</w:t>
        </w:r>
      </w:hyperlink>
      <w:r>
        <w:rPr>
          <w:sz w:val="22"/>
          <w:szCs w:val="22"/>
          <w:shd w:val="clear" w:color="" w:fill=""/>
        </w:rPr>
        <w:t xml:space="preserve">), and resulted in increased mineralization (</w:t>
      </w:r>
      <w:hyperlink w:anchor="F4" w:history="1">
        <w:r>
          <w:rPr>
            <w:rStyle w:val="jrnlFigRef"/>
          </w:rPr>
          <w:t xml:space="preserve">Figure 4J</w:t>
        </w:r>
      </w:hyperlink>
      <w:r>
        <w:rPr>
          <w:sz w:val="22"/>
          <w:szCs w:val="22"/>
          <w:shd w:val="clear" w:color="" w:fill=""/>
        </w:rPr>
        <w:t xml:space="preserve">, </w:t>
      </w:r>
      <w:hyperlink w:anchor="F4-S1" w:history="1">
        <w:r>
          <w:rPr>
            <w:rStyle w:val="jrnlFigRef"/>
          </w:rPr>
          <w:t xml:space="preserve">Figure 4—figure supplement 1D–G</w:t>
        </w:r>
      </w:hyperlink>
      <w:r>
        <w:rPr>
          <w:sz w:val="22"/>
          <w:szCs w:val="22"/>
          <w:shd w:val="clear" w:color="" w:fill=""/>
        </w:rPr>
        <w:t xml:space="preserve">). To determine the consequences of CREB1 retention in OS cells, CREB1 was knocked down using both shRNAs (3’UTR, CDS) in fibroblastic OS cells and differentiation evaluated (</w:t>
      </w:r>
      <w:hyperlink w:anchor="F4-S1" w:history="1">
        <w:r>
          <w:rPr>
            <w:rStyle w:val="jrnlFigRef"/>
          </w:rPr>
          <w:t xml:space="preserve">Figure 4—figure supplement 1J–L</w:t>
        </w:r>
      </w:hyperlink>
      <w:r>
        <w:rPr>
          <w:sz w:val="22"/>
          <w:szCs w:val="22"/>
          <w:shd w:val="clear" w:color="" w:fill=""/>
        </w:rPr>
        <w:t xml:space="preserve">). Both early and late markers of maturation were reduced with sh-</w:t>
      </w:r>
      <w:r>
        <w:rPr>
          <w:sz w:val="22"/>
          <w:szCs w:val="22"/>
          <w:i/>
          <w:iCs/>
          <w:shd w:val="clear" w:color="" w:fill=""/>
        </w:rPr>
        <w:t xml:space="preserve">Creb1</w:t>
      </w:r>
      <w:r>
        <w:rPr>
          <w:sz w:val="22"/>
          <w:szCs w:val="22"/>
          <w:shd w:val="clear" w:color="" w:fill=""/>
        </w:rPr>
        <w:t xml:space="preserve"> (</w:t>
      </w:r>
      <w:hyperlink w:anchor="F4-S1" w:history="1">
        <w:r>
          <w:rPr>
            <w:rStyle w:val="jrnlFigRef"/>
          </w:rPr>
          <w:t xml:space="preserve">Figure 4—figure supplement 1J</w:t>
        </w:r>
      </w:hyperlink>
      <w:r>
        <w:rPr>
          <w:sz w:val="22"/>
          <w:szCs w:val="22"/>
          <w:shd w:val="clear" w:color="" w:fill=""/>
        </w:rPr>
        <w:t xml:space="preserve">). Mineralization was significantly reduced in sh-</w:t>
      </w:r>
      <w:r>
        <w:rPr>
          <w:sz w:val="22"/>
          <w:szCs w:val="22"/>
          <w:i/>
          <w:iCs/>
          <w:shd w:val="clear" w:color="" w:fill=""/>
        </w:rPr>
        <w:t xml:space="preserve">Creb1</w:t>
      </w:r>
      <w:r>
        <w:rPr>
          <w:sz w:val="22"/>
          <w:szCs w:val="22"/>
          <w:shd w:val="clear" w:color="" w:fill=""/>
        </w:rPr>
        <w:t xml:space="preserve"> expressing cells compared to controls (</w:t>
      </w:r>
      <w:hyperlink w:anchor="F4-S1" w:history="1">
        <w:r>
          <w:rPr>
            <w:rStyle w:val="jrnlFigRef"/>
          </w:rPr>
          <w:t xml:space="preserve">Figure 4—figure supplement 1K–L</w:t>
        </w:r>
      </w:hyperlink>
      <w:r>
        <w:rPr>
          <w:sz w:val="22"/>
          <w:szCs w:val="22"/>
          <w:shd w:val="clear" w:color="" w:fill=""/>
        </w:rPr>
        <w:t xml:space="preserve">). The level of intracellular cAMP achieved with forskolin treatment is significantly higher that that achieved by cell derived autocrine/paracrine stimuli, such as secreted PTHrP (</w:t>
      </w:r>
      <w:hyperlink w:anchor="F4-S2" w:history="1">
        <w:r>
          <w:rPr>
            <w:rStyle w:val="jrnlFigRef"/>
          </w:rPr>
          <w:t xml:space="preserve">Figure 4—figure supplement 2A–C</w:t>
        </w:r>
      </w:hyperlink>
      <w:r>
        <w:rPr>
          <w:sz w:val="22"/>
          <w:szCs w:val="22"/>
          <w:shd w:val="clear" w:color="" w:fill=""/>
        </w:rPr>
        <w:t xml:space="preserve">). These levels likely reflect maximal stimulation through the cAMP pathway in these cells which yields a distinct biological effect on primary osteoblastic cells compared to OS derived primary cultures. Therefore continuously elevated cAMP has distinct effects on the behaviour of normal osteoblasts and OS.</w:t>
      </w:r>
    </w:p>
    <w:p>
      <w:pPr>
        <w:pStyle w:val="jrnlFigBlock"/>
      </w:pPr>
    </w:p>
    <w:p>
      <w:pPr>
        <w:pStyle w:val="jrnlFigCaption"/>
      </w:pPr>
      <w:bookmarkStart w:id="10" w:name="F4"/>
      <w:bookmarkEnd w:id="10"/>
      <w:r>
        <w:rPr>
          <w:rStyle w:val="label"/>
        </w:rPr>
        <w:t xml:space="preserve">Figure 4.</w:t>
      </w:r>
      <w:r>
        <w:rPr>
          <w:color w:val="#ff8000"/>
          <w:shd w:val="clear" w:color="" w:fill=""/>
        </w:rPr>
        <w:t xml:space="preserve"> Constitutively elevated cAMP differentially affects primary osteoblasts and osteosarcoma cells.</w:t>
      </w:r>
    </w:p>
    <w:p>
      <w:pPr>
        <w:pStyle w:val="jrnlFigCaption"/>
      </w:pPr>
      <w:r>
        <w:rPr>
          <w:color w:val="#ff8000"/>
          <w:shd w:val="clear" w:color="" w:fill=""/>
        </w:rPr>
        <w:t xml:space="preserve">(</w:t>
      </w:r>
      <w:r>
        <w:rPr>
          <w:rStyle w:val="partLabel"/>
        </w:rPr>
        <w:t xml:space="preserve">A</w:t>
      </w:r>
      <w:r>
        <w:rPr>
          <w:color w:val="#ff8000"/>
          <w:shd w:val="clear" w:color="" w:fill=""/>
        </w:rPr>
        <w:t xml:space="preserve">) Primary osteoblasts treated with DMSO or forskolin for 72 hr and assessed for expression of Sca-1, CD51, PDGFRα , representative results shown, n=3 independent experiments. (</w:t>
      </w:r>
      <w:r>
        <w:rPr>
          <w:rStyle w:val="partLabel"/>
        </w:rPr>
        <w:t xml:space="preserve">B</w:t>
      </w:r>
      <w:r>
        <w:rPr>
          <w:color w:val="#ff8000"/>
          <w:shd w:val="clear" w:color="" w:fill=""/>
        </w:rPr>
        <w:t xml:space="preserve">) Quantitation of cell surface markers from each treatment (n=3 independent cultures) (</w:t>
      </w:r>
      <w:r>
        <w:rPr>
          <w:rStyle w:val="partLabel"/>
        </w:rPr>
        <w:t xml:space="preserve">C</w:t>
      </w:r>
      <w:r>
        <w:rPr>
          <w:color w:val="#ff8000"/>
          <w:shd w:val="clear" w:color="" w:fill=""/>
        </w:rPr>
        <w:t xml:space="preserve">) Expression of </w:t>
      </w:r>
      <w:r>
        <w:rPr>
          <w:color w:val="#ff8000"/>
          <w:i/>
          <w:iCs/>
          <w:shd w:val="clear" w:color="" w:fill=""/>
        </w:rPr>
        <w:t xml:space="preserve">Sp7 (Osterix) and Runx2 </w:t>
      </w:r>
      <w:r>
        <w:rPr>
          <w:color w:val="#ff8000"/>
          <w:shd w:val="clear" w:color="" w:fill=""/>
        </w:rPr>
        <w:t xml:space="preserve">by qPCR after 72 hr of forskolin treatment. Expression levels normalized to </w:t>
      </w:r>
      <w:r>
        <w:rPr>
          <w:color w:val="#ff8000"/>
          <w:i/>
          <w:iCs/>
          <w:shd w:val="clear" w:color="" w:fill=""/>
        </w:rPr>
        <w:t xml:space="preserve">β2m</w:t>
      </w:r>
      <w:r>
        <w:rPr>
          <w:color w:val="#ff8000"/>
          <w:shd w:val="clear" w:color="" w:fill=""/>
        </w:rPr>
        <w:t xml:space="preserve">; mean ± SEM (n=3). (</w:t>
      </w:r>
      <w:r>
        <w:rPr>
          <w:rStyle w:val="partLabel"/>
        </w:rPr>
        <w:t xml:space="preserve">D</w:t>
      </w:r>
      <w:r>
        <w:rPr>
          <w:color w:val="#ff8000"/>
          <w:shd w:val="clear" w:color="" w:fill=""/>
        </w:rPr>
        <w:t xml:space="preserve">) Expression level of indicated genes over 21 days of treatment with DMSO or forskolin. Expression normalized to </w:t>
      </w:r>
      <w:r>
        <w:rPr>
          <w:color w:val="#ff8000"/>
          <w:i/>
          <w:iCs/>
          <w:shd w:val="clear" w:color="" w:fill=""/>
        </w:rPr>
        <w:t xml:space="preserve">β2m;</w:t>
      </w:r>
      <w:r>
        <w:rPr>
          <w:color w:val="#ff8000"/>
          <w:shd w:val="clear" w:color="" w:fill=""/>
        </w:rPr>
        <w:t xml:space="preserve"> mean ± SEM (n=3). (</w:t>
      </w:r>
      <w:r>
        <w:rPr>
          <w:rStyle w:val="partLabel"/>
        </w:rPr>
        <w:t xml:space="preserve">E</w:t>
      </w:r>
      <w:r>
        <w:rPr>
          <w:color w:val="#ff8000"/>
          <w:shd w:val="clear" w:color="" w:fill=""/>
        </w:rPr>
        <w:t xml:space="preserve">) Mineralisation analysis of primary osteoblasts at day 21 after treatment. Images are representative of 3 independent experiments. (</w:t>
      </w:r>
      <w:r>
        <w:rPr>
          <w:rStyle w:val="partLabel"/>
        </w:rPr>
        <w:t xml:space="preserve">F</w:t>
      </w:r>
      <w:r>
        <w:rPr>
          <w:color w:val="#ff8000"/>
          <w:shd w:val="clear" w:color="" w:fill=""/>
        </w:rPr>
        <w:t xml:space="preserve">) Fibroblastic OS cells were treated with DMSO or forskolin for 72 hr and assessed for expression of Sca-1, CD51, PDGFRα, representative results shown. (</w:t>
      </w:r>
      <w:r>
        <w:rPr>
          <w:rStyle w:val="partLabel"/>
        </w:rPr>
        <w:t xml:space="preserve">G</w:t>
      </w:r>
      <w:r>
        <w:rPr>
          <w:color w:val="#ff8000"/>
          <w:shd w:val="clear" w:color="" w:fill=""/>
        </w:rPr>
        <w:t xml:space="preserve">) Quantitation of cell surface markers from (n=3 independent cultures of fibroblastic OS) from each treatment. (</w:t>
      </w:r>
      <w:r>
        <w:rPr>
          <w:rStyle w:val="partLabel"/>
        </w:rPr>
        <w:t xml:space="preserve">H</w:t>
      </w:r>
      <w:r>
        <w:rPr>
          <w:color w:val="#ff8000"/>
          <w:shd w:val="clear" w:color="" w:fill=""/>
        </w:rPr>
        <w:t xml:space="preserve">) Expression of </w:t>
      </w:r>
      <w:r>
        <w:rPr>
          <w:color w:val="#ff8000"/>
          <w:i/>
          <w:iCs/>
          <w:shd w:val="clear" w:color="" w:fill=""/>
        </w:rPr>
        <w:t xml:space="preserve">Sp7 (Osterix) and Runx2 </w:t>
      </w:r>
      <w:r>
        <w:rPr>
          <w:color w:val="#ff8000"/>
          <w:shd w:val="clear" w:color="" w:fill=""/>
        </w:rPr>
        <w:t xml:space="preserve">in fibroblastic OS by qPCR following 72 hr treatment. Expression levels normalized to </w:t>
      </w:r>
      <w:r>
        <w:rPr>
          <w:color w:val="#ff8000"/>
          <w:i/>
          <w:iCs/>
          <w:shd w:val="clear" w:color="" w:fill=""/>
        </w:rPr>
        <w:t xml:space="preserve">β2m</w:t>
      </w:r>
      <w:r>
        <w:rPr>
          <w:color w:val="#ff8000"/>
          <w:shd w:val="clear" w:color="" w:fill=""/>
        </w:rPr>
        <w:t xml:space="preserve">; mean ± SEM (n=3). (</w:t>
      </w:r>
      <w:r>
        <w:rPr>
          <w:rStyle w:val="partLabel"/>
        </w:rPr>
        <w:t xml:space="preserve">I</w:t>
      </w:r>
      <w:r>
        <w:rPr>
          <w:color w:val="#ff8000"/>
          <w:shd w:val="clear" w:color="" w:fill=""/>
        </w:rPr>
        <w:t xml:space="preserve">) Expression of indicated genes in fibroblastic OS over 21 days from each treatment. Expression normalized to </w:t>
      </w:r>
      <w:r>
        <w:rPr>
          <w:color w:val="#ff8000"/>
          <w:i/>
          <w:iCs/>
          <w:shd w:val="clear" w:color="" w:fill=""/>
        </w:rPr>
        <w:t xml:space="preserve">β2m; </w:t>
      </w:r>
      <w:r>
        <w:rPr>
          <w:color w:val="#ff8000"/>
          <w:shd w:val="clear" w:color="" w:fill=""/>
        </w:rPr>
        <w:t xml:space="preserve">mean ± SEM (n=3). (</w:t>
      </w:r>
      <w:r>
        <w:rPr>
          <w:rStyle w:val="partLabel"/>
        </w:rPr>
        <w:t xml:space="preserve">J</w:t>
      </w:r>
      <w:r>
        <w:rPr>
          <w:color w:val="#ff8000"/>
          <w:shd w:val="clear" w:color="" w:fill=""/>
        </w:rPr>
        <w:t xml:space="preserve">) Representative images of alizarin red stained fibroblastic OS cells treated with DMSO or forskolin for 21 day; n=3 independent OS cultures; *</w:t>
      </w:r>
      <w:r>
        <w:rPr>
          <w:color w:val="#ff8000"/>
          <w:shd w:val="clear" w:color="" w:fill=""/>
        </w:rPr>
        <w:t xml:space="preserve"/>
      </w:r>
      <w:r>
        <w:rPr>
          <w:color w:val="#ff8000"/>
          <w:shd w:val="clear" w:color="" w:fill=""/>
        </w:rPr>
        <w:t xml:space="preserve">p&lt;0.05, **</w:t>
      </w:r>
      <w:r>
        <w:rPr>
          <w:color w:val="#ff8000"/>
          <w:shd w:val="clear" w:color="" w:fill=""/>
        </w:rPr>
        <w:t xml:space="preserve"/>
      </w:r>
      <w:r>
        <w:rPr>
          <w:color w:val="#ff8000"/>
          <w:shd w:val="clear" w:color="" w:fill=""/>
        </w:rPr>
        <w:t xml:space="preserve">p&lt;0.001, ***</w:t>
      </w:r>
      <w:r>
        <w:rPr>
          <w:color w:val="#ff8000"/>
          <w:shd w:val="clear" w:color="" w:fill=""/>
        </w:rPr>
        <w:t xml:space="preserve"/>
      </w:r>
      <w:r>
        <w:rPr>
          <w:color w:val="#ff8000"/>
          <w:shd w:val="clear" w:color="" w:fill=""/>
        </w:rPr>
        <w:t xml:space="preserve">p&lt;0.0001. See </w:t>
      </w:r>
      <w:hyperlink w:anchor="F4-S1" w:history="1">
        <w:r>
          <w:rPr>
            <w:rStyle w:val="jrnlFigRef"/>
          </w:rPr>
          <w:t xml:space="preserve">Figure 4—figure supplement 1</w:t>
        </w:r>
      </w:hyperlink>
      <w:r>
        <w:rPr>
          <w:color w:val="#ff8000"/>
          <w:shd w:val="clear" w:color="" w:fill=""/>
        </w:rPr>
        <w:t xml:space="preserve"> and </w:t>
      </w:r>
      <w:hyperlink w:anchor="F4-S2" w:history="1">
        <w:r>
          <w:rPr>
            <w:rStyle w:val="jrnlFigRef"/>
          </w:rPr>
          <w:t xml:space="preserve">Figure 4—figure supplement 2</w:t>
        </w:r>
      </w:hyperlink>
      <w:r>
        <w:rPr>
          <w:color w:val="#ff8000"/>
          <w:shd w:val="clear" w:color="" w:fill=""/>
        </w:rPr>
        <w:t xml:space="preserve">.</w:t>
      </w:r>
    </w:p>
    <w:p>
      <w:pPr/>
      <w:r>
        <w:pict>
          <v:shape type="#_x0000_t75" style="width:500px; height:424.33862433862px; margin-left:0px; margin-top:0px; mso-position-horizontal:left; mso-position-vertical:top; mso-position-horizontal-relative:char; mso-position-vertical-relative:line; z-index:-2147483647;">
            <v:imagedata r:id="rId76" o:title=""/>
          </v:shape>
        </w:pict>
      </w:r>
    </w:p>
    <w:p>
      <w:pPr>
        <w:pStyle w:val="jrnlFigBlock"/>
      </w:pPr>
    </w:p>
    <w:p>
      <w:pPr>
        <w:pStyle w:val="jrnlFigCaption"/>
      </w:pPr>
      <w:bookmarkStart w:id="11" w:name="F4-S1"/>
      <w:bookmarkEnd w:id="11"/>
      <w:r>
        <w:rPr>
          <w:rStyle w:val="label"/>
        </w:rPr>
        <w:t xml:space="preserve">Figure 4—figure supplement 1.</w:t>
      </w:r>
      <w:r>
        <w:rPr>
          <w:color w:val="#ff8000"/>
          <w:shd w:val="clear" w:color="" w:fill=""/>
        </w:rPr>
        <w:t xml:space="preserve"> cAMP has different effects in OS and primary osteoblasts.</w:t>
      </w:r>
    </w:p>
    <w:p>
      <w:pPr>
        <w:pStyle w:val="jrnlFigCaption"/>
      </w:pPr>
      <w:r>
        <w:rPr>
          <w:color w:val="#ff8000"/>
          <w:shd w:val="clear" w:color="" w:fill=""/>
        </w:rPr>
        <w:t xml:space="preserve">(</w:t>
      </w:r>
      <w:r>
        <w:rPr>
          <w:rStyle w:val="partLabel"/>
        </w:rPr>
        <w:t xml:space="preserve">A</w:t>
      </w:r>
      <w:r>
        <w:rPr>
          <w:color w:val="#ff8000"/>
          <w:shd w:val="clear" w:color="" w:fill=""/>
        </w:rPr>
        <w:t xml:space="preserve">, </w:t>
      </w:r>
      <w:r>
        <w:rPr>
          <w:rStyle w:val="partLabel"/>
        </w:rPr>
        <w:t xml:space="preserve">B</w:t>
      </w:r>
      <w:r>
        <w:rPr>
          <w:color w:val="#ff8000"/>
          <w:shd w:val="clear" w:color="" w:fill=""/>
        </w:rPr>
        <w:t xml:space="preserve">) Expression of </w:t>
      </w:r>
      <w:r>
        <w:rPr>
          <w:color w:val="#ff8000"/>
          <w:i/>
          <w:iCs/>
          <w:shd w:val="clear" w:color="" w:fill=""/>
        </w:rPr>
        <w:t xml:space="preserve">Runx2 and Osterix</w:t>
      </w:r>
      <w:r>
        <w:rPr>
          <w:color w:val="#ff8000"/>
          <w:shd w:val="clear" w:color="" w:fill=""/>
        </w:rPr>
        <w:t xml:space="preserve"> by qPCR and normalized to </w:t>
      </w:r>
      <w:r>
        <w:rPr>
          <w:color w:val="#ff8000"/>
          <w:i/>
          <w:iCs/>
          <w:shd w:val="clear" w:color="" w:fill=""/>
        </w:rPr>
        <w:t xml:space="preserve">β2m</w:t>
      </w:r>
      <w:r>
        <w:rPr>
          <w:color w:val="#ff8000"/>
          <w:shd w:val="clear" w:color="" w:fill=""/>
        </w:rPr>
        <w:t xml:space="preserve">; means ± SEM (n=3). (</w:t>
      </w:r>
      <w:r>
        <w:rPr>
          <w:rStyle w:val="partLabel"/>
        </w:rPr>
        <w:t xml:space="preserve">C</w:t>
      </w:r>
      <w:r>
        <w:rPr>
          <w:color w:val="#ff8000"/>
          <w:shd w:val="clear" w:color="" w:fill=""/>
        </w:rPr>
        <w:t xml:space="preserve">, </w:t>
      </w:r>
      <w:r>
        <w:rPr>
          <w:rStyle w:val="partLabel"/>
        </w:rPr>
        <w:t xml:space="preserve">D</w:t>
      </w:r>
      <w:r>
        <w:rPr>
          <w:color w:val="#ff8000"/>
          <w:shd w:val="clear" w:color="" w:fill=""/>
        </w:rPr>
        <w:t xml:space="preserve">) Quantitation of elution of Alizarin red stain from primary osteoblasts and fibroblastic OS cells treated with DMSO or 10 μM forskolin for 21 days. The data is representative of 3 independent experiments with each. (</w:t>
      </w:r>
      <w:r>
        <w:rPr>
          <w:rStyle w:val="partLabel"/>
        </w:rPr>
        <w:t xml:space="preserve">E</w:t>
      </w:r>
      <w:r>
        <w:rPr>
          <w:color w:val="#ff8000"/>
          <w:shd w:val="clear" w:color="" w:fill=""/>
        </w:rPr>
        <w:t xml:space="preserve">) Cell surface profiling for Sca-1 and CD51 (αV Integrin), PDGFRα on osteoblastic OS cells (</w:t>
      </w:r>
      <w:r>
        <w:rPr>
          <w:rStyle w:val="partLabel"/>
        </w:rPr>
        <w:t xml:space="preserve">F</w:t>
      </w:r>
      <w:r>
        <w:rPr>
          <w:color w:val="#ff8000"/>
          <w:shd w:val="clear" w:color="" w:fill=""/>
        </w:rPr>
        <w:t xml:space="preserve">) Quantitation of Sca-1/CD51, Sca-1/PDGFRα and CD51/PDGFRα populations in osteoblastic OS (n&gt;3) with (blue bars) and without (black bars) forskolin treatment. (</w:t>
      </w:r>
      <w:r>
        <w:rPr>
          <w:rStyle w:val="partLabel"/>
        </w:rPr>
        <w:t xml:space="preserve">G</w:t>
      </w:r>
      <w:r>
        <w:rPr>
          <w:color w:val="#ff8000"/>
          <w:shd w:val="clear" w:color="" w:fill=""/>
        </w:rPr>
        <w:t xml:space="preserve">) Mineralisation assay showing alizarin red staining of osteoblastic OS cells. (</w:t>
      </w:r>
      <w:r>
        <w:rPr>
          <w:rStyle w:val="partLabel"/>
        </w:rPr>
        <w:t xml:space="preserve">H</w:t>
      </w:r>
      <w:r>
        <w:rPr>
          <w:color w:val="#ff8000"/>
          <w:shd w:val="clear" w:color="" w:fill=""/>
        </w:rPr>
        <w:t xml:space="preserve">) Quantitation of elution of Alizarin red staining of osteoblastic OS cells treated with DMSO or 10 μM forskolin for 21 days. The data is representation of 3 independent experiments. (</w:t>
      </w:r>
      <w:r>
        <w:rPr>
          <w:rStyle w:val="partLabel"/>
        </w:rPr>
        <w:t xml:space="preserve">I</w:t>
      </w:r>
      <w:r>
        <w:rPr>
          <w:color w:val="#ff8000"/>
          <w:shd w:val="clear" w:color="" w:fill=""/>
        </w:rPr>
        <w:t xml:space="preserve">) Representative western blot for CREB1 following infection with 2 independent shRNA or control shRNA (shLuc). (</w:t>
      </w:r>
      <w:r>
        <w:rPr>
          <w:rStyle w:val="partLabel"/>
        </w:rPr>
        <w:t xml:space="preserve">J</w:t>
      </w:r>
      <w:r>
        <w:rPr>
          <w:color w:val="#ff8000"/>
          <w:shd w:val="clear" w:color="" w:fill=""/>
        </w:rPr>
        <w:t xml:space="preserve">) Gene expression analysis of fibroblastic OS infected with the indicated shRNA and placed in differentiating conditions for the indicated periods of time. qPCR data normalized to </w:t>
      </w:r>
      <w:r>
        <w:rPr>
          <w:color w:val="#ff8000"/>
          <w:i/>
          <w:iCs/>
          <w:shd w:val="clear" w:color="" w:fill=""/>
        </w:rPr>
        <w:t xml:space="preserve">β2m</w:t>
      </w:r>
      <w:r>
        <w:rPr>
          <w:color w:val="#ff8000"/>
          <w:shd w:val="clear" w:color="" w:fill=""/>
        </w:rPr>
        <w:t xml:space="preserve"> (n=3/cell type). (</w:t>
      </w:r>
      <w:r>
        <w:rPr>
          <w:rStyle w:val="partLabel"/>
        </w:rPr>
        <w:t xml:space="preserve">K-L</w:t>
      </w:r>
      <w:r>
        <w:rPr>
          <w:color w:val="#ff8000"/>
          <w:shd w:val="clear" w:color="" w:fill=""/>
        </w:rPr>
        <w:t xml:space="preserve">) Representative alizarin stained wells and quantitation of alizarin elution from day 21 cultures in differentiating conditions with fibroblastic OS. For all the experiments above Students t-test was used, *</w:t>
      </w:r>
      <w:r>
        <w:rPr>
          <w:color w:val="#ff8000"/>
          <w:shd w:val="clear" w:color="" w:fill=""/>
        </w:rPr>
        <w:t xml:space="preserve"/>
      </w:r>
      <w:r>
        <w:rPr>
          <w:color w:val="#ff8000"/>
          <w:shd w:val="clear" w:color="" w:fill=""/>
        </w:rPr>
        <w:t xml:space="preserve">p&lt;0.05, **</w:t>
      </w:r>
      <w:r>
        <w:rPr>
          <w:color w:val="#ff8000"/>
          <w:shd w:val="clear" w:color="" w:fill=""/>
        </w:rPr>
        <w:t xml:space="preserve"/>
      </w:r>
      <w:r>
        <w:rPr>
          <w:color w:val="#ff8000"/>
          <w:shd w:val="clear" w:color="" w:fill=""/>
        </w:rPr>
        <w:t xml:space="preserve">p&lt;0.001, ***</w:t>
      </w:r>
      <w:r>
        <w:rPr>
          <w:color w:val="#ff8000"/>
          <w:shd w:val="clear" w:color="" w:fill=""/>
        </w:rPr>
        <w:t xml:space="preserve"/>
      </w:r>
      <w:r>
        <w:rPr>
          <w:color w:val="#ff8000"/>
          <w:shd w:val="clear" w:color="" w:fill=""/>
        </w:rPr>
        <w:t xml:space="preserve">p&lt;0.0001.</w:t>
      </w:r>
    </w:p>
    <w:p>
      <w:pPr/>
      <w:r>
        <w:pict>
          <v:shape type="#_x0000_t75" style="width:500px; height:681.75895765472px; margin-left:0px; margin-top:0px; mso-position-horizontal:left; mso-position-vertical:top; mso-position-horizontal-relative:char; mso-position-vertical-relative:line; z-index:-2147483647;">
            <v:imagedata r:id="rId77" o:title=""/>
          </v:shape>
        </w:pict>
      </w:r>
    </w:p>
    <w:p>
      <w:pPr>
        <w:pStyle w:val="jrnlFigBlock"/>
      </w:pPr>
    </w:p>
    <w:p/>
    <w:p>
      <w:pPr>
        <w:pStyle w:val="jrnlFigCaption"/>
      </w:pPr>
      <w:bookmarkStart w:id="12" w:name="F4-S2"/>
      <w:bookmarkEnd w:id="12"/>
      <w:r>
        <w:rPr>
          <w:rStyle w:val="label"/>
        </w:rPr>
        <w:t xml:space="preserve">Figure 4—figure supplement 2.</w:t>
      </w:r>
      <w:r>
        <w:rPr>
          <w:color w:val="#ff8000"/>
          <w:shd w:val="clear" w:color="" w:fill=""/>
        </w:rPr>
        <w:t xml:space="preserve"> Level of cAMP in primary osteoblasts and osteosarcoma cells +/- forskolin.</w:t>
      </w:r>
    </w:p>
    <w:p>
      <w:pPr>
        <w:pStyle w:val="jrnlFigCaption"/>
      </w:pPr>
      <w:r>
        <w:rPr>
          <w:color w:val="#ff8000"/>
          <w:shd w:val="clear" w:color="" w:fill=""/>
        </w:rPr>
        <w:t xml:space="preserve">(</w:t>
      </w:r>
      <w:r>
        <w:rPr>
          <w:rStyle w:val="partLabel"/>
        </w:rPr>
        <w:t xml:space="preserve">A</w:t>
      </w:r>
      <w:r>
        <w:rPr>
          <w:color w:val="#ff8000"/>
          <w:shd w:val="clear" w:color="" w:fill=""/>
        </w:rPr>
        <w:t xml:space="preserve">) Intracellular cAMP levels in primary osteoblasts and fibroblastic OS cells at day 0 and day 21 of culture in differentiation inductive conditions with no exogenous agonist added (IBMX treated only); data expressed as cAMP level (pmol) per μg protein; graphed as mean ± SEM (n=3). (</w:t>
      </w:r>
      <w:r>
        <w:rPr>
          <w:rStyle w:val="partLabel"/>
        </w:rPr>
        <w:t xml:space="preserve">B</w:t>
      </w:r>
      <w:r>
        <w:rPr>
          <w:color w:val="#ff8000"/>
          <w:shd w:val="clear" w:color="" w:fill=""/>
        </w:rPr>
        <w:t xml:space="preserve">) Intracellular cAMP levels in primary osteoblasts and fibroblastic OS cells at day 21 of culture in differentiation inductive conditions with forskolin (continuously present in the culture); data expressed as cAMP level (pmol) per μg protein; graphed as mean ± SEM (n=3). (</w:t>
      </w:r>
      <w:r>
        <w:rPr>
          <w:rStyle w:val="partLabel"/>
        </w:rPr>
        <w:t xml:space="preserve">C</w:t>
      </w:r>
      <w:r>
        <w:rPr>
          <w:color w:val="#ff8000"/>
          <w:shd w:val="clear" w:color="" w:fill=""/>
        </w:rPr>
        <w:t xml:space="preserve">) Intracellular cAMP levels in primary osteoblasts and fibroblastic OS cells at day 21 of culture in differentiation inductive conditions with acute forskolin treatment at day 21 (20 min exposure to forskolin only); data expressed as cAMP level (pmol) per μg protein; graphed as mean ± SEM (n=3).</w:t>
      </w:r>
    </w:p>
    <w:p>
      <w:pPr/>
      <w:r>
        <w:pict>
          <v:shape type="#_x0000_t75" style="width:500px; height:226.38436482085px; margin-left:0px; margin-top:0px; mso-position-horizontal:left; mso-position-vertical:top; mso-position-horizontal-relative:char; mso-position-vertical-relative:line; z-index:-2147483647;">
            <v:imagedata r:id="rId78" o:title=""/>
          </v:shape>
        </w:pict>
      </w:r>
    </w:p>
    <w:p>
      <w:pPr>
        <w:pStyle w:val="jrnlHead2"/>
      </w:pPr>
      <w:r>
        <w:rPr>
          <w:color w:val="#134985"/>
          <w:sz w:val="46"/>
          <w:szCs w:val="46"/>
          <w:b/>
          <w:shd w:val="clear" w:color="" w:fill=""/>
        </w:rPr>
        <w:t xml:space="preserve">OS subtypes have a differential dependence upon CREB1</w:t>
      </w:r>
    </w:p>
    <w:p>
      <w:pPr>
        <w:pStyle w:val="jrnlSecPara"/>
      </w:pPr>
      <w:r>
        <w:rPr>
          <w:sz w:val="22"/>
          <w:szCs w:val="22"/>
          <w:shd w:val="clear" w:color="" w:fill=""/>
        </w:rPr>
        <w:t xml:space="preserve">Reducing PTHrP levels caused apoptosis of OS cells and also reduced levels of CREB1/pCREB1 (</w:t>
      </w:r>
      <w:hyperlink w:anchor="F2" w:history="1">
        <w:r>
          <w:rPr>
            <w:rStyle w:val="jrnlFigRef"/>
          </w:rPr>
          <w:t xml:space="preserve">Figure 2F</w:t>
        </w:r>
      </w:hyperlink>
      <w:r>
        <w:rPr>
          <w:sz w:val="22"/>
          <w:szCs w:val="22"/>
          <w:shd w:val="clear" w:color="" w:fill=""/>
        </w:rPr>
        <w:t xml:space="preserve">, </w:t>
      </w:r>
      <w:hyperlink w:anchor="F2" w:history="1">
        <w:r>
          <w:rPr>
            <w:rStyle w:val="jrnlFigRef"/>
          </w:rPr>
          <w:t xml:space="preserve">Figure 2H–J</w:t>
        </w:r>
      </w:hyperlink>
      <w:r>
        <w:rPr>
          <w:sz w:val="22"/>
          <w:szCs w:val="22"/>
          <w:shd w:val="clear" w:color="" w:fill=""/>
        </w:rPr>
        <w:t xml:space="preserve">). To determine if loss of CREB1 impacted OS cell survival similarly we assessed the effects of </w:t>
      </w:r>
      <w:r>
        <w:rPr>
          <w:sz w:val="22"/>
          <w:szCs w:val="22"/>
          <w:i/>
          <w:iCs/>
          <w:shd w:val="clear" w:color="" w:fill=""/>
        </w:rPr>
        <w:t xml:space="preserve">Creb1</w:t>
      </w:r>
      <w:r>
        <w:rPr>
          <w:sz w:val="22"/>
          <w:szCs w:val="22"/>
          <w:shd w:val="clear" w:color="" w:fill=""/>
        </w:rPr>
        <w:t xml:space="preserve"> knockdown. In all cohorts there was loss of CREB1 protein (</w:t>
      </w:r>
      <w:hyperlink w:anchor="F5" w:history="1">
        <w:r>
          <w:rPr>
            <w:rStyle w:val="jrnlFigRef"/>
          </w:rPr>
          <w:t xml:space="preserve">Figure 5A–C</w:t>
        </w:r>
      </w:hyperlink>
      <w:r>
        <w:rPr>
          <w:sz w:val="22"/>
          <w:szCs w:val="22"/>
          <w:shd w:val="clear" w:color="" w:fill=""/>
        </w:rPr>
        <w:t xml:space="preserve">). CREB1 knockdown in primary osteoblasts caused reduced proliferation in the first week then the cells recovered and proliferated similarly to control infected cells thereafter, with no apparent effect on survival (</w:t>
      </w:r>
      <w:hyperlink w:anchor="F5" w:history="1">
        <w:r>
          <w:rPr>
            <w:rStyle w:val="jrnlFigRef"/>
          </w:rPr>
          <w:t xml:space="preserve">Figure 5A</w:t>
        </w:r>
      </w:hyperlink>
      <w:r>
        <w:rPr>
          <w:sz w:val="22"/>
          <w:szCs w:val="22"/>
          <w:shd w:val="clear" w:color="" w:fill=""/>
        </w:rPr>
        <w:t xml:space="preserve">). Loss of CREB1 in fibroblastic OS cells resulted in sustained proliferation impairment, yet cell survival was not appreciably impacted (</w:t>
      </w:r>
      <w:hyperlink w:anchor="F5" w:history="1">
        <w:r>
          <w:rPr>
            <w:rStyle w:val="jrnlFigRef"/>
          </w:rPr>
          <w:t xml:space="preserve">Figure 5B</w:t>
        </w:r>
      </w:hyperlink>
      <w:r>
        <w:rPr>
          <w:sz w:val="22"/>
          <w:szCs w:val="22"/>
          <w:shd w:val="clear" w:color="" w:fill=""/>
        </w:rPr>
        <w:t xml:space="preserve">). Knockdown of CREB1 in osteoblastic OS, the most common clinical subtype, caused profound proliferation arrest and apoptosis (</w:t>
      </w:r>
      <w:hyperlink w:anchor="F5" w:history="1">
        <w:r>
          <w:rPr>
            <w:rStyle w:val="jrnlFigRef"/>
          </w:rPr>
          <w:t xml:space="preserve">Figure 5C</w:t>
        </w:r>
      </w:hyperlink>
      <w:r>
        <w:rPr>
          <w:sz w:val="22"/>
          <w:szCs w:val="22"/>
          <w:shd w:val="clear" w:color="" w:fill=""/>
        </w:rPr>
        <w:t xml:space="preserve">). The effect was so complete that we have not been able to establish stable sh-</w:t>
      </w:r>
      <w:r>
        <w:rPr>
          <w:sz w:val="22"/>
          <w:szCs w:val="22"/>
          <w:i/>
          <w:iCs/>
          <w:shd w:val="clear" w:color="" w:fill=""/>
        </w:rPr>
        <w:t xml:space="preserve">Creb1</w:t>
      </w:r>
      <w:r>
        <w:rPr>
          <w:sz w:val="22"/>
          <w:szCs w:val="22"/>
          <w:shd w:val="clear" w:color="" w:fill=""/>
        </w:rPr>
        <w:t xml:space="preserve"> expressing cultures from the osteoblastic OS. The phenotype was observed with both sh-</w:t>
      </w:r>
      <w:r>
        <w:rPr>
          <w:sz w:val="22"/>
          <w:szCs w:val="22"/>
          <w:i/>
          <w:iCs/>
          <w:shd w:val="clear" w:color="" w:fill=""/>
        </w:rPr>
        <w:t xml:space="preserve">Creb1</w:t>
      </w:r>
      <w:r>
        <w:rPr>
          <w:sz w:val="22"/>
          <w:szCs w:val="22"/>
          <w:shd w:val="clear" w:color="" w:fill=""/>
        </w:rPr>
        <w:t xml:space="preserve"> constructs and in ≥3 independent cultures. Therefore, CREB1 is dispensable for normal osteoblast function yet required for proliferation of fibroblastic OS and survival of osteoblastic OS.</w:t>
      </w:r>
    </w:p>
    <w:p>
      <w:pPr>
        <w:pStyle w:val="jrnlFigBlock"/>
      </w:pPr>
    </w:p>
    <w:p/>
    <w:p>
      <w:pPr>
        <w:pStyle w:val="jrnlFigCaption"/>
      </w:pPr>
      <w:bookmarkStart w:id="13" w:name="F5"/>
      <w:bookmarkEnd w:id="13"/>
      <w:r>
        <w:rPr>
          <w:rStyle w:val="label"/>
        </w:rPr>
        <w:t xml:space="preserve">Figure 5.</w:t>
      </w:r>
      <w:r>
        <w:rPr>
          <w:color w:val="#ff8000"/>
          <w:shd w:val="clear" w:color="" w:fill=""/>
        </w:rPr>
        <w:t xml:space="preserve"> CREB1 is differentially required for proliferation and survival by OS subtypes.</w:t>
      </w:r>
    </w:p>
    <w:p>
      <w:pPr>
        <w:pStyle w:val="jrnlFigCaption"/>
      </w:pPr>
      <w:r>
        <w:rPr>
          <w:color w:val="#ff8000"/>
          <w:shd w:val="clear" w:color="" w:fill=""/>
        </w:rPr>
        <w:t xml:space="preserve">(</w:t>
      </w:r>
      <w:r>
        <w:rPr>
          <w:rStyle w:val="partLabel"/>
        </w:rPr>
        <w:t xml:space="preserve">A</w:t>
      </w:r>
      <w:r>
        <w:rPr>
          <w:color w:val="#ff8000"/>
          <w:shd w:val="clear" w:color="" w:fill=""/>
        </w:rPr>
        <w:t xml:space="preserve">) CREB1 in primary osteoblasts 72 hr after infection with indicated shRNA construct. ATF1 was used as a loading control; representative blot from 3 independent cultures; proliferation plotted as mean ± SEM (n=3). (</w:t>
      </w:r>
      <w:r>
        <w:rPr>
          <w:rStyle w:val="partLabel"/>
        </w:rPr>
        <w:t xml:space="preserve">B</w:t>
      </w:r>
      <w:r>
        <w:rPr>
          <w:color w:val="#ff8000"/>
          <w:shd w:val="clear" w:color="" w:fill=""/>
        </w:rPr>
        <w:t xml:space="preserve">) Western blot of CREB1 and proliferation kinetics of sh</w:t>
      </w:r>
      <w:r>
        <w:rPr>
          <w:color w:val="#ff8000"/>
          <w:i/>
          <w:iCs/>
          <w:shd w:val="clear" w:color="" w:fill=""/>
        </w:rPr>
        <w:t xml:space="preserve">Creb1</w:t>
      </w:r>
      <w:r>
        <w:rPr>
          <w:color w:val="#ff8000"/>
          <w:shd w:val="clear" w:color="" w:fill=""/>
        </w:rPr>
        <w:t xml:space="preserve"> knockdown and sh-Luc fibroblastic OS; representative blot from 3 independent OS lines; proliferation as mean ± SEM (n=3). (</w:t>
      </w:r>
      <w:r>
        <w:rPr>
          <w:rStyle w:val="partLabel"/>
        </w:rPr>
        <w:t xml:space="preserve">C</w:t>
      </w:r>
      <w:r>
        <w:rPr>
          <w:color w:val="#ff8000"/>
          <w:shd w:val="clear" w:color="" w:fill=""/>
        </w:rPr>
        <w:t xml:space="preserve">) Western of CREB1 in osteoblastic OS cells 72 hr after infection; ATF1 = loading control. Viability (annexinV/7AAD) of indicated OS subtype following infection with each shRNA. Data are representative of 3 independent cell lines/type; quantitation of dead cells. Data from 3 independent cell lines/subtypes; mean ± SEM. *</w:t>
      </w:r>
      <w:r>
        <w:rPr>
          <w:color w:val="#ff8000"/>
          <w:shd w:val="clear" w:color="" w:fill=""/>
        </w:rPr>
        <w:t xml:space="preserve"/>
      </w:r>
      <w:r>
        <w:rPr>
          <w:color w:val="#ff8000"/>
          <w:shd w:val="clear" w:color="" w:fill=""/>
        </w:rPr>
        <w:t xml:space="preserve">p&lt;0.05, **</w:t>
      </w:r>
      <w:r>
        <w:rPr>
          <w:color w:val="#ff8000"/>
          <w:shd w:val="clear" w:color="" w:fill=""/>
        </w:rPr>
        <w:t xml:space="preserve"/>
      </w:r>
      <w:r>
        <w:rPr>
          <w:color w:val="#ff8000"/>
          <w:shd w:val="clear" w:color="" w:fill=""/>
        </w:rPr>
        <w:t xml:space="preserve">p&lt;0.001, ***</w:t>
      </w:r>
      <w:r>
        <w:rPr>
          <w:color w:val="#ff8000"/>
          <w:shd w:val="clear" w:color="" w:fill=""/>
        </w:rPr>
        <w:t xml:space="preserve"/>
      </w:r>
      <w:r>
        <w:rPr>
          <w:color w:val="#ff8000"/>
          <w:shd w:val="clear" w:color="" w:fill=""/>
        </w:rPr>
        <w:t xml:space="preserve">p&lt;0.0001</w:t>
      </w:r>
    </w:p>
    <w:p>
      <w:pPr/>
      <w:r>
        <w:pict>
          <v:shape type="#_x0000_t75" style="width:500px; height:660.58631921824px; margin-left:0px; margin-top:0px; mso-position-horizontal:left; mso-position-vertical:top; mso-position-horizontal-relative:char; mso-position-vertical-relative:line; z-index:-2147483647;">
            <v:imagedata r:id="rId80" o:title=""/>
          </v:shape>
        </w:pict>
      </w:r>
    </w:p>
    <w:p>
      <w:pPr>
        <w:pStyle w:val="jrnlHead2"/>
      </w:pPr>
      <w:r>
        <w:rPr>
          <w:color w:val="#134985"/>
          <w:sz w:val="46"/>
          <w:szCs w:val="46"/>
          <w:b/>
          <w:shd w:val="clear" w:color="" w:fill=""/>
        </w:rPr>
        <w:t xml:space="preserve">OS subtypes can be discriminated by CREB1 target gene signatures</w:t>
      </w:r>
    </w:p>
    <w:p>
      <w:pPr>
        <w:pStyle w:val="jrnlSecPara"/>
      </w:pPr>
      <w:r>
        <w:rPr>
          <w:sz w:val="22"/>
          <w:szCs w:val="22"/>
          <w:shd w:val="clear" w:color="" w:fill=""/>
        </w:rPr>
        <w:t xml:space="preserve">Given the subtype specific effects of CREB1 knockdown, we sought to determine if CREB1 gene signatures could be used to appreciate differences between the subtypes. We modelled our analysis on the evidence that PTHrP was the endogenous ligand leading to cAMP accumulation and CREB1 activation. We defined a PTHrP-specific gene signature bioinformatically from previous microarrays comparing PTHrP(1–141) to PTH(1–34) in differentiating osteoblasts (</w:t>
      </w:r>
      <w:hyperlink w:anchor="R1" w:history="1">
        <w:r>
          <w:rPr>
            <w:rStyle w:val="jrnlBibRef"/>
          </w:rPr>
          <w:t xml:space="preserve">Allan et al., 2008</w:t>
        </w:r>
      </w:hyperlink>
      <w:r>
        <w:rPr>
          <w:sz w:val="22"/>
          <w:szCs w:val="22"/>
          <w:shd w:val="clear" w:color="" w:fill=""/>
        </w:rPr>
        <w:t xml:space="preserve">). The top 45 candidates from the signature were validated. Using proliferating primary osteoblasts, fibroblastic OS and osteoblastic OS cells, 32 of the 45 genes were most highly expressed in the osteoblastic OS (</w:t>
      </w:r>
      <w:hyperlink w:anchor="F6" w:history="1">
        <w:r>
          <w:rPr>
            <w:rStyle w:val="jrnlFigRef"/>
          </w:rPr>
          <w:t xml:space="preserve">Figure 6A</w:t>
        </w:r>
      </w:hyperlink>
      <w:r>
        <w:rPr>
          <w:sz w:val="22"/>
          <w:szCs w:val="22"/>
          <w:shd w:val="clear" w:color="" w:fill=""/>
        </w:rPr>
        <w:t xml:space="preserve">). Archetypal CREB1 target genes were all more highly expressed in osteoblastic OS (</w:t>
      </w:r>
      <w:hyperlink w:anchor="F6" w:history="1">
        <w:r>
          <w:rPr>
            <w:rStyle w:val="jrnlFigRef"/>
          </w:rPr>
          <w:t xml:space="preserve">Figure 6B</w:t>
        </w:r>
      </w:hyperlink>
      <w:r>
        <w:rPr>
          <w:sz w:val="22"/>
          <w:szCs w:val="22"/>
          <w:shd w:val="clear" w:color="" w:fill=""/>
        </w:rPr>
        <w:t xml:space="preserve">, </w:t>
      </w:r>
      <w:hyperlink w:anchor="F6-S1" w:history="1">
        <w:r>
          <w:rPr>
            <w:rStyle w:val="jrnlFigRef"/>
          </w:rPr>
          <w:t xml:space="preserve">Figure 6—figure supplement 1A–C</w:t>
        </w:r>
      </w:hyperlink>
      <w:r>
        <w:rPr>
          <w:sz w:val="22"/>
          <w:szCs w:val="22"/>
          <w:shd w:val="clear" w:color="" w:fill=""/>
        </w:rPr>
        <w:t xml:space="preserve">). Chromatin immunoprecipitation-PCR (ChIP-qPCR) demonstrated enrichment of active pCREB1 and serine 2 phosphorylated RNA polymerase II (pPolII), a mark of active transcription, on CREB1 target genes in osteoblastic OS (</w:t>
      </w:r>
      <w:hyperlink w:anchor="F6" w:history="1">
        <w:r>
          <w:rPr>
            <w:rStyle w:val="jrnlFigRef"/>
          </w:rPr>
          <w:t xml:space="preserve">Figure 6C</w:t>
        </w:r>
      </w:hyperlink>
      <w:r>
        <w:rPr>
          <w:sz w:val="22"/>
          <w:szCs w:val="22"/>
          <w:shd w:val="clear" w:color="" w:fill=""/>
        </w:rPr>
        <w:t xml:space="preserve">, </w:t>
      </w:r>
      <w:hyperlink w:anchor="F6-S1" w:history="1">
        <w:r>
          <w:rPr>
            <w:rStyle w:val="jrnlFigRef"/>
          </w:rPr>
          <w:t xml:space="preserve">Figure 6—figure supplement 1D</w:t>
        </w:r>
      </w:hyperlink>
      <w:r>
        <w:rPr>
          <w:sz w:val="22"/>
          <w:szCs w:val="22"/>
          <w:shd w:val="clear" w:color="" w:fill=""/>
        </w:rPr>
        <w:t xml:space="preserve">) (</w:t>
      </w:r>
      <w:hyperlink w:anchor="R20" w:history="1">
        <w:r>
          <w:rPr>
            <w:rStyle w:val="jrnlBibRef"/>
          </w:rPr>
          <w:t xml:space="preserve">Ho and Shuman, 1999</w:t>
        </w:r>
      </w:hyperlink>
      <w:r>
        <w:rPr>
          <w:sz w:val="22"/>
          <w:szCs w:val="22"/>
          <w:shd w:val="clear" w:color="" w:fill=""/>
        </w:rPr>
        <w:t xml:space="preserve">). Promoter binding was generally lower in the fibroblastic OS, consistent with the expression patterns of the target genes. The enhanced binding of CREB1 in osteoblastic OS corresponded to the elevated levels of cAMP and osteoblastic OS is characterised by increased CREB1 activity.</w:t>
      </w:r>
    </w:p>
    <w:p>
      <w:pPr>
        <w:pStyle w:val="jrnlFigBlock"/>
      </w:pPr>
    </w:p>
    <w:p>
      <w:pPr>
        <w:pStyle w:val="jrnlFigCaption"/>
      </w:pPr>
      <w:bookmarkStart w:id="14" w:name="F6"/>
      <w:bookmarkEnd w:id="14"/>
      <w:r>
        <w:rPr>
          <w:rStyle w:val="label"/>
        </w:rPr>
        <w:t xml:space="preserve">Figure 6.</w:t>
      </w:r>
      <w:r>
        <w:rPr>
          <w:color w:val="#ff8000"/>
          <w:shd w:val="clear" w:color="" w:fill=""/>
        </w:rPr>
        <w:t xml:space="preserve"> CREB1 signatures discriminate OS subtypes.</w:t>
      </w:r>
    </w:p>
    <w:p>
      <w:pPr>
        <w:pStyle w:val="jrnlFigCaption"/>
      </w:pPr>
      <w:r>
        <w:rPr>
          <w:color w:val="#ff8000"/>
          <w:shd w:val="clear" w:color="" w:fill=""/>
        </w:rPr>
        <w:t xml:space="preserve">(</w:t>
      </w:r>
      <w:r>
        <w:rPr>
          <w:rStyle w:val="partLabel"/>
        </w:rPr>
        <w:t xml:space="preserve">A</w:t>
      </w:r>
      <w:r>
        <w:rPr>
          <w:color w:val="#ff8000"/>
          <w:shd w:val="clear" w:color="" w:fill=""/>
        </w:rPr>
        <w:t xml:space="preserve">) Heat map of qPCR data. Expression of the PTHrP/CREB1 gene set between indicated cell types. Data from 3 independent cultures for each, expressed as fold change relative to primary osteoblasts. (</w:t>
      </w:r>
      <w:r>
        <w:rPr>
          <w:rStyle w:val="partLabel"/>
        </w:rPr>
        <w:t xml:space="preserve">B</w:t>
      </w:r>
      <w:r>
        <w:rPr>
          <w:color w:val="#ff8000"/>
          <w:shd w:val="clear" w:color="" w:fill=""/>
        </w:rPr>
        <w:t xml:space="preserve">) Examples of CREB1 target gene expression between the indicated cell types. Expression levels normalized to </w:t>
      </w:r>
      <w:r>
        <w:rPr>
          <w:color w:val="#ff8000"/>
          <w:i/>
          <w:iCs/>
          <w:shd w:val="clear" w:color="" w:fill=""/>
        </w:rPr>
        <w:t xml:space="preserve">β2m</w:t>
      </w:r>
      <w:r>
        <w:rPr>
          <w:color w:val="#ff8000"/>
          <w:shd w:val="clear" w:color="" w:fill=""/>
        </w:rPr>
        <w:t xml:space="preserve"> and depicted as relative expression ± SEM (n=3). (</w:t>
      </w:r>
      <w:r>
        <w:rPr>
          <w:rStyle w:val="partLabel"/>
        </w:rPr>
        <w:t xml:space="preserve">C</w:t>
      </w:r>
      <w:r>
        <w:rPr>
          <w:color w:val="#ff8000"/>
          <w:shd w:val="clear" w:color="" w:fill=""/>
        </w:rPr>
        <w:t xml:space="preserve">) ChIP-qPCR for the indicated target genes from proliferating cells (no exogenous ligand/stimulus of cAMP applied) with CREB1, pCREB1 and pPolII. Data represented as fold occupancy relative to </w:t>
      </w:r>
      <w:r>
        <w:rPr>
          <w:color w:val="#ff8000"/>
          <w:i/>
          <w:iCs/>
          <w:shd w:val="clear" w:color="" w:fill=""/>
        </w:rPr>
        <w:t xml:space="preserve">Dpp10</w:t>
      </w:r>
      <w:r>
        <w:rPr>
          <w:color w:val="#ff8000"/>
          <w:shd w:val="clear" w:color="" w:fill=""/>
        </w:rPr>
        <w:t xml:space="preserve"> promoter, expressed as mean ± SEM. *</w:t>
      </w:r>
      <w:r>
        <w:rPr>
          <w:color w:val="#ff8000"/>
          <w:shd w:val="clear" w:color="" w:fill=""/>
        </w:rPr>
        <w:t xml:space="preserve"/>
      </w:r>
      <w:r>
        <w:rPr>
          <w:color w:val="#ff8000"/>
          <w:shd w:val="clear" w:color="" w:fill=""/>
        </w:rPr>
        <w:t xml:space="preserve">p&lt;0.05, **</w:t>
      </w:r>
      <w:r>
        <w:rPr>
          <w:color w:val="#ff8000"/>
          <w:shd w:val="clear" w:color="" w:fill=""/>
        </w:rPr>
        <w:t xml:space="preserve"/>
      </w:r>
      <w:r>
        <w:rPr>
          <w:color w:val="#ff8000"/>
          <w:shd w:val="clear" w:color="" w:fill=""/>
        </w:rPr>
        <w:t xml:space="preserve">p&lt;0.001, ***</w:t>
      </w:r>
      <w:r>
        <w:rPr>
          <w:color w:val="#ff8000"/>
          <w:shd w:val="clear" w:color="" w:fill=""/>
        </w:rPr>
        <w:t xml:space="preserve"/>
      </w:r>
      <w:r>
        <w:rPr>
          <w:color w:val="#ff8000"/>
          <w:shd w:val="clear" w:color="" w:fill=""/>
        </w:rPr>
        <w:t xml:space="preserve">p&lt;0.0001. See also </w:t>
      </w:r>
      <w:hyperlink w:anchor="F6-S1" w:history="1">
        <w:r>
          <w:rPr>
            <w:rStyle w:val="jrnlFigRef"/>
          </w:rPr>
          <w:t xml:space="preserve">Figure 6—figure supplement 1</w:t>
        </w:r>
      </w:hyperlink>
      <w:r>
        <w:rPr>
          <w:color w:val="#ff8000"/>
          <w:shd w:val="clear" w:color="" w:fill=""/>
        </w:rPr>
        <w:t xml:space="preserve">.</w:t>
      </w:r>
    </w:p>
    <w:p>
      <w:pPr/>
      <w:r>
        <w:pict>
          <v:shape type="#_x0000_t75" style="width:500px; height:544.17989417989px; margin-left:0px; margin-top:0px; mso-position-horizontal:left; mso-position-vertical:top; mso-position-horizontal-relative:char; mso-position-vertical-relative:line; z-index:-2147483647;">
            <v:imagedata r:id="rId85" o:title=""/>
          </v:shape>
        </w:pict>
      </w:r>
    </w:p>
    <w:p>
      <w:pPr>
        <w:pStyle w:val="jrnlFigBlock"/>
      </w:pPr>
    </w:p>
    <w:p/>
    <w:p>
      <w:pPr>
        <w:pStyle w:val="jrnlFigCaption"/>
      </w:pPr>
      <w:bookmarkStart w:id="15" w:name="F6-S1"/>
      <w:bookmarkEnd w:id="15"/>
      <w:r>
        <w:rPr>
          <w:rStyle w:val="label"/>
        </w:rPr>
        <w:t xml:space="preserve">Figure 6—figure supplement 1.</w:t>
      </w:r>
      <w:r>
        <w:rPr>
          <w:color w:val="#ff8000"/>
          <w:shd w:val="clear" w:color="" w:fill=""/>
        </w:rPr>
        <w:t xml:space="preserve"> CREB1 defines OS subtypes by driving specific gene signatures.</w:t>
      </w:r>
    </w:p>
    <w:p>
      <w:pPr>
        <w:pStyle w:val="jrnlFigCaption"/>
      </w:pPr>
      <w:r>
        <w:rPr>
          <w:color w:val="#ff8000"/>
          <w:shd w:val="clear" w:color="" w:fill=""/>
        </w:rPr>
        <w:t xml:space="preserve">(</w:t>
      </w:r>
      <w:r>
        <w:rPr>
          <w:rStyle w:val="partLabel"/>
        </w:rPr>
        <w:t xml:space="preserve">A</w:t>
      </w:r>
      <w:r>
        <w:rPr>
          <w:color w:val="#ff8000"/>
          <w:shd w:val="clear" w:color="" w:fill=""/>
        </w:rPr>
        <w:t xml:space="preserve">, </w:t>
      </w:r>
      <w:r>
        <w:rPr>
          <w:rStyle w:val="partLabel"/>
        </w:rPr>
        <w:t xml:space="preserve">B</w:t>
      </w:r>
      <w:r>
        <w:rPr>
          <w:color w:val="#ff8000"/>
          <w:shd w:val="clear" w:color="" w:fill=""/>
        </w:rPr>
        <w:t xml:space="preserve">, </w:t>
      </w:r>
      <w:r>
        <w:rPr>
          <w:rStyle w:val="partLabel"/>
        </w:rPr>
        <w:t xml:space="preserve">C</w:t>
      </w:r>
      <w:r>
        <w:rPr>
          <w:color w:val="#ff8000"/>
          <w:shd w:val="clear" w:color="" w:fill=""/>
        </w:rPr>
        <w:t xml:space="preserve">) Expression of </w:t>
      </w:r>
      <w:r>
        <w:rPr>
          <w:color w:val="#ff8000"/>
          <w:i/>
          <w:iCs/>
          <w:shd w:val="clear" w:color="" w:fill=""/>
        </w:rPr>
        <w:t xml:space="preserve">Creb1 </w:t>
      </w:r>
      <w:r>
        <w:rPr>
          <w:color w:val="#ff8000"/>
          <w:shd w:val="clear" w:color="" w:fill=""/>
        </w:rPr>
        <w:t xml:space="preserve">signatures (upregulated, downregulated and unchanged) were assessed in mouse OS subtypes compared to primary osteoblast cells by qPCR. Expression normalized to </w:t>
      </w:r>
      <w:r>
        <w:rPr>
          <w:color w:val="#ff8000"/>
          <w:i/>
          <w:iCs/>
          <w:shd w:val="clear" w:color="" w:fill=""/>
        </w:rPr>
        <w:t xml:space="preserve">β2m</w:t>
      </w:r>
      <w:r>
        <w:rPr>
          <w:color w:val="#ff8000"/>
          <w:shd w:val="clear" w:color="" w:fill=""/>
        </w:rPr>
        <w:t xml:space="preserve"> respectively. Data represents average relative expression ± SEM (n≥3). (</w:t>
      </w:r>
      <w:r>
        <w:rPr>
          <w:rStyle w:val="partLabel"/>
        </w:rPr>
        <w:t xml:space="preserve">D</w:t>
      </w:r>
      <w:r>
        <w:rPr>
          <w:color w:val="#ff8000"/>
          <w:shd w:val="clear" w:color="" w:fill=""/>
        </w:rPr>
        <w:t xml:space="preserve">) ChIP experiments depicting the binding of CREB1, pCREB1 and Pol II on CREB1 target genes. Enriched DNA by ChIP was amplified using primers against the promoters of mentioned targets. Data is represented as fold occupancy calculated with respect to binding over a cold promoter </w:t>
      </w:r>
      <w:r>
        <w:rPr>
          <w:color w:val="#ff8000"/>
          <w:i/>
          <w:iCs/>
          <w:shd w:val="clear" w:color="" w:fill=""/>
        </w:rPr>
        <w:t xml:space="preserve">DPP10</w:t>
      </w:r>
      <w:r>
        <w:rPr>
          <w:color w:val="#ff8000"/>
          <w:shd w:val="clear" w:color="" w:fill=""/>
        </w:rPr>
        <w:t xml:space="preserve">.</w:t>
      </w:r>
    </w:p>
    <w:p>
      <w:pPr/>
      <w:r>
        <w:pict>
          <v:shape type="#_x0000_t75" style="width:500px; height:585.44973544974px; margin-left:0px; margin-top:0px; mso-position-horizontal:left; mso-position-vertical:top; mso-position-horizontal-relative:char; mso-position-vertical-relative:line; z-index:-2147483647;">
            <v:imagedata r:id="rId86" o:title=""/>
          </v:shape>
        </w:pict>
      </w:r>
    </w:p>
    <w:p>
      <w:pPr>
        <w:pStyle w:val="jrnlHead2"/>
      </w:pPr>
      <w:r>
        <w:rPr>
          <w:color w:val="#134985"/>
          <w:sz w:val="46"/>
          <w:szCs w:val="46"/>
          <w:b/>
          <w:shd w:val="clear" w:color="" w:fill=""/>
        </w:rPr>
        <w:t xml:space="preserve">Somatic SNV mutations in human OS overlap with the cAMP-CREB1 interactome</w:t>
      </w:r>
    </w:p>
    <w:p>
      <w:pPr>
        <w:pStyle w:val="jrnlSecPara"/>
      </w:pPr>
      <w:r>
        <w:rPr>
          <w:sz w:val="22"/>
          <w:szCs w:val="22"/>
          <w:shd w:val="clear" w:color="" w:fill=""/>
        </w:rPr>
        <w:t xml:space="preserve">Mutations and oncogenic effects of the cAMP pathway have been described in the context of other tumor types, including breast (</w:t>
      </w:r>
      <w:hyperlink w:anchor="R29" w:history="1">
        <w:r>
          <w:rPr>
            <w:rStyle w:val="jrnlBibRef"/>
          </w:rPr>
          <w:t xml:space="preserve">Kok et al., 2011</w:t>
        </w:r>
      </w:hyperlink>
      <w:r>
        <w:rPr>
          <w:sz w:val="22"/>
          <w:szCs w:val="22"/>
          <w:shd w:val="clear" w:color="" w:fill=""/>
        </w:rPr>
        <w:t xml:space="preserve">; </w:t>
      </w:r>
      <w:hyperlink w:anchor="R34" w:history="1">
        <w:r>
          <w:rPr>
            <w:rStyle w:val="jrnlBibRef"/>
          </w:rPr>
          <w:t xml:space="preserve">Miller, 2002</w:t>
        </w:r>
      </w:hyperlink>
      <w:r>
        <w:rPr>
          <w:sz w:val="22"/>
          <w:szCs w:val="22"/>
          <w:shd w:val="clear" w:color="" w:fill=""/>
        </w:rPr>
        <w:t xml:space="preserve">; </w:t>
      </w:r>
      <w:hyperlink w:anchor="R5" w:history="1">
        <w:r>
          <w:rPr>
            <w:rStyle w:val="jrnlBibRef"/>
          </w:rPr>
          <w:t xml:space="preserve">Beristain et al., 2015</w:t>
        </w:r>
      </w:hyperlink>
      <w:r>
        <w:rPr>
          <w:sz w:val="22"/>
          <w:szCs w:val="22"/>
          <w:shd w:val="clear" w:color="" w:fill=""/>
        </w:rPr>
        <w:t xml:space="preserve">; </w:t>
      </w:r>
      <w:hyperlink w:anchor="R54" w:history="1">
        <w:r>
          <w:rPr>
            <w:rStyle w:val="jrnlBibRef"/>
          </w:rPr>
          <w:t xml:space="preserve">Pattabiraman et al., 2016</w:t>
        </w:r>
      </w:hyperlink>
      <w:r>
        <w:rPr>
          <w:sz w:val="22"/>
          <w:szCs w:val="22"/>
          <w:shd w:val="clear" w:color="" w:fill=""/>
        </w:rPr>
        <w:t xml:space="preserve">) and haematological malignancies (</w:t>
      </w:r>
      <w:hyperlink w:anchor="R56" w:history="1">
        <w:r>
          <w:rPr>
            <w:rStyle w:val="jrnlBibRef"/>
          </w:rPr>
          <w:t xml:space="preserve">Pigazzi et al., 2013</w:t>
        </w:r>
      </w:hyperlink>
      <w:r>
        <w:rPr>
          <w:sz w:val="22"/>
          <w:szCs w:val="22"/>
          <w:shd w:val="clear" w:color="" w:fill=""/>
        </w:rPr>
        <w:t xml:space="preserve">; </w:t>
      </w:r>
      <w:hyperlink w:anchor="R62" w:history="1">
        <w:r>
          <w:rPr>
            <w:rStyle w:val="jrnlBibRef"/>
          </w:rPr>
          <w:t xml:space="preserve">Sandoval et al., 2012</w:t>
        </w:r>
      </w:hyperlink>
      <w:r>
        <w:rPr>
          <w:sz w:val="22"/>
          <w:szCs w:val="22"/>
          <w:shd w:val="clear" w:color="" w:fill=""/>
        </w:rPr>
        <w:t xml:space="preserve">; </w:t>
      </w:r>
      <w:hyperlink w:anchor="R65" w:history="1">
        <w:r>
          <w:rPr>
            <w:rStyle w:val="jrnlBibRef"/>
          </w:rPr>
          <w:t xml:space="preserve">Shankar et al., 2005</w:t>
        </w:r>
      </w:hyperlink>
      <w:r>
        <w:rPr>
          <w:sz w:val="22"/>
          <w:szCs w:val="22"/>
          <w:shd w:val="clear" w:color="" w:fill=""/>
        </w:rPr>
        <w:t xml:space="preserve">; </w:t>
      </w:r>
      <w:hyperlink w:anchor="R69" w:history="1">
        <w:r>
          <w:rPr>
            <w:rStyle w:val="jrnlBibRef"/>
          </w:rPr>
          <w:t xml:space="preserve">Smith et al., 2005</w:t>
        </w:r>
      </w:hyperlink>
      <w:r>
        <w:rPr>
          <w:sz w:val="22"/>
          <w:szCs w:val="22"/>
          <w:shd w:val="clear" w:color="" w:fill=""/>
        </w:rPr>
        <w:t xml:space="preserve">; </w:t>
      </w:r>
      <w:hyperlink w:anchor="R46" w:history="1">
        <w:r>
          <w:rPr>
            <w:rStyle w:val="jrnlBibRef"/>
          </w:rPr>
          <w:t xml:space="preserve">Mullighan et al., 2011</w:t>
        </w:r>
      </w:hyperlink>
      <w:r>
        <w:rPr>
          <w:sz w:val="22"/>
          <w:szCs w:val="22"/>
          <w:shd w:val="clear" w:color="" w:fill=""/>
        </w:rPr>
        <w:t xml:space="preserve">) amongst other tumors. The mutational landscape of OS has been recently defined, identifying 1704 somatic single nucleotide variations (SNV mutations) across 20 cases of sporadic conventional OS (</w:t>
      </w:r>
      <w:hyperlink w:anchor="R10" w:history="1">
        <w:r>
          <w:rPr>
            <w:rStyle w:val="jrnlBibRef"/>
          </w:rPr>
          <w:t xml:space="preserve">Chen et al., 2014</w:t>
        </w:r>
      </w:hyperlink>
      <w:r>
        <w:rPr>
          <w:sz w:val="22"/>
          <w:szCs w:val="22"/>
          <w:shd w:val="clear" w:color="" w:fill=""/>
        </w:rPr>
        <w:t xml:space="preserve">). To determine if these somatic SNV mutations were functionally related, we assessed pathways enriched within the somatic SNV mutations (</w:t>
      </w:r>
      <w:hyperlink w:anchor="F7" w:history="1">
        <w:r>
          <w:rPr>
            <w:rStyle w:val="jrnlFigRef"/>
          </w:rPr>
          <w:t xml:space="preserve">Figure 7A</w:t>
        </w:r>
      </w:hyperlink>
      <w:r>
        <w:rPr>
          <w:sz w:val="22"/>
          <w:szCs w:val="22"/>
          <w:shd w:val="clear" w:color="" w:fill=""/>
        </w:rPr>
        <w:t xml:space="preserve">). In the top 20 pathways were signatures associated with ion channel complexes, transmembrane transporter complexes, PI3K signaling, calcium channel signaling, and protein kinase A (PKA) activity, all of which are related to cAMP (</w:t>
      </w:r>
      <w:hyperlink w:anchor="F7" w:history="1">
        <w:r>
          <w:rPr>
            <w:rStyle w:val="jrnlFigRef"/>
          </w:rPr>
          <w:t xml:space="preserve">Figure 7A</w:t>
        </w:r>
      </w:hyperlink>
      <w:r>
        <w:rPr>
          <w:sz w:val="22"/>
          <w:szCs w:val="22"/>
          <w:shd w:val="clear" w:color="" w:fill=""/>
        </w:rPr>
        <w:t xml:space="preserve">). Based on this result, we compared the somatic SNV mutations of human OS to the 169 genes comprising the KEGG cAMP interactome. To determine if this was OS specific or a more generalised feature of tumors, we further compared the cAMP interactome with whole genome sequencing that identified SNV mutations of other human cancers (</w:t>
      </w:r>
      <w:hyperlink w:anchor="R15" w:history="1">
        <w:r>
          <w:rPr>
            <w:rStyle w:val="jrnlBibRef"/>
          </w:rPr>
          <w:t xml:space="preserve">Ellis et al., 2012</w:t>
        </w:r>
      </w:hyperlink>
      <w:r>
        <w:rPr>
          <w:sz w:val="22"/>
          <w:szCs w:val="22"/>
          <w:shd w:val="clear" w:color="" w:fill=""/>
        </w:rPr>
        <w:t xml:space="preserve">; </w:t>
      </w:r>
      <w:hyperlink w:anchor="R45" w:history="1">
        <w:r>
          <w:rPr>
            <w:rStyle w:val="jrnlBibRef"/>
          </w:rPr>
          <w:t xml:space="preserve">Morin et al., 2013</w:t>
        </w:r>
      </w:hyperlink>
      <w:r>
        <w:rPr>
          <w:sz w:val="22"/>
          <w:szCs w:val="22"/>
          <w:shd w:val="clear" w:color="" w:fill=""/>
        </w:rPr>
        <w:t xml:space="preserve">; </w:t>
      </w:r>
      <w:hyperlink w:anchor="R4" w:history="1">
        <w:r>
          <w:rPr>
            <w:rStyle w:val="jrnlBibRef"/>
          </w:rPr>
          <w:t xml:space="preserve">Berger et al., 2012</w:t>
        </w:r>
      </w:hyperlink>
      <w:r>
        <w:rPr>
          <w:sz w:val="22"/>
          <w:szCs w:val="22"/>
          <w:shd w:val="clear" w:color="" w:fill=""/>
        </w:rPr>
        <w:t xml:space="preserve">; </w:t>
      </w:r>
      <w:hyperlink w:anchor="R9" w:history="1">
        <w:r>
          <w:rPr>
            <w:rStyle w:val="jrnlBibRef"/>
          </w:rPr>
          <w:t xml:space="preserve">Cazier et al., 2014</w:t>
        </w:r>
      </w:hyperlink>
      <w:r>
        <w:rPr>
          <w:sz w:val="22"/>
          <w:szCs w:val="22"/>
          <w:shd w:val="clear" w:color="" w:fill=""/>
        </w:rPr>
        <w:t xml:space="preserve">; </w:t>
      </w:r>
      <w:hyperlink w:anchor="R74" w:history="1">
        <w:r>
          <w:rPr>
            <w:rStyle w:val="jrnlBibRef"/>
          </w:rPr>
          <w:t xml:space="preserve">Tirode et al., 2014</w:t>
        </w:r>
      </w:hyperlink>
      <w:r>
        <w:rPr>
          <w:sz w:val="22"/>
          <w:szCs w:val="22"/>
          <w:shd w:val="clear" w:color="" w:fill=""/>
        </w:rPr>
        <w:t xml:space="preserve">). Genes within the cAMP interactome were most highly enriched within the somatic SNV mutations of human OS (</w:t>
      </w:r>
      <w:hyperlink w:anchor="F7" w:history="1">
        <w:r>
          <w:rPr>
            <w:rStyle w:val="jrnlFigRef"/>
          </w:rPr>
          <w:t xml:space="preserve">Figure 7B</w:t>
        </w:r>
      </w:hyperlink>
      <w:r>
        <w:rPr>
          <w:sz w:val="22"/>
          <w:szCs w:val="22"/>
          <w:shd w:val="clear" w:color="" w:fill=""/>
        </w:rPr>
        <w:t xml:space="preserve">). These data suggest that, despite the diverse mutational pattern of somatic SNV mutations in human OS, recurrent and enriched changes in the cAMP and CREB1 pathways occur in OS.</w:t>
      </w:r>
    </w:p>
    <w:p>
      <w:pPr>
        <w:pStyle w:val="jrnlFigBlock"/>
      </w:pPr>
    </w:p>
    <w:p>
      <w:pPr>
        <w:pStyle w:val="jrnlFigCaption"/>
      </w:pPr>
      <w:bookmarkStart w:id="16" w:name="F7"/>
      <w:bookmarkEnd w:id="16"/>
      <w:r>
        <w:rPr>
          <w:rStyle w:val="label"/>
        </w:rPr>
        <w:t xml:space="preserve">Figure 7.</w:t>
      </w:r>
      <w:r>
        <w:rPr>
          <w:color w:val="#ff8000"/>
          <w:shd w:val="clear" w:color="" w:fill=""/>
        </w:rPr>
        <w:t xml:space="preserve"> A high proportion of the cAMP interactome are somatic SNV mutations in human osteosarcoma.</w:t>
      </w:r>
    </w:p>
    <w:p>
      <w:pPr>
        <w:pStyle w:val="jrnlFigCaption"/>
      </w:pPr>
      <w:r>
        <w:rPr>
          <w:color w:val="#ff8000"/>
          <w:shd w:val="clear" w:color="" w:fill=""/>
        </w:rPr>
        <w:t xml:space="preserve">(</w:t>
      </w:r>
      <w:r>
        <w:rPr>
          <w:rStyle w:val="partLabel"/>
        </w:rPr>
        <w:t xml:space="preserve">A</w:t>
      </w:r>
      <w:r>
        <w:rPr>
          <w:color w:val="#ff8000"/>
          <w:shd w:val="clear" w:color="" w:fill=""/>
        </w:rPr>
        <w:t xml:space="preserve">) Analysis of functional pathways within the somatic SNV mutations of human OS using Cytoscape. Brown color indicates a cAMP related pathway, blue color indicates non cAMP related pathways. (</w:t>
      </w:r>
      <w:r>
        <w:rPr>
          <w:rStyle w:val="partLabel"/>
        </w:rPr>
        <w:t xml:space="preserve">B</w:t>
      </w:r>
      <w:r>
        <w:rPr>
          <w:color w:val="#ff8000"/>
          <w:shd w:val="clear" w:color="" w:fill=""/>
        </w:rPr>
        <w:t xml:space="preserve">) Analysis of the enrichment for somatic SNV mutations within the cAMP interactome in each of the indicated tumor types. Based on somatic SNV mutations identified by whole genome sequencing. </w:t>
      </w:r>
      <w:r>
        <w:rPr>
          <w:color w:val="#ff8000"/>
          <w:i/>
          <w:iCs/>
          <w:shd w:val="clear" w:color="" w:fill=""/>
        </w:rPr>
        <w:t xml:space="preserve">P</w:t>
      </w:r>
      <w:r>
        <w:rPr>
          <w:color w:val="#ff8000"/>
          <w:shd w:val="clear" w:color="" w:fill=""/>
        </w:rPr>
        <w:t xml:space="preserve"> value defined using hypergeometric distribution test. (</w:t>
      </w:r>
      <w:r>
        <w:rPr>
          <w:rStyle w:val="partLabel"/>
        </w:rPr>
        <w:t xml:space="preserve">C</w:t>
      </w:r>
      <w:r>
        <w:rPr>
          <w:color w:val="#ff8000"/>
          <w:shd w:val="clear" w:color="" w:fill=""/>
        </w:rPr>
        <w:t xml:space="preserve">) Graphical summary of the differences between primary osteoblasts and OS subtypes regarding cAMP and CREB1 function. See also </w:t>
      </w:r>
      <w:hyperlink w:anchor="F7-S1" w:history="1">
        <w:r>
          <w:rPr>
            <w:rStyle w:val="jrnlFigRef"/>
          </w:rPr>
          <w:t xml:space="preserve">Figure 7—figure supplement 1</w:t>
        </w:r>
      </w:hyperlink>
      <w:r>
        <w:rPr>
          <w:color w:val="#ff8000"/>
          <w:shd w:val="clear" w:color="" w:fill=""/>
        </w:rPr>
        <w:t xml:space="preserve">.</w:t>
      </w:r>
    </w:p>
    <w:p>
      <w:pPr>
        <w:pStyle w:val="jrnlDeleted"/>
      </w:pPr>
      <w:rPr>
        <w:shd w:val="clear" w:color="" w:fill=""/>
      </w:rPr>
      <w:del w:author="Augustus (eLife Sciences Publications, Ltd)" w:date="1970-01-01T00:00:00Z">
        <w:r>
          <w:delText xml:space="preserve">Figure Supplement Legends</w:delText>
        </w:r>
      </w:del>
      <w:r>
        <w:rPr>
          <w:shd w:val="clear" w:color="" w:fill=""/>
        </w:rPr>
        <w:t xml:space="preserve"> </w:t>
      </w:r>
    </w:p>
    <w:p>
      <w:pPr/>
      <w:r>
        <w:pict>
          <v:shape type="#_x0000_t75" style="width:500px; height:367.35653809972px; margin-left:0px; margin-top:0px; mso-position-horizontal:left; mso-position-vertical:top; mso-position-horizontal-relative:char; mso-position-vertical-relative:line; z-index:-2147483647;">
            <v:imagedata r:id="rId103" o:title=""/>
          </v:shape>
        </w:pict>
      </w:r>
    </w:p>
    <w:p>
      <w:pPr>
        <w:pStyle w:val="jrnlFigBlock"/>
      </w:pPr>
    </w:p>
    <w:p/>
    <w:p>
      <w:pPr>
        <w:pStyle w:val="jrnlFigCaption"/>
      </w:pPr>
      <w:bookmarkStart w:id="17" w:name="F7-S1"/>
      <w:bookmarkEnd w:id="17"/>
      <w:r>
        <w:rPr>
          <w:rStyle w:val="label"/>
        </w:rPr>
        <w:t xml:space="preserve">Figure 7—figure supplement 1.</w:t>
      </w:r>
      <w:r>
        <w:rPr>
          <w:color w:val="#ff8000"/>
          <w:shd w:val="clear" w:color="" w:fill=""/>
        </w:rPr>
        <w:t xml:space="preserve"> Analysis of cAMP and cGMP pathway enrichment of somatic SNV tumor mutations.</w:t>
      </w:r>
    </w:p>
    <w:p>
      <w:pPr>
        <w:pStyle w:val="jrnlFigCaption"/>
      </w:pPr>
      <w:r>
        <w:rPr>
          <w:color w:val="#ff8000"/>
          <w:shd w:val="clear" w:color="" w:fill=""/>
        </w:rPr>
        <w:t xml:space="preserve">Table comparing the enrichment of somatic SNV tumor mutations within OS, Ewings and Breast cancer in the cAMP pathway, cGMP pathway and those unique to the cAMP and cGMP pathway respectively.</w:t>
      </w:r>
    </w:p>
    <w:p>
      <w:pPr/>
      <w:r>
        <w:pict>
          <v:shape type="#_x0000_t75" style="width:500px; height:180.38570084666px; margin-left:0px; margin-top:0px; mso-position-horizontal:left; mso-position-vertical:top; mso-position-horizontal-relative:char; mso-position-vertical-relative:line; z-index:-2147483647;">
            <v:imagedata r:id="rId104" o:title=""/>
          </v:shape>
        </w:pict>
      </w:r>
    </w:p>
    <w:p>
      <w:pPr>
        <w:pStyle w:val="jrnlHead1"/>
      </w:pPr>
      <w:r>
        <w:rPr>
          <w:color w:val="#011b37"/>
          <w:sz w:val="56"/>
          <w:szCs w:val="56"/>
          <w:b/>
          <w:shd w:val="clear" w:color="" w:fill=""/>
        </w:rPr>
        <w:t xml:space="preserve">Discussion</w:t>
      </w:r>
    </w:p>
    <w:p>
      <w:pPr>
        <w:pStyle w:val="jrnlSecPara"/>
      </w:pPr>
      <w:r>
        <w:rPr>
          <w:sz w:val="22"/>
          <w:szCs w:val="22"/>
          <w:shd w:val="clear" w:color="" w:fill=""/>
        </w:rPr>
        <w:t xml:space="preserve">There remains an incomplete understanding of the cellular rewiring that accompanies the loss or null mutation of </w:t>
      </w:r>
      <w:r>
        <w:rPr>
          <w:sz w:val="22"/>
          <w:szCs w:val="22"/>
          <w:i/>
          <w:iCs/>
          <w:shd w:val="clear" w:color="" w:fill=""/>
        </w:rPr>
        <w:t xml:space="preserve">TRP53</w:t>
      </w:r>
      <w:r>
        <w:rPr>
          <w:sz w:val="22"/>
          <w:szCs w:val="22"/>
          <w:shd w:val="clear" w:color="" w:fill=""/>
        </w:rPr>
        <w:t xml:space="preserve">. Although the p53 pathway can be targeted, most interventions aim to activate or restore function of the mutant P53 protein, an approach not feasible in null settings (</w:t>
      </w:r>
      <w:hyperlink w:anchor="R28" w:history="1">
        <w:r>
          <w:rPr>
            <w:rStyle w:val="jrnlBibRef"/>
          </w:rPr>
          <w:t xml:space="preserve">Khoo et al., 2014</w:t>
        </w:r>
      </w:hyperlink>
      <w:r>
        <w:rPr>
          <w:sz w:val="22"/>
          <w:szCs w:val="22"/>
          <w:shd w:val="clear" w:color="" w:fill=""/>
        </w:rPr>
        <w:t xml:space="preserve">), the most common case in OS (</w:t>
      </w:r>
      <w:hyperlink w:anchor="R10" w:history="1">
        <w:r>
          <w:rPr>
            <w:rStyle w:val="jrnlBibRef"/>
          </w:rPr>
          <w:t xml:space="preserve">Chen et al., 2014</w:t>
        </w:r>
      </w:hyperlink>
      <w:r>
        <w:rPr>
          <w:sz w:val="22"/>
          <w:szCs w:val="22"/>
          <w:shd w:val="clear" w:color="" w:fill=""/>
        </w:rPr>
        <w:t xml:space="preserve">). The identification of critical cellular pathways that are activated/altered in response to </w:t>
      </w:r>
      <w:r>
        <w:rPr>
          <w:sz w:val="22"/>
          <w:szCs w:val="22"/>
          <w:i/>
          <w:iCs/>
          <w:shd w:val="clear" w:color="" w:fill=""/>
        </w:rPr>
        <w:t xml:space="preserve">TRP53</w:t>
      </w:r>
      <w:r>
        <w:rPr>
          <w:sz w:val="22"/>
          <w:szCs w:val="22"/>
          <w:shd w:val="clear" w:color="" w:fill=""/>
        </w:rPr>
        <w:t xml:space="preserve"> deficiency may yield novel avenues to test therapeutically.</w:t>
      </w:r>
    </w:p>
    <w:p>
      <w:pPr>
        <w:pStyle w:val="jrnlSecPara"/>
      </w:pPr>
      <w:r>
        <w:rPr>
          <w:sz w:val="22"/>
          <w:szCs w:val="22"/>
          <w:shd w:val="clear" w:color="" w:fill=""/>
        </w:rPr>
        <w:t xml:space="preserve">Using the fact that loss/mutation of </w:t>
      </w:r>
      <w:r>
        <w:rPr>
          <w:sz w:val="22"/>
          <w:szCs w:val="22"/>
          <w:i/>
          <w:iCs/>
          <w:shd w:val="clear" w:color="" w:fill=""/>
        </w:rPr>
        <w:t xml:space="preserve">TRP53</w:t>
      </w:r>
      <w:r>
        <w:rPr>
          <w:sz w:val="22"/>
          <w:szCs w:val="22"/>
          <w:shd w:val="clear" w:color="" w:fill=""/>
        </w:rPr>
        <w:t xml:space="preserve"> is essentially universal in OS, we modelled an initiating lesion in primary osteoblastic cells and used this to understand the consequences in these cells. Several lines of evidence have implicated the cAMP pathway in OS, yet the functional requirement for this pathway has not been evaluated. We recently demonstrated a role for PTHR1 in OS proliferation and maintenance of the undifferentiated state (</w:t>
      </w:r>
      <w:hyperlink w:anchor="R21" w:history="1">
        <w:r>
          <w:rPr>
            <w:rStyle w:val="jrnlBibRef"/>
          </w:rPr>
          <w:t xml:space="preserve">Ho et al., 2015</w:t>
        </w:r>
      </w:hyperlink>
      <w:r>
        <w:rPr>
          <w:sz w:val="22"/>
          <w:szCs w:val="22"/>
          <w:shd w:val="clear" w:color="" w:fill=""/>
        </w:rPr>
        <w:t xml:space="preserve">). We therefore sought to determine if these pathways intersected in the p53 deletion dependent initiation and maintenance of OS. There was a co-ordinated increase in </w:t>
      </w:r>
      <w:r>
        <w:rPr>
          <w:sz w:val="22"/>
          <w:szCs w:val="22"/>
          <w:i/>
          <w:iCs/>
          <w:shd w:val="clear" w:color="" w:fill=""/>
        </w:rPr>
        <w:t xml:space="preserve">Pthlh</w:t>
      </w:r>
      <w:r>
        <w:rPr>
          <w:sz w:val="22"/>
          <w:szCs w:val="22"/>
          <w:shd w:val="clear" w:color="" w:fill=""/>
        </w:rPr>
        <w:t xml:space="preserve">, cAMP per cell and CREB1 levels and transcriptional activity when osteoblasts became functionally p53-deficient. This was unexpected, as it suggested that a very early event in the initiation of OS following the loss of p53 is the activation of the PTHrP→cAMP→CREB1 signaling axis. Whilst the detailed processes through which p53 loss activates this pathway is to be resolved, these results demonstrate that this is an essential pathway in the manifestations of the p53-deficient phenotype in osteoblastic cells. Furthermore, we demonstrated that this pathway was also required for the survival of osteoblasts rendered p53-deficient prior to loss of PTHrP or CREB1. Therefore, activation of the PTHrP→cAMP→CREB1 signaling axis appears to be a core component of the rewiring of osteoblastic lineage cells in response to loss of </w:t>
      </w:r>
      <w:r>
        <w:rPr>
          <w:sz w:val="22"/>
          <w:szCs w:val="22"/>
          <w:i/>
          <w:iCs/>
          <w:shd w:val="clear" w:color="" w:fill=""/>
        </w:rPr>
        <w:t xml:space="preserve">Trp53</w:t>
      </w:r>
      <w:r>
        <w:rPr>
          <w:sz w:val="22"/>
          <w:szCs w:val="22"/>
          <w:shd w:val="clear" w:color="" w:fill=""/>
        </w:rPr>
        <w:t xml:space="preserve"> (</w:t>
      </w:r>
      <w:hyperlink w:anchor="F7" w:history="1">
        <w:r>
          <w:rPr>
            <w:rStyle w:val="jrnlFigRef"/>
          </w:rPr>
          <w:t xml:space="preserve">Figure 7C</w:t>
        </w:r>
      </w:hyperlink>
      <w:r>
        <w:rPr>
          <w:sz w:val="22"/>
          <w:szCs w:val="22"/>
          <w:shd w:val="clear" w:color="" w:fill=""/>
        </w:rPr>
        <w:t xml:space="preserve">).</w:t>
      </w:r>
    </w:p>
    <w:p>
      <w:pPr>
        <w:pStyle w:val="jrnlSecPara"/>
      </w:pPr>
      <w:r>
        <w:rPr>
          <w:sz w:val="22"/>
          <w:szCs w:val="22"/>
          <w:shd w:val="clear" w:color="" w:fill=""/>
        </w:rPr>
        <w:t xml:space="preserve">Our results, together with prior studies implicating cAMP pathways in OS, indicate that elevated cAMP signaling could be considered oncogenic in OS. Forcibly increasing intracellular cAMP in normal osteoblasts retained them in an immature state, consistent with the recent report identifying forskolin as an inducer of pluripotency (</w:t>
      </w:r>
      <w:hyperlink w:anchor="R22" w:history="1">
        <w:r>
          <w:rPr>
            <w:rStyle w:val="jrnlBibRef"/>
          </w:rPr>
          <w:t xml:space="preserve">Hou et al., 2013</w:t>
        </w:r>
      </w:hyperlink>
      <w:r>
        <w:rPr>
          <w:sz w:val="22"/>
          <w:szCs w:val="22"/>
          <w:shd w:val="clear" w:color="" w:fill=""/>
        </w:rPr>
        <w:t xml:space="preserve">). Analysis of human OS identified somatic SNV mutations in a number of negative regulators of cAMP levels (</w:t>
      </w:r>
      <w:hyperlink w:anchor="R10" w:history="1">
        <w:r>
          <w:rPr>
            <w:rStyle w:val="jrnlBibRef"/>
          </w:rPr>
          <w:t xml:space="preserve">Chen et al., 2014</w:t>
        </w:r>
      </w:hyperlink>
      <w:r>
        <w:rPr>
          <w:sz w:val="22"/>
          <w:szCs w:val="22"/>
          <w:shd w:val="clear" w:color="" w:fill=""/>
        </w:rPr>
        <w:t xml:space="preserve">). Inactivating mutations in these would be predicted to elevate PKA and CREB1 activity. Khokha and colleagues identified mutations in </w:t>
      </w:r>
      <w:r>
        <w:rPr>
          <w:sz w:val="22"/>
          <w:szCs w:val="22"/>
          <w:i/>
          <w:iCs/>
          <w:shd w:val="clear" w:color="" w:fill=""/>
        </w:rPr>
        <w:t xml:space="preserve">Prkar1a</w:t>
      </w:r>
      <w:r>
        <w:rPr>
          <w:sz w:val="22"/>
          <w:szCs w:val="22"/>
          <w:shd w:val="clear" w:color="" w:fill=""/>
        </w:rPr>
        <w:t xml:space="preserve"> using a murine model of OS, with a corresponding </w:t>
      </w:r>
      <w:r>
        <w:rPr>
          <w:sz w:val="22"/>
          <w:szCs w:val="22"/>
          <w:i/>
          <w:iCs/>
          <w:shd w:val="clear" w:color="" w:fill=""/>
        </w:rPr>
        <w:t xml:space="preserve">PRKAR1A</w:t>
      </w:r>
      <w:r>
        <w:rPr>
          <w:sz w:val="22"/>
          <w:szCs w:val="22"/>
          <w:shd w:val="clear" w:color="" w:fill=""/>
        </w:rPr>
        <w:t xml:space="preserve"> low human OS subset defined (</w:t>
      </w:r>
      <w:hyperlink w:anchor="R43" w:history="1">
        <w:r>
          <w:rPr>
            <w:rStyle w:val="jrnlBibRef"/>
          </w:rPr>
          <w:t xml:space="preserve">Molyneux et al., 2010</w:t>
        </w:r>
      </w:hyperlink>
      <w:r>
        <w:rPr>
          <w:sz w:val="22"/>
          <w:szCs w:val="22"/>
          <w:shd w:val="clear" w:color="" w:fill=""/>
        </w:rPr>
        <w:t xml:space="preserve">). In the same study, mutually exclusive amplification of the α-subunit of PKA (</w:t>
      </w:r>
      <w:r>
        <w:rPr>
          <w:sz w:val="22"/>
          <w:szCs w:val="22"/>
          <w:i/>
          <w:iCs/>
          <w:shd w:val="clear" w:color="" w:fill=""/>
        </w:rPr>
        <w:t xml:space="preserve">Prkarca</w:t>
      </w:r>
      <w:r>
        <w:rPr>
          <w:sz w:val="22"/>
          <w:szCs w:val="22"/>
          <w:shd w:val="clear" w:color="" w:fill=""/>
        </w:rPr>
        <w:t xml:space="preserve">) was also reported. Our data reconcile these observations and indicate that the increased PKA-CREB1 activity is ultimately important for this tumor, in that it has evolved mechanisms ensuring elevated and persistent cAMP levels mediated primarily by autocrine production of PTHrP and modulated by reduced expression of negative regulators of cAMP activity. In normal physiology, PTHrP acts in a paracrine manner whilst in OS, as reported here, there is capacity for PTHrP to act in an autocrine and paracrine manner, as well as intracrine activities. Reducing PTHrP levels was tolerated by normal osteoblasts but not OS cultures.</w:t>
      </w:r>
    </w:p>
    <w:p>
      <w:pPr>
        <w:pStyle w:val="jrnlSecPara"/>
      </w:pPr>
      <w:r>
        <w:rPr>
          <w:sz w:val="22"/>
          <w:szCs w:val="22"/>
          <w:shd w:val="clear" w:color="" w:fill=""/>
        </w:rPr>
        <w:t xml:space="preserve">While mutations promoting accumulation of cAMP are important, the stimulus of cAMP had not been defined. We demonstrate that PTHrP is a key OS cell-intrinsic inducer of cAMP. PTHrP is required for normal bone homeostasis via its actions upon osteoblastic cells (</w:t>
      </w:r>
      <w:hyperlink w:anchor="R40" w:history="1">
        <w:r>
          <w:rPr>
            <w:rStyle w:val="jrnlBibRef"/>
          </w:rPr>
          <w:t xml:space="preserve">Miao, 2005</w:t>
        </w:r>
      </w:hyperlink>
      <w:r>
        <w:rPr>
          <w:sz w:val="22"/>
          <w:szCs w:val="22"/>
          <w:shd w:val="clear" w:color="" w:fill=""/>
        </w:rPr>
        <w:t xml:space="preserve">). The functions of PTHrP in malignant osteoblast biology, however, have not been resolved. Reducing PTHR1 expression on OS cells enhanced differentiation and mineralization in vivo (</w:t>
      </w:r>
      <w:hyperlink w:anchor="R21" w:history="1">
        <w:r>
          <w:rPr>
            <w:rStyle w:val="jrnlBibRef"/>
          </w:rPr>
          <w:t xml:space="preserve">Ho et al., 2015</w:t>
        </w:r>
      </w:hyperlink>
      <w:r>
        <w:rPr>
          <w:sz w:val="22"/>
          <w:szCs w:val="22"/>
          <w:shd w:val="clear" w:color="" w:fill=""/>
        </w:rPr>
        <w:t xml:space="preserve">). There was a trend to greater levels of PTHrP, notably intracellular, in osteoblastic OS compared to fibroblastic OS (</w:t>
      </w:r>
      <w:hyperlink w:anchor="R21" w:history="1">
        <w:r>
          <w:rPr>
            <w:rStyle w:val="jrnlBibRef"/>
          </w:rPr>
          <w:t xml:space="preserve">Ho et al., 2015</w:t>
        </w:r>
      </w:hyperlink>
      <w:r>
        <w:rPr>
          <w:sz w:val="22"/>
          <w:szCs w:val="22"/>
          <w:shd w:val="clear" w:color="" w:fill=""/>
        </w:rPr>
        <w:t xml:space="preserve">). These data are consistent with the present measurements of pCREB1 levels in the subtypes and the CREB1 dependence of the osteoblastic OS. We did not previously impact OS in vivo using a neutralizing anti-PTHrP antibody (</w:t>
      </w:r>
      <w:hyperlink w:anchor="R21" w:history="1">
        <w:r>
          <w:rPr>
            <w:rStyle w:val="jrnlBibRef"/>
          </w:rPr>
          <w:t xml:space="preserve">Ho et al., 2015</w:t>
        </w:r>
      </w:hyperlink>
      <w:r>
        <w:rPr>
          <w:sz w:val="22"/>
          <w:szCs w:val="22"/>
          <w:shd w:val="clear" w:color="" w:fill=""/>
        </w:rPr>
        <w:t xml:space="preserve">). We reconcile the failure to achieve a therapeutic dose of antibody in vivo with high concentrations of PTHrP likely within the immediate cell environment in OS (</w:t>
      </w:r>
      <w:hyperlink w:anchor="R21" w:history="1">
        <w:r>
          <w:rPr>
            <w:rStyle w:val="jrnlBibRef"/>
          </w:rPr>
          <w:t xml:space="preserve">Ho et al., 2015</w:t>
        </w:r>
      </w:hyperlink>
      <w:r>
        <w:rPr>
          <w:sz w:val="22"/>
          <w:szCs w:val="22"/>
          <w:shd w:val="clear" w:color="" w:fill=""/>
        </w:rPr>
        <w:t xml:space="preserve">). The reduction in CREB1 levels when PTHrP was reduced was unexpected, raising the possibility to be explored, that PTHrP may contribute to maintenance of CREB1 levels in an analogous manner to the role of JAK2 in preventing proteasomal degradation of CREB1 (</w:t>
      </w:r>
      <w:hyperlink w:anchor="R31" w:history="1">
        <w:r>
          <w:rPr>
            <w:rStyle w:val="jrnlBibRef"/>
          </w:rPr>
          <w:t xml:space="preserve">Lefrancois-Martinez et al., 2011</w:t>
        </w:r>
      </w:hyperlink>
      <w:r>
        <w:rPr>
          <w:sz w:val="22"/>
          <w:szCs w:val="22"/>
          <w:shd w:val="clear" w:color="" w:fill=""/>
        </w:rPr>
        <w:t xml:space="preserve">). Coupled with the present data, targeting PTHrP is a candidate therapeutic strategy in OS, although any intracrine contribution of PTHrP needs to be evaluated. The therapeutic targeting of components downstream of PTHrP/PTHR1 signalling may also be feasible, with several recent reports of inhibitors of CREB signalling activity (</w:t>
      </w:r>
      <w:hyperlink w:anchor="R42" w:history="1">
        <w:r>
          <w:rPr>
            <w:rStyle w:val="jrnlBibRef"/>
          </w:rPr>
          <w:t xml:space="preserve">Mitton et al., 2016</w:t>
        </w:r>
      </w:hyperlink>
      <w:r>
        <w:rPr>
          <w:sz w:val="22"/>
          <w:szCs w:val="22"/>
          <w:shd w:val="clear" w:color="" w:fill=""/>
        </w:rPr>
        <w:t xml:space="preserve">; </w:t>
      </w:r>
      <w:hyperlink w:anchor="R78" w:history="1">
        <w:r>
          <w:rPr>
            <w:rStyle w:val="jrnlBibRef"/>
          </w:rPr>
          <w:t xml:space="preserve">Xie et al., 2015</w:t>
        </w:r>
      </w:hyperlink>
      <w:r>
        <w:rPr>
          <w:sz w:val="22"/>
          <w:szCs w:val="22"/>
          <w:shd w:val="clear" w:color="" w:fill=""/>
        </w:rPr>
        <w:t xml:space="preserve">), although these are yet to progress to preclinical evaluation.</w:t>
      </w:r>
    </w:p>
    <w:p>
      <w:pPr>
        <w:pStyle w:val="jrnlSecPara"/>
      </w:pPr>
      <w:r>
        <w:rPr>
          <w:sz w:val="22"/>
          <w:szCs w:val="22"/>
          <w:shd w:val="clear" w:color="" w:fill=""/>
        </w:rPr>
        <w:t xml:space="preserve">The management of OS has not substantively changed for the last three decades. The identification of the pathways that are utilised during the evolution from osteoblastic lineage cells to OS cells may reveal new means to target this tumour. Recent sequencing and modeling has revealed the genetic complexity and diverse mutational patterns of OS, yet underlying these data is the recurrent and universal inactivation of the P53 pathway (</w:t>
      </w:r>
      <w:hyperlink w:anchor="R10" w:history="1">
        <w:r>
          <w:rPr>
            <w:rStyle w:val="jrnlBibRef"/>
          </w:rPr>
          <w:t xml:space="preserve">Chen et al., 2014</w:t>
        </w:r>
      </w:hyperlink>
      <w:r>
        <w:rPr>
          <w:sz w:val="22"/>
          <w:szCs w:val="22"/>
          <w:shd w:val="clear" w:color="" w:fill=""/>
        </w:rPr>
        <w:t xml:space="preserve">; </w:t>
      </w:r>
      <w:hyperlink w:anchor="R44" w:history="1">
        <w:r>
          <w:rPr>
            <w:rStyle w:val="jrnlBibRef"/>
          </w:rPr>
          <w:t xml:space="preserve">Moriarity et al., 2015</w:t>
        </w:r>
      </w:hyperlink>
      <w:r>
        <w:rPr>
          <w:sz w:val="22"/>
          <w:szCs w:val="22"/>
          <w:shd w:val="clear" w:color="" w:fill=""/>
        </w:rPr>
        <w:t xml:space="preserve">). The Notch pathway has been implicated in OS and is potentially druggable, however the evidence from human OS is equivocal as mutations in this pathway are not common in sporadic OS (</w:t>
      </w:r>
      <w:hyperlink w:anchor="R73" w:history="1">
        <w:r>
          <w:rPr>
            <w:rStyle w:val="jrnlBibRef"/>
          </w:rPr>
          <w:t xml:space="preserve">Tao et al., 2014</w:t>
        </w:r>
      </w:hyperlink>
      <w:r>
        <w:rPr>
          <w:sz w:val="22"/>
          <w:szCs w:val="22"/>
          <w:shd w:val="clear" w:color="" w:fill=""/>
        </w:rPr>
        <w:t xml:space="preserve">). Recent work from two groups using whole genome screening identified the PI3K/mTOR pathway as a conserved therapeutic vulnerability in OS, demonstrating the power of understanding the biological networks underpinning OS (</w:t>
      </w:r>
      <w:hyperlink w:anchor="R55" w:history="1">
        <w:r>
          <w:rPr>
            <w:rStyle w:val="jrnlBibRef"/>
          </w:rPr>
          <w:t xml:space="preserve">Perry et al., 2014</w:t>
        </w:r>
      </w:hyperlink>
      <w:r>
        <w:rPr>
          <w:sz w:val="22"/>
          <w:szCs w:val="22"/>
          <w:shd w:val="clear" w:color="" w:fill=""/>
        </w:rPr>
        <w:t xml:space="preserve">; </w:t>
      </w:r>
      <w:hyperlink w:anchor="R18" w:history="1">
        <w:r>
          <w:rPr>
            <w:rStyle w:val="jrnlBibRef"/>
          </w:rPr>
          <w:t xml:space="preserve">Gupte et al., 2015</w:t>
        </w:r>
      </w:hyperlink>
      <w:r>
        <w:rPr>
          <w:sz w:val="22"/>
          <w:szCs w:val="22"/>
          <w:shd w:val="clear" w:color="" w:fill=""/>
        </w:rPr>
        <w:t xml:space="preserve">). The identification of pathways synthetically lethal with p53-deficiency, or that are required for the maintenance of p53 deficient phenotypes, will yield new means to target these cells. Using this approach we have defined a requirement within the osteoblast lineage for continuous PTHrP and CREB1 activity for the initiation and maintenance of OS, yet normal osteoblasts could tolerate the depletion of both of these factors. A striking feature of the requirement for CREB1 was the differences between OS subtypes. The OS subtypes could be discriminated from normal osteoblasts and each other based on the progressive enrichment of CREB1 gene signatures that reflected their dependence on this pathway for proliferation and survival. These observations raise the largely unexplored possibility that OS subtypes are at some level genetically distinct and have different biological dependences. Collectively, the constitutive activity of the PTHrP-cAMP-CREB1 axis, tightly coupled to loss of p53, represents an essential node in OS that is amenable to therapeutic inhibition at multiple levels.</w:t>
      </w:r>
    </w:p>
    <w:p/>
    <w:p>
      <w:pPr>
        <w:pStyle w:val="jrnlHead1"/>
      </w:pPr>
      <w:r>
        <w:rPr>
          <w:color w:val="#011b37"/>
          <w:sz w:val="56"/>
          <w:szCs w:val="56"/>
          <w:b/>
          <w:shd w:val="clear" w:color="" w:fill=""/>
        </w:rPr>
        <w:t xml:space="preserve">Materials and methods</w:t>
      </w:r>
    </w:p>
    <w:p/>
    <w:p>
      <w:pPr>
        <w:pStyle w:val="jrnlHead2"/>
      </w:pPr>
      <w:r>
        <w:rPr>
          <w:color w:val="#134985"/>
          <w:sz w:val="46"/>
          <w:szCs w:val="46"/>
          <w:b/>
          <w:shd w:val="clear" w:color="" w:fill=""/>
        </w:rPr>
        <w:t xml:space="preserve">Study approval</w:t>
      </w:r>
    </w:p>
    <w:p>
      <w:pPr>
        <w:pStyle w:val="jrnlSecPara"/>
      </w:pPr>
      <w:r>
        <w:rPr>
          <w:sz w:val="22"/>
          <w:szCs w:val="22"/>
          <w:shd w:val="clear" w:color="" w:fill=""/>
        </w:rPr>
        <w:t xml:space="preserve">All experiments involving animals were approved by the Animal Ethics Committee of St. Vincent’s Hospital, Melbourne. Primary human osteoblasts were isolated from bone marrow aspirates from the posterior iliac crest of de-identified healthy human adult donors with informed consent and consent to publish (IMVS/SA Pathology normal bone marrow donor program RAH#940911a, Adelaide, South Australia).</w:t>
      </w:r>
    </w:p>
    <w:p/>
    <w:p>
      <w:pPr>
        <w:pStyle w:val="jrnlHead3"/>
      </w:pPr>
      <w:r>
        <w:rPr>
          <w:color w:val="#045fbf"/>
          <w:sz w:val="38"/>
          <w:szCs w:val="38"/>
          <w:b/>
          <w:shd w:val="clear" w:color="" w:fill=""/>
        </w:rPr>
        <w:t xml:space="preserve">Animals</w:t>
      </w:r>
    </w:p>
    <w:p>
      <w:pPr>
        <w:pStyle w:val="jrnlSecPara"/>
      </w:pPr>
      <w:r>
        <w:rPr>
          <w:sz w:val="22"/>
          <w:szCs w:val="22"/>
          <w:shd w:val="clear" w:color="" w:fill=""/>
        </w:rPr>
        <w:t xml:space="preserve">Balb/c nu/nu mice (ARC, Perth, WA) were used as recipients for transplant of OS cell lines. For in vivo tumor growth 25,000 (OS80) or 75,000 (OS494H) cells were implanted subcutaneously on the back flank of Balb/c nu/nu recipients (</w:t>
      </w:r>
      <w:hyperlink w:anchor="R21" w:history="1">
        <w:r>
          <w:rPr>
            <w:rStyle w:val="jrnlBibRef"/>
          </w:rPr>
          <w:t xml:space="preserve">Ho et al., 2015</w:t>
        </w:r>
      </w:hyperlink>
      <w:r>
        <w:rPr>
          <w:sz w:val="22"/>
          <w:szCs w:val="22"/>
          <w:shd w:val="clear" w:color="" w:fill=""/>
        </w:rPr>
        <w:t xml:space="preserve">). Cells were resuspended in extracellular matrix (Cultrex PathClear BME Reduced Growth Factor Basement Membrane Extract). All animals received sh-Luc infected cells on one flank and sh-</w:t>
      </w:r>
      <w:r>
        <w:rPr>
          <w:sz w:val="22"/>
          <w:szCs w:val="22"/>
          <w:i/>
          <w:iCs/>
          <w:shd w:val="clear" w:color="" w:fill=""/>
        </w:rPr>
        <w:t xml:space="preserve">Pthlh</w:t>
      </w:r>
      <w:r>
        <w:rPr>
          <w:sz w:val="22"/>
          <w:szCs w:val="22"/>
          <w:shd w:val="clear" w:color="" w:fill=""/>
        </w:rPr>
        <w:t xml:space="preserve"> infected cells on the alternate flank.</w:t>
      </w:r>
    </w:p>
    <w:p/>
    <w:p>
      <w:pPr>
        <w:pStyle w:val="jrnlHead3"/>
      </w:pPr>
      <w:r>
        <w:rPr>
          <w:color w:val="#045fbf"/>
          <w:sz w:val="38"/>
          <w:szCs w:val="38"/>
          <w:b/>
          <w:shd w:val="clear" w:color="" w:fill=""/>
        </w:rPr>
        <w:t xml:space="preserve">OS cell cultures and normal osteoblastic cells</w:t>
      </w:r>
    </w:p>
    <w:p>
      <w:pPr>
        <w:pStyle w:val="jrnlSecPara"/>
      </w:pPr>
      <w:r>
        <w:rPr>
          <w:sz w:val="22"/>
          <w:szCs w:val="22"/>
          <w:shd w:val="clear" w:color="" w:fill=""/>
        </w:rPr>
        <w:t xml:space="preserve">Primary mouse OS cell cultures were derived from primary tumors from each of the two mouse models of OS and were maintained and studied for less than 15 passages (</w:t>
      </w:r>
      <w:hyperlink w:anchor="R76" w:history="1">
        <w:r>
          <w:rPr>
            <w:rStyle w:val="jrnlBibRef"/>
          </w:rPr>
          <w:t xml:space="preserve">Walkley et al., 2008</w:t>
        </w:r>
      </w:hyperlink>
      <w:r>
        <w:rPr>
          <w:sz w:val="22"/>
          <w:szCs w:val="22"/>
          <w:shd w:val="clear" w:color="" w:fill=""/>
        </w:rPr>
        <w:t xml:space="preserve">; </w:t>
      </w:r>
      <w:hyperlink w:anchor="R47" w:history="1">
        <w:r>
          <w:rPr>
            <w:rStyle w:val="jrnlBibRef"/>
          </w:rPr>
          <w:t xml:space="preserve">Mutsaers et al., 2013</w:t>
        </w:r>
      </w:hyperlink>
      <w:r>
        <w:rPr>
          <w:sz w:val="22"/>
          <w:szCs w:val="22"/>
          <w:shd w:val="clear" w:color="" w:fill=""/>
        </w:rPr>
        <w:t xml:space="preserve">) (all cells used were obtained directly from primary and metastatic tumor material isolated directly from genetically engineered mouse models of OS, no further authentication performed by the authors, mycoplasma negative as tested by PCR based assay by the Victorian Infectious Diseases Reference Laboratory). Normal mouse osteoblastic cells were derived from crushed and collagenase digested long bones of 8-wk old C57BL/6 mice. Osteoblastic cell populations were purified either by FACS (FACSAria, BD Biosciences, San Jose, CA) as previously described (</w:t>
      </w:r>
      <w:hyperlink w:anchor="R64" w:history="1">
        <w:r>
          <w:rPr>
            <w:rStyle w:val="jrnlBibRef"/>
          </w:rPr>
          <w:t xml:space="preserve">Semerad et al., 2005</w:t>
        </w:r>
      </w:hyperlink>
      <w:r>
        <w:rPr>
          <w:sz w:val="22"/>
          <w:szCs w:val="22"/>
          <w:shd w:val="clear" w:color="" w:fill=""/>
        </w:rPr>
        <w:t xml:space="preserve">; </w:t>
      </w:r>
      <w:hyperlink w:anchor="R67" w:history="1">
        <w:r>
          <w:rPr>
            <w:rStyle w:val="jrnlBibRef"/>
          </w:rPr>
          <w:t xml:space="preserve">Singbrant et al., 2011</w:t>
        </w:r>
      </w:hyperlink>
      <w:r>
        <w:rPr>
          <w:sz w:val="22"/>
          <w:szCs w:val="22"/>
          <w:shd w:val="clear" w:color="" w:fill=""/>
        </w:rPr>
        <w:t xml:space="preserve">), or directly cultured following collagenase digestion (all primary osteoblasts were isolated directly from mouse long bone, no further authentication performed by the authors, not tested for mycoplasma). All cell cultures were maintained in αMEM (Lonza, Basel, Switzerland) medium supplemented with 10% fetal bovine serum (Sigma, St. Louis, MO, USA; non heat inactivated), 2 mM Glutamax (Life Technologies, Carlsbad, CA, USA), and except in siRNA transfection experiments, 100 U/ml penicillin and streptomycin (Life Technologies) antibiotics. Cells were cultured in a humidified 5% CO</w:t>
      </w:r>
      <w:r>
        <w:rPr>
          <w:sz w:val="22"/>
          <w:szCs w:val="22"/>
          <w:vertAlign w:val="subscript"/>
          <w:shd w:val="clear" w:color="" w:fill=""/>
        </w:rPr>
        <w:t xml:space="preserve">2</w:t>
      </w:r>
      <w:r>
        <w:rPr>
          <w:sz w:val="22"/>
          <w:szCs w:val="22"/>
          <w:shd w:val="clear" w:color="" w:fill=""/>
        </w:rPr>
        <w:t xml:space="preserve"> atmosphere at 37° Celsius.</w:t>
      </w:r>
    </w:p>
    <w:p>
      <w:pPr>
        <w:pStyle w:val="jrnlSecPara"/>
      </w:pPr>
      <w:r>
        <w:rPr>
          <w:sz w:val="22"/>
          <w:szCs w:val="22"/>
          <w:shd w:val="clear" w:color="" w:fill=""/>
        </w:rPr>
        <w:t xml:space="preserve">Normal human osteoblasts were derived from bone marrow aspirates from the posterior iliac crest of healthy human adult donors (17–35 years of age), with informed consent (IMVS/SA Pathology normal bone marrow donor program RAH#940911a). The cells were outgrown from the bony spicules that were collected following filtration of the BM through a 70 μm filter (</w:t>
      </w:r>
      <w:hyperlink w:anchor="R2" w:history="1">
        <w:r>
          <w:rPr>
            <w:rStyle w:val="jrnlBibRef"/>
          </w:rPr>
          <w:t xml:space="preserve">Atkins et al., 2002</w:t>
        </w:r>
      </w:hyperlink>
      <w:r>
        <w:rPr>
          <w:sz w:val="22"/>
          <w:szCs w:val="22"/>
          <w:shd w:val="clear" w:color="" w:fill=""/>
        </w:rPr>
        <w:t xml:space="preserve">). The human osteoblasts were obtained directly from primary human bone material, no further authentication performed by the authors, not tested for mycoplasma.</w:t>
      </w:r>
    </w:p>
    <w:p/>
    <w:p>
      <w:pPr>
        <w:pStyle w:val="jrnlHead3"/>
      </w:pPr>
      <w:r>
        <w:rPr>
          <w:color w:val="#045fbf"/>
          <w:sz w:val="38"/>
          <w:szCs w:val="38"/>
          <w:b/>
          <w:shd w:val="clear" w:color="" w:fill=""/>
        </w:rPr>
        <w:t xml:space="preserve">In vitro differentiation of OS cell lines, and primary osteoblasts</w:t>
      </w:r>
    </w:p>
    <w:p>
      <w:pPr>
        <w:pStyle w:val="jrnlSecPara"/>
      </w:pPr>
      <w:r>
        <w:rPr>
          <w:sz w:val="22"/>
          <w:szCs w:val="22"/>
          <w:shd w:val="clear" w:color="" w:fill=""/>
        </w:rPr>
        <w:t xml:space="preserve">All cells were seeded at 3000 cells/cm</w:t>
      </w:r>
      <w:r>
        <w:rPr>
          <w:sz w:val="22"/>
          <w:szCs w:val="22"/>
          <w:vertAlign w:val="superscript"/>
          <w:shd w:val="clear" w:color="" w:fill=""/>
        </w:rPr>
        <w:t xml:space="preserve">2</w:t>
      </w:r>
      <w:r>
        <w:rPr>
          <w:sz w:val="22"/>
          <w:szCs w:val="22"/>
          <w:shd w:val="clear" w:color="" w:fill=""/>
        </w:rPr>
        <w:t xml:space="preserve"> on 6-well plates in αMEM with 10% FCS three days prior to differentiation induction. When cells had reached 100% confluence (Day 0), control cells were harvested, and all other cells were replenished 3 times per week with osteoblastic differentiation media: αMEM (Lonza), 10% (v/v) FBS, 25mM HEPES, 1% (v/v) (Gibco), Penicillin-Streptomycin (Gibco), 2 mM GlutaMAX (Gibco), 50 μg/ml ascorbate (Sigma), 0.01 M β-glycerophosphate (Sigma).</w:t>
      </w:r>
    </w:p>
    <w:p/>
    <w:p>
      <w:pPr>
        <w:pStyle w:val="jrnlHead3"/>
      </w:pPr>
      <w:r>
        <w:rPr>
          <w:color w:val="#045fbf"/>
          <w:sz w:val="38"/>
          <w:szCs w:val="38"/>
          <w:b/>
          <w:shd w:val="clear" w:color="" w:fill=""/>
        </w:rPr>
        <w:t xml:space="preserve">cAMP response assays</w:t>
      </w:r>
    </w:p>
    <w:p>
      <w:pPr>
        <w:pStyle w:val="jrnlSecPara"/>
      </w:pPr>
      <w:r>
        <w:rPr>
          <w:sz w:val="22"/>
          <w:szCs w:val="22"/>
          <w:shd w:val="clear" w:color="" w:fill=""/>
        </w:rPr>
        <w:t xml:space="preserve">Three independent cell lines from each group were used. 500 and 1000 cells from each group were seeded in triplicates in a 384 well plate. Cells were treated for 1 hr +/-100 μM Isobutylmethylxanthine (IBMX) before measuring intracellular cAMP. Intracellular cAMP was measured using the LANCE ultra cAMP kit (Perkin Elmer, AD0262) as directed by the manufacturer. Kinetics of cAMP was demonstrated using 10 μM forskolin over a time course of 2 hr. For the agonist treatment experiment 1000 cells were seeded as described, then treated +/-100 μM IBMX before adding 10 μM forskolin following a time course of 2 hr. Intracellular cAMP was measured as described above. For shRNA infected cells, 48 hr post infection cells were treated with 100 μM IBMX and assayed for intracellular cAMP by radioimmunoassay as described (</w:t>
      </w:r>
      <w:hyperlink w:anchor="R21" w:history="1">
        <w:r>
          <w:rPr>
            <w:rStyle w:val="jrnlBibRef"/>
          </w:rPr>
          <w:t xml:space="preserve">Ho et al., 2015</w:t>
        </w:r>
      </w:hyperlink>
      <w:r>
        <w:rPr>
          <w:sz w:val="22"/>
          <w:szCs w:val="22"/>
          <w:shd w:val="clear" w:color="" w:fill=""/>
        </w:rPr>
        <w:t xml:space="preserve">). Where indicated cells were treated with 10 μg/ml anti-PTHrP neutralizing antibody at 37°C for 5 hr (</w:t>
      </w:r>
      <w:hyperlink w:anchor="R51" w:history="1">
        <w:r>
          <w:rPr>
            <w:rStyle w:val="jrnlBibRef"/>
          </w:rPr>
          <w:t xml:space="preserve">Onuma et al., 2004</w:t>
        </w:r>
      </w:hyperlink>
      <w:r>
        <w:rPr>
          <w:sz w:val="22"/>
          <w:szCs w:val="22"/>
          <w:shd w:val="clear" w:color="" w:fill=""/>
        </w:rPr>
        <w:t xml:space="preserve">). To compare cAMP levels between different cells equal number of cells were seeded.</w:t>
      </w:r>
    </w:p>
    <w:p/>
    <w:p>
      <w:pPr>
        <w:pStyle w:val="jrnlHead3"/>
      </w:pPr>
      <w:r>
        <w:rPr>
          <w:color w:val="#045fbf"/>
          <w:sz w:val="38"/>
          <w:szCs w:val="38"/>
          <w:b/>
          <w:shd w:val="clear" w:color="" w:fill=""/>
        </w:rPr>
        <w:t xml:space="preserve">siRNA knockdown</w:t>
      </w:r>
    </w:p>
    <w:p>
      <w:pPr>
        <w:pStyle w:val="jrnlSecPara"/>
      </w:pPr>
      <w:r>
        <w:rPr>
          <w:sz w:val="22"/>
          <w:szCs w:val="22"/>
          <w:shd w:val="clear" w:color="" w:fill=""/>
        </w:rPr>
        <w:t xml:space="preserve">Cells were transfected 24 hr after seeding with Dharmacon On-Target Plus siRNA pools (GE Healthcare Life Sciences, 20 nM final concentration) complexed with DharmaFECT3 (GE Healthcare Life Sciences) in Opti MEM reduced serum media (Life Technologies). Cells transfected with a non-targeting On-Target Plus control siRNA pool or mock transfected cells served as controls. All assays were carried out in culture medium without antibiotics. Cells were transfected for 72 hr with siRNA pool directed against </w:t>
      </w:r>
      <w:r>
        <w:rPr>
          <w:sz w:val="22"/>
          <w:szCs w:val="22"/>
          <w:i/>
          <w:iCs/>
          <w:shd w:val="clear" w:color="" w:fill=""/>
        </w:rPr>
        <w:t xml:space="preserve">Creb1</w:t>
      </w:r>
      <w:r>
        <w:rPr>
          <w:sz w:val="22"/>
          <w:szCs w:val="22"/>
          <w:shd w:val="clear" w:color="" w:fill=""/>
        </w:rPr>
        <w:t xml:space="preserve"> along with the non-targeting control siRNA. After 72 hr incubation with siRNA, the control and the </w:t>
      </w:r>
      <w:r>
        <w:rPr>
          <w:sz w:val="22"/>
          <w:szCs w:val="22"/>
          <w:i/>
          <w:iCs/>
          <w:shd w:val="clear" w:color="" w:fill=""/>
        </w:rPr>
        <w:t xml:space="preserve">Creb1</w:t>
      </w:r>
      <w:r>
        <w:rPr>
          <w:sz w:val="22"/>
          <w:szCs w:val="22"/>
          <w:shd w:val="clear" w:color="" w:fill=""/>
        </w:rPr>
        <w:t xml:space="preserve"> knockdown cells were treated with 10 μM of forskolin to assess </w:t>
      </w:r>
      <w:r>
        <w:rPr>
          <w:sz w:val="22"/>
          <w:szCs w:val="22"/>
          <w:i/>
          <w:iCs/>
          <w:shd w:val="clear" w:color="" w:fill=""/>
        </w:rPr>
        <w:t xml:space="preserve">Creb1</w:t>
      </w:r>
      <w:r>
        <w:rPr>
          <w:sz w:val="22"/>
          <w:szCs w:val="22"/>
          <w:shd w:val="clear" w:color="" w:fill=""/>
        </w:rPr>
        <w:t xml:space="preserve"> target gene induction.</w:t>
      </w:r>
    </w:p>
    <w:p/>
    <w:p>
      <w:pPr>
        <w:pStyle w:val="jrnlHead4"/>
      </w:pPr>
      <w:r>
        <w:rPr>
          <w:shd w:val="clear" w:color="" w:fill=""/>
        </w:rPr>
        <w:t xml:space="preserve">ON-TARGETplus smart pool siRNA-</w:t>
      </w:r>
      <w:r>
        <w:rPr>
          <w:i/>
          <w:iCs/>
          <w:shd w:val="clear" w:color="" w:fill=""/>
        </w:rPr>
        <w:t xml:space="preserve">Creb1</w:t>
      </w:r>
    </w:p>
    <w:p>
      <w:pPr>
        <w:pStyle w:val="jrnlSecPara"/>
      </w:pPr>
      <w:r>
        <w:rPr>
          <w:sz w:val="22"/>
          <w:szCs w:val="22"/>
          <w:shd w:val="clear" w:color="" w:fill=""/>
        </w:rPr>
        <w:t xml:space="preserve">Target sequence 1:J-040959-12; Target sequence: UUUGUUAACUUCCGAGAAA</w:t>
      </w:r>
    </w:p>
    <w:p>
      <w:pPr>
        <w:pStyle w:val="jrnlSecPara"/>
      </w:pPr>
      <w:r>
        <w:rPr>
          <w:sz w:val="22"/>
          <w:szCs w:val="22"/>
          <w:shd w:val="clear" w:color="" w:fill=""/>
        </w:rPr>
        <w:t xml:space="preserve">Target sequence 2:J-040959-11; Target sequence: GCUAUUGGCCUCCGGAAA</w:t>
      </w:r>
    </w:p>
    <w:p>
      <w:pPr>
        <w:pStyle w:val="jrnlSecPara"/>
      </w:pPr>
      <w:r>
        <w:rPr>
          <w:sz w:val="22"/>
          <w:szCs w:val="22"/>
          <w:shd w:val="clear" w:color="" w:fill=""/>
        </w:rPr>
        <w:t xml:space="preserve">Target sequence 3:J-040959-10; Target sequence: GCUGAGUAUUAUAGCGUAU</w:t>
      </w:r>
    </w:p>
    <w:p>
      <w:pPr>
        <w:pStyle w:val="jrnlSecPara"/>
      </w:pPr>
      <w:r>
        <w:rPr>
          <w:sz w:val="22"/>
          <w:szCs w:val="22"/>
          <w:shd w:val="clear" w:color="" w:fill=""/>
        </w:rPr>
        <w:t xml:space="preserve">Target sequence 4:J-040959-09; Target sequence: GAUAAGAGUAAGUCGAGA</w:t>
      </w:r>
    </w:p>
    <w:p/>
    <w:p>
      <w:pPr>
        <w:pStyle w:val="jrnlHead3"/>
      </w:pPr>
      <w:r>
        <w:rPr>
          <w:color w:val="#045fbf"/>
          <w:sz w:val="38"/>
          <w:szCs w:val="38"/>
          <w:b/>
          <w:shd w:val="clear" w:color="" w:fill=""/>
        </w:rPr>
        <w:t xml:space="preserve">Plasmids and constructs</w:t>
      </w:r>
    </w:p>
    <w:p>
      <w:pPr>
        <w:pStyle w:val="jrnlSecPara"/>
      </w:pPr>
      <w:r>
        <w:rPr>
          <w:sz w:val="22"/>
          <w:szCs w:val="22"/>
          <w:shd w:val="clear" w:color="" w:fill=""/>
        </w:rPr>
        <w:t xml:space="preserve">Two independent lentiviral shRNA plasmids targetting </w:t>
      </w:r>
      <w:r>
        <w:rPr>
          <w:sz w:val="22"/>
          <w:szCs w:val="22"/>
          <w:i/>
          <w:iCs/>
          <w:shd w:val="clear" w:color="" w:fill=""/>
        </w:rPr>
        <w:t xml:space="preserve">Creb1</w:t>
      </w:r>
      <w:r>
        <w:rPr>
          <w:sz w:val="22"/>
          <w:szCs w:val="22"/>
          <w:shd w:val="clear" w:color="" w:fill=""/>
        </w:rPr>
        <w:t xml:space="preserve"> (A= 3’UTR; TRCN0000096629; B= CDS; TRCN0000096658) and </w:t>
      </w:r>
      <w:r>
        <w:rPr>
          <w:sz w:val="22"/>
          <w:szCs w:val="22"/>
          <w:i/>
          <w:iCs/>
          <w:shd w:val="clear" w:color="" w:fill=""/>
        </w:rPr>
        <w:t xml:space="preserve">Pthlh</w:t>
      </w:r>
      <w:r>
        <w:rPr>
          <w:sz w:val="22"/>
          <w:szCs w:val="22"/>
          <w:shd w:val="clear" w:color="" w:fill=""/>
        </w:rPr>
        <w:t xml:space="preserve"> (A= 3’UTR; TRCN0000179093; B= CDS; TRCN0000180583) were purchased from Sigma-Aldrich in the pLKO.1-puro vector. The pLKO.1-puro sh-Luciferase plasmid (Cat No. SHC007) was used as the control for the Sigma shRNA constructs. Lentiviral packaging vector psPax2 (plasmid #12260) was obtained from Addgene (Cambridge, MA, USA), the pCMV-Eco Envelope (Cat No. RV112) vector was purchased from Cell Biolabs (San Diego, CA, USA). Three independent cell lines from each group were infected with shRNA against </w:t>
      </w:r>
      <w:r>
        <w:rPr>
          <w:sz w:val="22"/>
          <w:szCs w:val="22"/>
          <w:i/>
          <w:iCs/>
          <w:shd w:val="clear" w:color="" w:fill=""/>
        </w:rPr>
        <w:t xml:space="preserve">Creb1, Pthlh</w:t>
      </w:r>
      <w:r>
        <w:rPr>
          <w:sz w:val="22"/>
          <w:szCs w:val="22"/>
          <w:shd w:val="clear" w:color="" w:fill=""/>
        </w:rPr>
        <w:t xml:space="preserve"> or luciferase control. After 48 hrs cells were selected with 2μg/ml puromycin.</w:t>
      </w:r>
    </w:p>
    <w:p/>
    <w:p>
      <w:pPr>
        <w:pStyle w:val="jrnlHead4"/>
      </w:pPr>
      <w:r>
        <w:rPr>
          <w:shd w:val="clear" w:color="" w:fill=""/>
        </w:rPr>
        <w:t xml:space="preserve">shRNA sequences</w:t>
      </w:r>
    </w:p>
    <w:p>
      <w:pPr>
        <w:pStyle w:val="jrnlSecPara"/>
      </w:pPr>
      <w:r>
        <w:rPr>
          <w:sz w:val="22"/>
          <w:szCs w:val="22"/>
          <w:i/>
          <w:iCs/>
          <w:shd w:val="clear" w:color="" w:fill=""/>
        </w:rPr>
        <w:t xml:space="preserve">Pthlh</w:t>
      </w:r>
      <w:r>
        <w:rPr>
          <w:sz w:val="22"/>
          <w:szCs w:val="22"/>
          <w:shd w:val="clear" w:color="" w:fill=""/>
        </w:rPr>
        <w:t xml:space="preserve"> 3’ UTR (TRCN0000179093):</w:t>
      </w:r>
    </w:p>
    <w:p>
      <w:pPr>
        <w:pStyle w:val="jrnlSecPara"/>
      </w:pPr>
      <w:r>
        <w:rPr>
          <w:sz w:val="22"/>
          <w:szCs w:val="22"/>
          <w:shd w:val="clear" w:color="" w:fill=""/>
        </w:rPr>
        <w:t xml:space="preserve">CCGGCCAATTATTCCTGTCACTGTTCTCGAGAACAGTGACAGGAATAATTGGTTTTTTG</w:t>
      </w:r>
    </w:p>
    <w:p>
      <w:pPr>
        <w:pStyle w:val="jrnlSecPara"/>
      </w:pPr>
      <w:r>
        <w:rPr>
          <w:sz w:val="22"/>
          <w:szCs w:val="22"/>
          <w:i/>
          <w:iCs/>
          <w:shd w:val="clear" w:color="" w:fill=""/>
        </w:rPr>
        <w:t xml:space="preserve">Pthlh</w:t>
      </w:r>
      <w:r>
        <w:rPr>
          <w:sz w:val="22"/>
          <w:szCs w:val="22"/>
          <w:shd w:val="clear" w:color="" w:fill=""/>
        </w:rPr>
        <w:t xml:space="preserve"> CDS (TRCN0000180583):</w:t>
      </w:r>
    </w:p>
    <w:p>
      <w:pPr>
        <w:pStyle w:val="jrnlSecPara"/>
      </w:pPr>
      <w:r>
        <w:rPr>
          <w:sz w:val="22"/>
          <w:szCs w:val="22"/>
          <w:shd w:val="clear" w:color="" w:fill=""/>
        </w:rPr>
        <w:t xml:space="preserve">CCGGGATACCTAACTCAGGAAACCACTCGAGTGGTTTCCTGAGTTAGGTATCTTTTTTG</w:t>
      </w:r>
    </w:p>
    <w:p>
      <w:pPr>
        <w:pStyle w:val="jrnlSecPara"/>
      </w:pPr>
      <w:r>
        <w:rPr>
          <w:sz w:val="22"/>
          <w:szCs w:val="22"/>
          <w:i/>
          <w:iCs/>
          <w:shd w:val="clear" w:color="" w:fill=""/>
        </w:rPr>
        <w:t xml:space="preserve">Creb1</w:t>
      </w:r>
      <w:r>
        <w:rPr>
          <w:sz w:val="22"/>
          <w:szCs w:val="22"/>
          <w:shd w:val="clear" w:color="" w:fill=""/>
        </w:rPr>
        <w:t xml:space="preserve"> 3’ UTR (TRCN0000096629):</w:t>
      </w:r>
    </w:p>
    <w:p>
      <w:pPr>
        <w:pStyle w:val="jrnlSecPara"/>
      </w:pPr>
      <w:r>
        <w:rPr>
          <w:sz w:val="22"/>
          <w:szCs w:val="22"/>
          <w:shd w:val="clear" w:color="" w:fill=""/>
        </w:rPr>
        <w:t xml:space="preserve">CCGGGCCTGAAAGCAACTACAGAATCTCGAGATTCTGTAGTTGCTTTCAGGCTTTTTG</w:t>
      </w:r>
    </w:p>
    <w:p>
      <w:pPr>
        <w:pStyle w:val="jrnlSecPara"/>
      </w:pPr>
      <w:r>
        <w:rPr>
          <w:sz w:val="22"/>
          <w:szCs w:val="22"/>
          <w:i/>
          <w:iCs/>
          <w:shd w:val="clear" w:color="" w:fill=""/>
        </w:rPr>
        <w:t xml:space="preserve">Creb1</w:t>
      </w:r>
      <w:r>
        <w:rPr>
          <w:sz w:val="22"/>
          <w:szCs w:val="22"/>
          <w:shd w:val="clear" w:color="" w:fill=""/>
        </w:rPr>
        <w:t xml:space="preserve"> CDS (TRCN0000096631):</w:t>
      </w:r>
    </w:p>
    <w:p>
      <w:pPr>
        <w:pStyle w:val="jrnlSecPara"/>
      </w:pPr>
      <w:r>
        <w:rPr>
          <w:sz w:val="22"/>
          <w:szCs w:val="22"/>
          <w:shd w:val="clear" w:color="" w:fill=""/>
        </w:rPr>
        <w:t xml:space="preserve">CCGGCAGCAGCTCATGCAACATCATCTCGAGATGATGTTGCATGAGCTGCTGTTTTTG</w:t>
      </w:r>
    </w:p>
    <w:p>
      <w:pPr>
        <w:pStyle w:val="jrnlSecPara"/>
      </w:pPr>
      <w:r>
        <w:rPr>
          <w:sz w:val="22"/>
          <w:szCs w:val="22"/>
          <w:i/>
          <w:iCs/>
          <w:shd w:val="clear" w:color="" w:fill=""/>
        </w:rPr>
        <w:t xml:space="preserve">Luciferase</w:t>
      </w:r>
      <w:r>
        <w:rPr>
          <w:sz w:val="22"/>
          <w:szCs w:val="22"/>
          <w:shd w:val="clear" w:color="" w:fill=""/>
        </w:rPr>
        <w:t xml:space="preserve"> CDS (TRCN0000072259):</w:t>
      </w:r>
    </w:p>
    <w:p>
      <w:pPr>
        <w:pStyle w:val="jrnlSecPara"/>
      </w:pPr>
      <w:r>
        <w:rPr>
          <w:sz w:val="22"/>
          <w:szCs w:val="22"/>
          <w:shd w:val="clear" w:color="" w:fill=""/>
        </w:rPr>
        <w:t xml:space="preserve">CCGGCGCTGAGTACTTCGAAATGTCCTCGAGGACATTTCGAAGTACTCAGCGTTTTT</w:t>
      </w:r>
    </w:p>
    <w:p/>
    <w:p>
      <w:pPr>
        <w:pStyle w:val="jrnlHead3"/>
      </w:pPr>
      <w:r>
        <w:rPr>
          <w:color w:val="#045fbf"/>
          <w:sz w:val="38"/>
          <w:szCs w:val="38"/>
          <w:b/>
          <w:shd w:val="clear" w:color="" w:fill=""/>
        </w:rPr>
        <w:t xml:space="preserve">Alizarin staining for mineralization</w:t>
      </w:r>
    </w:p>
    <w:p>
      <w:pPr>
        <w:pStyle w:val="jrnlSecPara"/>
      </w:pPr>
      <w:r>
        <w:rPr>
          <w:sz w:val="22"/>
          <w:szCs w:val="22"/>
          <w:shd w:val="clear" w:color="" w:fill=""/>
        </w:rPr>
        <w:t xml:space="preserve">Cells were washed 3 times with PBS and fixed with 70% EtOH. Cells were washed 3 times with water then stained with 0.5% alizarin (w/v) in water for 30 min at room temperature. This was followed by 3 washes with water and a 15 min wash in 1 ml of PBS while shaking. PBS was removed and plates were allowed to dry. Well images were then taken using an EPSON perfection V700 photo scanner. Alizarin dye was eluted overnight in 1 ml of 10% CTP (1-Hexadecylpyridinium chloride, w/v) in PBS with shaking. To construct a standard curve, a 1 mM solution of alizarin was dissolved in PBS aided by sonication, and 2-fold serial dilutions were made beginning from 400 μM. 200 μl of each serial dilution and 200 μl of eluted dye from each well were added separately to duplicate wells in a 96 well plate. The absorbance was read at OD562nm using a Polarstar optima+ microplate reader.</w:t>
      </w:r>
    </w:p>
    <w:p/>
    <w:p>
      <w:pPr>
        <w:pStyle w:val="jrnlHead3"/>
      </w:pPr>
      <w:r>
        <w:rPr>
          <w:color w:val="#045fbf"/>
          <w:sz w:val="38"/>
          <w:szCs w:val="38"/>
          <w:b/>
          <w:shd w:val="clear" w:color="" w:fill=""/>
        </w:rPr>
        <w:t xml:space="preserve">Flow cytometry</w:t>
      </w:r>
    </w:p>
    <w:p>
      <w:pPr>
        <w:pStyle w:val="jrnlSecPara"/>
      </w:pPr>
      <w:r>
        <w:rPr>
          <w:sz w:val="22"/>
          <w:szCs w:val="22"/>
          <w:shd w:val="clear" w:color="" w:fill=""/>
        </w:rPr>
        <w:t xml:space="preserve">OS cell lines (less than passage 5 from establishment) were prepared by trypsinization. Antibodies against murine CD45, Mac1, Gr1, F4/80, B220, IgM, CD2, CD3, CD4, CD8, Ter119, Sca1, CD51, PDGFRα (CD140a), CD31, either biotinylated or conjugated with eF450, PE, PerCP-Cy5.5, or APC were obtained from eBioscience (San Diego, CA) or Pharmingen. Biotinylated antibodies were detected with Streptavidin-Qdot605 (Invitrogen). Flow cytometry was performed on an LSRII Fortessa (BD Bioscience) interfaced with CellQuest software, data was analyzed on FlowJo (TreeStar).</w:t>
      </w:r>
    </w:p>
    <w:p/>
    <w:p>
      <w:pPr>
        <w:pStyle w:val="jrnlHead3"/>
      </w:pPr>
      <w:r>
        <w:rPr>
          <w:color w:val="#045fbf"/>
          <w:sz w:val="38"/>
          <w:szCs w:val="38"/>
          <w:b/>
          <w:shd w:val="clear" w:color="" w:fill=""/>
        </w:rPr>
        <w:t xml:space="preserve">Annexin V staining</w:t>
      </w:r>
    </w:p>
    <w:p>
      <w:pPr>
        <w:pStyle w:val="jrnlSecPara"/>
      </w:pPr>
      <w:r>
        <w:rPr>
          <w:sz w:val="22"/>
          <w:szCs w:val="22"/>
          <w:shd w:val="clear" w:color="" w:fill=""/>
        </w:rPr>
        <w:t xml:space="preserve">OS cells (3 independently derived fibroblastic and osteoblastic OS cultures) and primary osteoblasts were infected with 2 independent shRNA against </w:t>
      </w:r>
      <w:r>
        <w:rPr>
          <w:sz w:val="22"/>
          <w:szCs w:val="22"/>
          <w:i/>
          <w:iCs/>
          <w:shd w:val="clear" w:color="" w:fill=""/>
        </w:rPr>
        <w:t xml:space="preserve">Creb1</w:t>
      </w:r>
      <w:r>
        <w:rPr>
          <w:sz w:val="22"/>
          <w:szCs w:val="22"/>
          <w:shd w:val="clear" w:color="" w:fill=""/>
        </w:rPr>
        <w:t xml:space="preserve"> and </w:t>
      </w:r>
      <w:r>
        <w:rPr>
          <w:sz w:val="22"/>
          <w:szCs w:val="22"/>
          <w:i/>
          <w:iCs/>
          <w:shd w:val="clear" w:color="" w:fill=""/>
        </w:rPr>
        <w:t xml:space="preserve">Pthlh</w:t>
      </w:r>
      <w:r>
        <w:rPr>
          <w:sz w:val="22"/>
          <w:szCs w:val="22"/>
          <w:shd w:val="clear" w:color="" w:fill=""/>
        </w:rPr>
        <w:t xml:space="preserve">. shRNA directed against luciferase (sh-Luc) was used as the control. Cells were infected for 48–72 hr prior to harvesting by trypsinization. Cells were washed then stained in 1x Annexin Binding buffer (eBioscience) diluted 1:20 with Annexin V-APC (1 mg/ml) (eBioscience) and 7-Aminoactinomycin D (7AAD) (100 μg/ml) (Life Technologies) for 15 min. Following the addition of 4 volumes of 1x Annexin Binding buffer, apoptotic cells were detected and quantified using FACS (LSRFortessa). Live cells (Annexin V negative, 7AAD low) and cells in early and late stages of apoptosis (Annexin V positive, 7AAD low/high) were quantified.</w:t>
      </w:r>
    </w:p>
    <w:p/>
    <w:p>
      <w:pPr>
        <w:pStyle w:val="jrnlHead3"/>
      </w:pPr>
      <w:r>
        <w:rPr>
          <w:color w:val="#045fbf"/>
          <w:sz w:val="38"/>
          <w:szCs w:val="38"/>
          <w:b/>
          <w:shd w:val="clear" w:color="" w:fill=""/>
        </w:rPr>
        <w:t xml:space="preserve">PTHrP overexpression</w:t>
      </w:r>
    </w:p>
    <w:p>
      <w:pPr>
        <w:pStyle w:val="jrnlSecPara"/>
      </w:pPr>
      <w:r>
        <w:rPr>
          <w:sz w:val="22"/>
          <w:szCs w:val="22"/>
          <w:shd w:val="clear" w:color="" w:fill=""/>
        </w:rPr>
        <w:t xml:space="preserve">Murine HA tagged Pthlh cDNA was generated by gene synthesis (Integrated DNA Technologies) and cloned into the retroviral MSCV-IRES-Zeocin. Constructs were sequence verified. Retrovirus was generated by transient transfection of 293T cells (purchased from ATCC, no authentication performed, mycoplasma negative as tested by PCR based assay by the Victorian Infectious Diseases Reference Laboratory) using the EcoPac envelope plasmid as previously described (</w:t>
      </w:r>
      <w:hyperlink w:anchor="R68" w:history="1">
        <w:r>
          <w:rPr>
            <w:rStyle w:val="jrnlBibRef"/>
          </w:rPr>
          <w:t xml:space="preserve">Singbrant et al., 2014</w:t>
        </w:r>
      </w:hyperlink>
      <w:r>
        <w:rPr>
          <w:sz w:val="22"/>
          <w:szCs w:val="22"/>
          <w:shd w:val="clear" w:color="" w:fill=""/>
        </w:rPr>
        <w:t xml:space="preserve">). Primary osteoblasts were infected by spin-infection with 8 μg/mL polybrene (Sigma). Levels of PTHrP were assayed by radioimmunoassay using UMR106.01 cells as previously described (</w:t>
      </w:r>
      <w:hyperlink w:anchor="R53" w:history="1">
        <w:r>
          <w:rPr>
            <w:rStyle w:val="jrnlBibRef"/>
          </w:rPr>
          <w:t xml:space="preserve">Partridge et al., 1983</w:t>
        </w:r>
      </w:hyperlink>
      <w:r>
        <w:rPr>
          <w:sz w:val="22"/>
          <w:szCs w:val="22"/>
          <w:shd w:val="clear" w:color="" w:fill=""/>
        </w:rPr>
        <w:t xml:space="preserve">) (derived by TJ Martin, no authentication performed, not mycoplasma tested).</w:t>
      </w:r>
    </w:p>
    <w:p/>
    <w:p>
      <w:pPr>
        <w:pStyle w:val="jrnlHead3"/>
      </w:pPr>
      <w:r>
        <w:rPr>
          <w:color w:val="#045fbf"/>
          <w:sz w:val="38"/>
          <w:szCs w:val="38"/>
          <w:b/>
          <w:shd w:val="clear" w:color="" w:fill=""/>
        </w:rPr>
        <w:t xml:space="preserve">RNA extraction, cDNA synthesis and Quantitative realtime PCR (QPCR)</w:t>
      </w:r>
    </w:p>
    <w:p>
      <w:pPr>
        <w:pStyle w:val="jrnlSecPara"/>
      </w:pPr>
      <w:r>
        <w:rPr>
          <w:sz w:val="22"/>
          <w:szCs w:val="22"/>
          <w:shd w:val="clear" w:color="" w:fill=""/>
        </w:rPr>
        <w:t xml:space="preserve">RNA was extracted using RNA extraction kits with on-column DNase digestion (Qiagen, Limburg, Netherlands; Bioline, London, UK) or TriSure reagent (Bioline). cDNA was synthesised from total RNA using a Tetro cDNA synthesis kit (Bioline) or AffinityScript cDNA synthesis kit (Agilent Technologies, Santa Clara, CA, USA). Gene expression was quantified on a Stratagene Mx3000P QPCR system (Agilent) using Brilliant II SYBR green QPCR master mix (Agilent) with primers specific to genes of interest (Primer sequences in </w:t>
      </w:r>
      <w:hyperlink w:anchor="T2" w:history="1">
        <w:r>
          <w:rPr>
            <w:rStyle w:val="jrnlTblRef"/>
          </w:rPr>
          <w:t xml:space="preserve">Table 2</w:t>
        </w:r>
      </w:hyperlink>
      <w:r>
        <w:rPr>
          <w:sz w:val="22"/>
          <w:szCs w:val="22"/>
          <w:shd w:val="clear" w:color="" w:fill=""/>
        </w:rPr>
        <w:t xml:space="preserve">). Gene expression between samples was normalized to </w:t>
      </w:r>
      <w:r>
        <w:rPr>
          <w:sz w:val="22"/>
          <w:szCs w:val="22"/>
          <w:i/>
          <w:iCs/>
          <w:shd w:val="clear" w:color="" w:fill=""/>
        </w:rPr>
        <w:t xml:space="preserve">β2m </w:t>
      </w:r>
      <w:r>
        <w:rPr>
          <w:sz w:val="22"/>
          <w:szCs w:val="22"/>
          <w:shd w:val="clear" w:color="" w:fill=""/>
        </w:rPr>
        <w:t xml:space="preserve">expression. Relative expression was quantified using the comparative CT method (2</w:t>
      </w:r>
      <w:r>
        <w:rPr>
          <w:sz w:val="22"/>
          <w:szCs w:val="22"/>
          <w:vertAlign w:val="superscript"/>
          <w:shd w:val="clear" w:color="" w:fill=""/>
        </w:rPr>
        <w:t xml:space="preserve">-(Gene Ct – Normalizer Ct)</w:t>
      </w:r>
      <w:r>
        <w:rPr>
          <w:sz w:val="22"/>
          <w:szCs w:val="22"/>
          <w:shd w:val="clear" w:color="" w:fill=""/>
        </w:rPr>
        <w:t xml:space="preserve">). Samples were amplified in duplicate.</w:t>
      </w:r>
    </w:p>
    <w:p>
      <w:pPr>
        <w:pStyle w:val="jrnlTblBlock"/>
      </w:pPr>
    </w:p>
    <w:p>
      <w:pPr>
        <w:pStyle w:val="jrnlTblCaption"/>
      </w:pPr>
      <w:bookmarkStart w:id="18" w:name="T1"/>
      <w:bookmarkEnd w:id="18"/>
      <w:r>
        <w:rPr>
          <w:rStyle w:val="label"/>
        </w:rPr>
        <w:t xml:space="preserve">Table 1.</w:t>
      </w:r>
      <w:r>
        <w:rPr>
          <w:color w:val="#008040"/>
          <w:shd w:val="clear" w:color="" w:fill=""/>
        </w:rPr>
        <w:t xml:space="preserve"> Genes within the cAMP interactome that overlap with SNV mutations within human OS.</w:t>
      </w:r>
    </w:p>
    <w:tbl>
      <w:tblGrid>
        <w:gridCol w:w="2000" w:type="dxa"/>
        <w:gridCol w:w="2000" w:type="dxa"/>
        <w:gridCol w:w="2000" w:type="dxa"/>
        <w:gridCol w:w="2000" w:type="dxa"/>
        <w:gridCol w:w="2000" w:type="dxa"/>
      </w:tblGrid>
      <w:tblPr>
        <w:tblStyle w:val="Table"/>
      </w:tblPr>
      <w:tr>
        <w:trPr>
          <w:trHeight w:val="200" w:hRule="atLeast"/>
          <w:tblHeader w:val="1"/>
        </w:trPr>
        <w:tc>
          <w:tcPr>
            <w:tcW w:w="2000" w:type="dxa"/>
            <w:vAlign w:val="center"/>
          </w:tcPr>
          <w:p>
            <w:r>
              <w:rPr>
                <w:shd w:val="clear" w:color="" w:fill=""/>
              </w:rPr>
              <w:t xml:space="preserve">cAMP int.</w:t>
            </w:r>
          </w:p>
        </w:tc>
        <w:tc>
          <w:tcPr>
            <w:tcW w:w="2000" w:type="dxa"/>
            <w:vAlign w:val="center"/>
          </w:tcPr>
          <w:p>
            <w:r>
              <w:rPr>
                <w:shd w:val="clear" w:color="" w:fill=""/>
              </w:rPr>
              <w:t xml:space="preserve">cAMP int.</w:t>
            </w:r>
          </w:p>
        </w:tc>
        <w:tc>
          <w:tcPr>
            <w:tcW w:w="2000" w:type="dxa"/>
            <w:vAlign w:val="center"/>
          </w:tcPr>
          <w:p>
            <w:r>
              <w:rPr>
                <w:shd w:val="clear" w:color="" w:fill=""/>
              </w:rPr>
              <w:t xml:space="preserve">cAMP int.</w:t>
            </w:r>
          </w:p>
        </w:tc>
        <w:tc>
          <w:tcPr>
            <w:tcW w:w="2000" w:type="dxa"/>
            <w:vAlign w:val="center"/>
          </w:tcPr>
          <w:p>
            <w:r>
              <w:rPr>
                <w:shd w:val="clear" w:color="" w:fill=""/>
              </w:rPr>
              <w:t xml:space="preserve">cAMP int.</w:t>
            </w:r>
          </w:p>
        </w:tc>
        <w:tc>
          <w:tcPr>
            <w:tcW w:w="2000" w:type="dxa"/>
            <w:vAlign w:val="center"/>
          </w:tcPr>
          <w:p>
            <w:r>
              <w:rPr>
                <w:shd w:val="clear" w:color="" w:fill=""/>
              </w:rPr>
              <w:t xml:space="preserve">Overlap(SNVs)</w:t>
            </w:r>
          </w:p>
        </w:tc>
      </w:tr>
      <w:tr>
        <w:trPr/>
        <w:tc>
          <w:tcPr>
            <w:tcW w:w="2000" w:type="dxa"/>
            <w:vAlign w:val="center"/>
          </w:tcPr>
          <w:p>
            <w:r>
              <w:rPr>
                <w:shd w:val="clear" w:color="" w:fill=""/>
              </w:rPr>
              <w:t xml:space="preserve">ABCC4</w:t>
            </w:r>
          </w:p>
        </w:tc>
        <w:tc>
          <w:tcPr>
            <w:tcW w:w="2000" w:type="dxa"/>
            <w:vAlign w:val="center"/>
          </w:tcPr>
          <w:p>
            <w:r>
              <w:rPr>
                <w:shd w:val="clear" w:color="" w:fill=""/>
              </w:rPr>
              <w:t xml:space="preserve">CREB5</w:t>
            </w:r>
          </w:p>
        </w:tc>
        <w:tc>
          <w:tcPr>
            <w:tcW w:w="2000" w:type="dxa"/>
            <w:vAlign w:val="center"/>
          </w:tcPr>
          <w:p>
            <w:r>
              <w:rPr>
                <w:shd w:val="clear" w:color="" w:fill=""/>
              </w:rPr>
              <w:t xml:space="preserve">MAP2K1</w:t>
            </w:r>
          </w:p>
        </w:tc>
        <w:tc>
          <w:tcPr>
            <w:tcW w:w="2000" w:type="dxa"/>
            <w:vAlign w:val="center"/>
          </w:tcPr>
          <w:p>
            <w:r>
              <w:rPr>
                <w:shd w:val="clear" w:color="" w:fill=""/>
              </w:rPr>
              <w:t xml:space="preserve">ROCK1</w:t>
            </w:r>
          </w:p>
        </w:tc>
        <w:tc>
          <w:tcPr>
            <w:tcW w:w="2000" w:type="dxa"/>
            <w:vAlign w:val="center"/>
          </w:tcPr>
          <w:p>
            <w:r>
              <w:rPr>
                <w:shd w:val="clear" w:color="" w:fill=""/>
              </w:rPr>
              <w:t xml:space="preserve">ADCY1</w:t>
            </w:r>
          </w:p>
        </w:tc>
      </w:tr>
      <w:tr>
        <w:trPr/>
        <w:tc>
          <w:tcPr>
            <w:tcW w:w="2000" w:type="dxa"/>
            <w:vAlign w:val="center"/>
          </w:tcPr>
          <w:p>
            <w:r>
              <w:rPr>
                <w:shd w:val="clear" w:color="" w:fill=""/>
              </w:rPr>
              <w:t xml:space="preserve">ACOX1</w:t>
            </w:r>
          </w:p>
        </w:tc>
        <w:tc>
          <w:tcPr>
            <w:tcW w:w="2000" w:type="dxa"/>
            <w:vAlign w:val="center"/>
          </w:tcPr>
          <w:p>
            <w:r>
              <w:rPr>
                <w:shd w:val="clear" w:color="" w:fill=""/>
              </w:rPr>
              <w:t xml:space="preserve">CREBBP</w:t>
            </w:r>
          </w:p>
        </w:tc>
        <w:tc>
          <w:tcPr>
            <w:tcW w:w="2000" w:type="dxa"/>
            <w:vAlign w:val="center"/>
          </w:tcPr>
          <w:p>
            <w:r>
              <w:rPr>
                <w:shd w:val="clear" w:color="" w:fill=""/>
              </w:rPr>
              <w:t xml:space="preserve">MAP2K2</w:t>
            </w:r>
          </w:p>
        </w:tc>
        <w:tc>
          <w:tcPr>
            <w:tcW w:w="2000" w:type="dxa"/>
            <w:vAlign w:val="center"/>
          </w:tcPr>
          <w:p>
            <w:r>
              <w:rPr>
                <w:shd w:val="clear" w:color="" w:fill=""/>
              </w:rPr>
              <w:t xml:space="preserve">ROCK2</w:t>
            </w:r>
          </w:p>
        </w:tc>
        <w:tc>
          <w:tcPr>
            <w:tcW w:w="2000" w:type="dxa"/>
            <w:vAlign w:val="center"/>
          </w:tcPr>
          <w:p>
            <w:r>
              <w:rPr>
                <w:shd w:val="clear" w:color="" w:fill=""/>
              </w:rPr>
              <w:t xml:space="preserve">ADRA1A</w:t>
            </w:r>
          </w:p>
        </w:tc>
      </w:tr>
      <w:tr>
        <w:trPr/>
        <w:tc>
          <w:tcPr>
            <w:tcW w:w="2000" w:type="dxa"/>
            <w:vAlign w:val="center"/>
          </w:tcPr>
          <w:p>
            <w:r>
              <w:rPr>
                <w:shd w:val="clear" w:color="" w:fill=""/>
              </w:rPr>
              <w:t xml:space="preserve">ACOX3</w:t>
            </w:r>
          </w:p>
        </w:tc>
        <w:tc>
          <w:tcPr>
            <w:tcW w:w="2000" w:type="dxa"/>
            <w:vAlign w:val="center"/>
          </w:tcPr>
          <w:p>
            <w:r>
              <w:rPr>
                <w:shd w:val="clear" w:color="" w:fill=""/>
              </w:rPr>
              <w:t xml:space="preserve">DRD1</w:t>
            </w:r>
          </w:p>
        </w:tc>
        <w:tc>
          <w:tcPr>
            <w:tcW w:w="2000" w:type="dxa"/>
            <w:vAlign w:val="center"/>
          </w:tcPr>
          <w:p>
            <w:r>
              <w:rPr>
                <w:shd w:val="clear" w:color="" w:fill=""/>
              </w:rPr>
              <w:t xml:space="preserve">MAPK1</w:t>
            </w:r>
          </w:p>
        </w:tc>
        <w:tc>
          <w:tcPr>
            <w:tcW w:w="2000" w:type="dxa"/>
            <w:vAlign w:val="center"/>
          </w:tcPr>
          <w:p>
            <w:r>
              <w:rPr>
                <w:shd w:val="clear" w:color="" w:fill=""/>
              </w:rPr>
              <w:t xml:space="preserve">RRAS</w:t>
            </w:r>
          </w:p>
        </w:tc>
        <w:tc>
          <w:tcPr>
            <w:tcW w:w="2000" w:type="dxa"/>
            <w:vAlign w:val="center"/>
          </w:tcPr>
          <w:p>
            <w:r>
              <w:rPr>
                <w:shd w:val="clear" w:color="" w:fill=""/>
              </w:rPr>
              <w:t xml:space="preserve">ADRA2B</w:t>
            </w:r>
          </w:p>
        </w:tc>
      </w:tr>
      <w:tr>
        <w:trPr/>
        <w:tc>
          <w:tcPr>
            <w:tcW w:w="2000" w:type="dxa"/>
            <w:vAlign w:val="center"/>
          </w:tcPr>
          <w:p>
            <w:r>
              <w:rPr>
                <w:shd w:val="clear" w:color="" w:fill=""/>
              </w:rPr>
              <w:t xml:space="preserve">ADCY10</w:t>
            </w:r>
          </w:p>
        </w:tc>
        <w:tc>
          <w:tcPr>
            <w:tcW w:w="2000" w:type="dxa"/>
            <w:vAlign w:val="center"/>
          </w:tcPr>
          <w:p>
            <w:r>
              <w:rPr>
                <w:shd w:val="clear" w:color="" w:fill=""/>
              </w:rPr>
              <w:t xml:space="preserve">DRD5</w:t>
            </w:r>
          </w:p>
        </w:tc>
        <w:tc>
          <w:tcPr>
            <w:tcW w:w="2000" w:type="dxa"/>
            <w:vAlign w:val="center"/>
          </w:tcPr>
          <w:p>
            <w:r>
              <w:rPr>
                <w:shd w:val="clear" w:color="" w:fill=""/>
              </w:rPr>
              <w:t xml:space="preserve">MC2R</w:t>
            </w:r>
          </w:p>
        </w:tc>
        <w:tc>
          <w:tcPr>
            <w:tcW w:w="2000" w:type="dxa"/>
            <w:vAlign w:val="center"/>
          </w:tcPr>
          <w:p>
            <w:r>
              <w:rPr>
                <w:shd w:val="clear" w:color="" w:fill=""/>
              </w:rPr>
              <w:t xml:space="preserve">RRAS2</w:t>
            </w:r>
          </w:p>
        </w:tc>
        <w:tc>
          <w:tcPr>
            <w:tcW w:w="2000" w:type="dxa"/>
            <w:vAlign w:val="center"/>
          </w:tcPr>
          <w:p>
            <w:r>
              <w:rPr>
                <w:shd w:val="clear" w:color="" w:fill=""/>
              </w:rPr>
              <w:t xml:space="preserve">AKAP1</w:t>
            </w:r>
          </w:p>
        </w:tc>
      </w:tr>
      <w:tr>
        <w:trPr/>
        <w:tc>
          <w:tcPr>
            <w:tcW w:w="2000" w:type="dxa"/>
            <w:vAlign w:val="center"/>
          </w:tcPr>
          <w:p>
            <w:r>
              <w:rPr>
                <w:shd w:val="clear" w:color="" w:fill=""/>
              </w:rPr>
              <w:t xml:space="preserve">ADCY2</w:t>
            </w:r>
          </w:p>
        </w:tc>
        <w:tc>
          <w:tcPr>
            <w:tcW w:w="2000" w:type="dxa"/>
            <w:vAlign w:val="center"/>
          </w:tcPr>
          <w:p>
            <w:r>
              <w:rPr>
                <w:shd w:val="clear" w:color="" w:fill=""/>
              </w:rPr>
              <w:t xml:space="preserve">EDNRA</w:t>
            </w:r>
          </w:p>
        </w:tc>
        <w:tc>
          <w:tcPr>
            <w:tcW w:w="2000" w:type="dxa"/>
            <w:vAlign w:val="center"/>
          </w:tcPr>
          <w:p>
            <w:r>
              <w:rPr>
                <w:shd w:val="clear" w:color="" w:fill=""/>
              </w:rPr>
              <w:t xml:space="preserve">MEK1</w:t>
            </w:r>
          </w:p>
        </w:tc>
        <w:tc>
          <w:tcPr>
            <w:tcW w:w="2000" w:type="dxa"/>
            <w:vAlign w:val="center"/>
          </w:tcPr>
          <w:p>
            <w:r>
              <w:rPr>
                <w:shd w:val="clear" w:color="" w:fill=""/>
              </w:rPr>
              <w:t xml:space="preserve">SLC9A1</w:t>
            </w:r>
          </w:p>
        </w:tc>
        <w:tc>
          <w:tcPr>
            <w:tcW w:w="2000" w:type="dxa"/>
            <w:vAlign w:val="center"/>
          </w:tcPr>
          <w:p>
            <w:r>
              <w:rPr>
                <w:shd w:val="clear" w:color="" w:fill=""/>
              </w:rPr>
              <w:t xml:space="preserve">AKAP3</w:t>
            </w:r>
          </w:p>
        </w:tc>
      </w:tr>
      <w:tr>
        <w:trPr/>
        <w:tc>
          <w:tcPr>
            <w:tcW w:w="2000" w:type="dxa"/>
            <w:vAlign w:val="center"/>
          </w:tcPr>
          <w:p>
            <w:r>
              <w:rPr>
                <w:shd w:val="clear" w:color="" w:fill=""/>
              </w:rPr>
              <w:t xml:space="preserve">ADCY3</w:t>
            </w:r>
          </w:p>
        </w:tc>
        <w:tc>
          <w:tcPr>
            <w:tcW w:w="2000" w:type="dxa"/>
            <w:vAlign w:val="center"/>
          </w:tcPr>
          <w:p>
            <w:r>
              <w:rPr>
                <w:shd w:val="clear" w:color="" w:fill=""/>
              </w:rPr>
              <w:t xml:space="preserve">EP300</w:t>
            </w:r>
          </w:p>
        </w:tc>
        <w:tc>
          <w:tcPr>
            <w:tcW w:w="2000" w:type="dxa"/>
            <w:vAlign w:val="center"/>
          </w:tcPr>
          <w:p>
            <w:r>
              <w:rPr>
                <w:shd w:val="clear" w:color="" w:fill=""/>
              </w:rPr>
              <w:t xml:space="preserve">MEK2</w:t>
            </w:r>
          </w:p>
        </w:tc>
        <w:tc>
          <w:tcPr>
            <w:tcW w:w="2000" w:type="dxa"/>
            <w:vAlign w:val="center"/>
          </w:tcPr>
          <w:p>
            <w:r>
              <w:rPr>
                <w:shd w:val="clear" w:color="" w:fill=""/>
              </w:rPr>
              <w:t xml:space="preserve">SOX9</w:t>
            </w:r>
          </w:p>
        </w:tc>
        <w:tc>
          <w:tcPr>
            <w:tcW w:w="2000" w:type="dxa"/>
            <w:vAlign w:val="center"/>
          </w:tcPr>
          <w:p>
            <w:r>
              <w:rPr>
                <w:shd w:val="clear" w:color="" w:fill=""/>
              </w:rPr>
              <w:t xml:space="preserve">AKAP5</w:t>
            </w:r>
          </w:p>
        </w:tc>
      </w:tr>
      <w:tr>
        <w:trPr/>
        <w:tc>
          <w:tcPr>
            <w:tcW w:w="2000" w:type="dxa"/>
            <w:vAlign w:val="center"/>
          </w:tcPr>
          <w:p>
            <w:r>
              <w:rPr>
                <w:shd w:val="clear" w:color="" w:fill=""/>
              </w:rPr>
              <w:t xml:space="preserve">ADCY4</w:t>
            </w:r>
          </w:p>
        </w:tc>
        <w:tc>
          <w:tcPr>
            <w:tcW w:w="2000" w:type="dxa"/>
            <w:vAlign w:val="center"/>
          </w:tcPr>
          <w:p>
            <w:r>
              <w:rPr>
                <w:shd w:val="clear" w:color="" w:fill=""/>
              </w:rPr>
              <w:t xml:space="preserve">EPAC2</w:t>
            </w:r>
          </w:p>
        </w:tc>
        <w:tc>
          <w:tcPr>
            <w:tcW w:w="2000" w:type="dxa"/>
            <w:vAlign w:val="center"/>
          </w:tcPr>
          <w:p>
            <w:r>
              <w:rPr>
                <w:shd w:val="clear" w:color="" w:fill=""/>
              </w:rPr>
              <w:t xml:space="preserve">MYL9</w:t>
            </w:r>
          </w:p>
        </w:tc>
        <w:tc>
          <w:tcPr>
            <w:tcW w:w="2000" w:type="dxa"/>
            <w:vAlign w:val="center"/>
          </w:tcPr>
          <w:p>
            <w:r>
              <w:rPr>
                <w:shd w:val="clear" w:color="" w:fill=""/>
              </w:rPr>
              <w:t xml:space="preserve">SSTR1</w:t>
            </w:r>
          </w:p>
        </w:tc>
        <w:tc>
          <w:tcPr>
            <w:tcW w:w="2000" w:type="dxa"/>
            <w:vAlign w:val="center"/>
          </w:tcPr>
          <w:p>
            <w:r>
              <w:rPr>
                <w:shd w:val="clear" w:color="" w:fill=""/>
              </w:rPr>
              <w:t xml:space="preserve">AKAP6</w:t>
            </w:r>
          </w:p>
        </w:tc>
      </w:tr>
      <w:tr>
        <w:trPr/>
        <w:tc>
          <w:tcPr>
            <w:tcW w:w="2000" w:type="dxa"/>
            <w:vAlign w:val="center"/>
          </w:tcPr>
          <w:p>
            <w:r>
              <w:rPr>
                <w:shd w:val="clear" w:color="" w:fill=""/>
              </w:rPr>
              <w:t xml:space="preserve">ADCY5</w:t>
            </w:r>
          </w:p>
        </w:tc>
        <w:tc>
          <w:tcPr>
            <w:tcW w:w="2000" w:type="dxa"/>
            <w:vAlign w:val="center"/>
          </w:tcPr>
          <w:p>
            <w:r>
              <w:rPr>
                <w:shd w:val="clear" w:color="" w:fill=""/>
              </w:rPr>
              <w:t xml:space="preserve">FFAR2</w:t>
            </w:r>
          </w:p>
        </w:tc>
        <w:tc>
          <w:tcPr>
            <w:tcW w:w="2000" w:type="dxa"/>
            <w:vAlign w:val="center"/>
          </w:tcPr>
          <w:p>
            <w:r>
              <w:rPr>
                <w:shd w:val="clear" w:color="" w:fill=""/>
              </w:rPr>
              <w:t xml:space="preserve">NFAT2</w:t>
            </w:r>
          </w:p>
        </w:tc>
        <w:tc>
          <w:tcPr>
            <w:tcW w:w="2000" w:type="dxa"/>
            <w:vAlign w:val="center"/>
          </w:tcPr>
          <w:p>
            <w:r>
              <w:rPr>
                <w:shd w:val="clear" w:color="" w:fill=""/>
              </w:rPr>
              <w:t xml:space="preserve">SSTR2</w:t>
            </w:r>
          </w:p>
        </w:tc>
        <w:tc>
          <w:tcPr>
            <w:tcW w:w="2000" w:type="dxa"/>
            <w:vAlign w:val="center"/>
          </w:tcPr>
          <w:p>
            <w:r>
              <w:rPr>
                <w:shd w:val="clear" w:color="" w:fill=""/>
              </w:rPr>
              <w:t xml:space="preserve">ANXA1</w:t>
            </w:r>
          </w:p>
        </w:tc>
      </w:tr>
      <w:tr>
        <w:trPr/>
        <w:tc>
          <w:tcPr>
            <w:tcW w:w="2000" w:type="dxa"/>
            <w:vAlign w:val="center"/>
          </w:tcPr>
          <w:p>
            <w:r>
              <w:rPr>
                <w:shd w:val="clear" w:color="" w:fill=""/>
              </w:rPr>
              <w:t xml:space="preserve">ADCY6</w:t>
            </w:r>
          </w:p>
        </w:tc>
        <w:tc>
          <w:tcPr>
            <w:tcW w:w="2000" w:type="dxa"/>
            <w:vAlign w:val="center"/>
          </w:tcPr>
          <w:p>
            <w:r>
              <w:rPr>
                <w:shd w:val="clear" w:color="" w:fill=""/>
              </w:rPr>
              <w:t xml:space="preserve">FOS</w:t>
            </w:r>
          </w:p>
        </w:tc>
        <w:tc>
          <w:tcPr>
            <w:tcW w:w="2000" w:type="dxa"/>
            <w:vAlign w:val="center"/>
          </w:tcPr>
          <w:p>
            <w:r>
              <w:rPr>
                <w:shd w:val="clear" w:color="" w:fill=""/>
              </w:rPr>
              <w:t xml:space="preserve">NFATC</w:t>
            </w:r>
          </w:p>
        </w:tc>
        <w:tc>
          <w:tcPr>
            <w:tcW w:w="2000" w:type="dxa"/>
            <w:vAlign w:val="center"/>
          </w:tcPr>
          <w:p>
            <w:r>
              <w:rPr>
                <w:shd w:val="clear" w:color="" w:fill=""/>
              </w:rPr>
              <w:t xml:space="preserve">SUCNR1</w:t>
            </w:r>
          </w:p>
        </w:tc>
        <w:tc>
          <w:tcPr>
            <w:tcW w:w="2000" w:type="dxa"/>
            <w:vAlign w:val="center"/>
          </w:tcPr>
          <w:p>
            <w:r>
              <w:rPr>
                <w:shd w:val="clear" w:color="" w:fill=""/>
              </w:rPr>
              <w:t xml:space="preserve">ATP1A1</w:t>
            </w:r>
          </w:p>
        </w:tc>
      </w:tr>
      <w:tr>
        <w:trPr/>
        <w:tc>
          <w:tcPr>
            <w:tcW w:w="2000" w:type="dxa"/>
            <w:vAlign w:val="center"/>
          </w:tcPr>
          <w:p>
            <w:r>
              <w:rPr>
                <w:shd w:val="clear" w:color="" w:fill=""/>
              </w:rPr>
              <w:t xml:space="preserve">ADCY7</w:t>
            </w:r>
          </w:p>
        </w:tc>
        <w:tc>
          <w:tcPr>
            <w:tcW w:w="2000" w:type="dxa"/>
            <w:vAlign w:val="center"/>
          </w:tcPr>
          <w:p>
            <w:r>
              <w:rPr>
                <w:shd w:val="clear" w:color="" w:fill=""/>
              </w:rPr>
              <w:t xml:space="preserve">FSH</w:t>
            </w:r>
          </w:p>
        </w:tc>
        <w:tc>
          <w:tcPr>
            <w:tcW w:w="2000" w:type="dxa"/>
            <w:vAlign w:val="center"/>
          </w:tcPr>
          <w:p>
            <w:r>
              <w:rPr>
                <w:shd w:val="clear" w:color="" w:fill=""/>
              </w:rPr>
              <w:t xml:space="preserve">NFATC1</w:t>
            </w:r>
          </w:p>
        </w:tc>
        <w:tc>
          <w:tcPr>
            <w:tcW w:w="2000" w:type="dxa"/>
            <w:vAlign w:val="center"/>
          </w:tcPr>
          <w:p>
            <w:r>
              <w:rPr>
                <w:shd w:val="clear" w:color="" w:fill=""/>
              </w:rPr>
              <w:t xml:space="preserve">TIAM1</w:t>
            </w:r>
          </w:p>
        </w:tc>
        <w:tc>
          <w:tcPr>
            <w:tcW w:w="2000" w:type="dxa"/>
            <w:vAlign w:val="center"/>
          </w:tcPr>
          <w:p>
            <w:r>
              <w:rPr>
                <w:shd w:val="clear" w:color="" w:fill=""/>
              </w:rPr>
              <w:t xml:space="preserve">ATP2B1</w:t>
            </w:r>
          </w:p>
        </w:tc>
      </w:tr>
      <w:tr>
        <w:trPr/>
        <w:tc>
          <w:tcPr>
            <w:tcW w:w="2000" w:type="dxa"/>
            <w:vAlign w:val="center"/>
          </w:tcPr>
          <w:p>
            <w:r>
              <w:rPr>
                <w:shd w:val="clear" w:color="" w:fill=""/>
              </w:rPr>
              <w:t xml:space="preserve">ADCY8</w:t>
            </w:r>
          </w:p>
        </w:tc>
        <w:tc>
          <w:tcPr>
            <w:tcW w:w="2000" w:type="dxa"/>
            <w:vAlign w:val="center"/>
          </w:tcPr>
          <w:p>
            <w:r>
              <w:rPr>
                <w:shd w:val="clear" w:color="" w:fill=""/>
              </w:rPr>
              <w:t xml:space="preserve">FSHR</w:t>
            </w:r>
          </w:p>
        </w:tc>
        <w:tc>
          <w:tcPr>
            <w:tcW w:w="2000" w:type="dxa"/>
            <w:vAlign w:val="center"/>
          </w:tcPr>
          <w:p>
            <w:r>
              <w:rPr>
                <w:shd w:val="clear" w:color="" w:fill=""/>
              </w:rPr>
              <w:t xml:space="preserve">NFKB1</w:t>
            </w:r>
          </w:p>
        </w:tc>
        <w:tc>
          <w:tcPr>
            <w:tcW w:w="2000" w:type="dxa"/>
            <w:vAlign w:val="center"/>
          </w:tcPr>
          <w:p>
            <w:r>
              <w:rPr>
                <w:shd w:val="clear" w:color="" w:fill=""/>
              </w:rPr>
              <w:t xml:space="preserve">TNNI3</w:t>
            </w:r>
          </w:p>
        </w:tc>
        <w:tc>
          <w:tcPr>
            <w:tcW w:w="2000" w:type="dxa"/>
            <w:vAlign w:val="center"/>
          </w:tcPr>
          <w:p>
            <w:r>
              <w:rPr>
                <w:shd w:val="clear" w:color="" w:fill=""/>
              </w:rPr>
              <w:t xml:space="preserve">CACNA1D</w:t>
            </w:r>
          </w:p>
        </w:tc>
      </w:tr>
      <w:tr>
        <w:trPr/>
        <w:tc>
          <w:tcPr>
            <w:tcW w:w="2000" w:type="dxa"/>
            <w:vAlign w:val="center"/>
          </w:tcPr>
          <w:p>
            <w:r>
              <w:rPr>
                <w:shd w:val="clear" w:color="" w:fill=""/>
              </w:rPr>
              <w:t xml:space="preserve">ADCY9</w:t>
            </w:r>
          </w:p>
        </w:tc>
        <w:tc>
          <w:tcPr>
            <w:tcW w:w="2000" w:type="dxa"/>
            <w:vAlign w:val="center"/>
          </w:tcPr>
          <w:p>
            <w:r>
              <w:rPr>
                <w:shd w:val="clear" w:color="" w:fill=""/>
              </w:rPr>
              <w:t xml:space="preserve">FXYD1</w:t>
            </w:r>
          </w:p>
        </w:tc>
        <w:tc>
          <w:tcPr>
            <w:tcW w:w="2000" w:type="dxa"/>
            <w:vAlign w:val="center"/>
          </w:tcPr>
          <w:p>
            <w:r>
              <w:rPr>
                <w:shd w:val="clear" w:color="" w:fill=""/>
              </w:rPr>
              <w:t xml:space="preserve">NFKBIA</w:t>
            </w:r>
          </w:p>
        </w:tc>
        <w:tc>
          <w:tcPr>
            <w:tcW w:w="2000" w:type="dxa"/>
            <w:vAlign w:val="center"/>
          </w:tcPr>
          <w:p>
            <w:r>
              <w:rPr>
                <w:shd w:val="clear" w:color="" w:fill=""/>
              </w:rPr>
              <w:t xml:space="preserve">TSHR</w:t>
            </w:r>
          </w:p>
        </w:tc>
        <w:tc>
          <w:tcPr>
            <w:tcW w:w="2000" w:type="dxa"/>
            <w:vAlign w:val="center"/>
          </w:tcPr>
          <w:p>
            <w:r>
              <w:rPr>
                <w:shd w:val="clear" w:color="" w:fill=""/>
              </w:rPr>
              <w:t xml:space="preserve">CACNA1F</w:t>
            </w:r>
          </w:p>
        </w:tc>
      </w:tr>
      <w:tr>
        <w:trPr/>
        <w:tc>
          <w:tcPr>
            <w:tcW w:w="2000" w:type="dxa"/>
            <w:vAlign w:val="center"/>
          </w:tcPr>
          <w:p>
            <w:r>
              <w:rPr>
                <w:shd w:val="clear" w:color="" w:fill=""/>
              </w:rPr>
              <w:t xml:space="preserve">ADCYAP1R1</w:t>
            </w:r>
          </w:p>
        </w:tc>
        <w:tc>
          <w:tcPr>
            <w:tcW w:w="2000" w:type="dxa"/>
            <w:vAlign w:val="center"/>
          </w:tcPr>
          <w:p>
            <w:r>
              <w:rPr>
                <w:shd w:val="clear" w:color="" w:fill=""/>
              </w:rPr>
              <w:t xml:space="preserve">FXYD2</w:t>
            </w:r>
          </w:p>
        </w:tc>
        <w:tc>
          <w:tcPr>
            <w:tcW w:w="2000" w:type="dxa"/>
            <w:vAlign w:val="center"/>
          </w:tcPr>
          <w:p>
            <w:r>
              <w:rPr>
                <w:shd w:val="clear" w:color="" w:fill=""/>
              </w:rPr>
              <w:t xml:space="preserve">NPY</w:t>
            </w:r>
          </w:p>
        </w:tc>
        <w:tc>
          <w:tcPr>
            <w:tcW w:w="2000" w:type="dxa"/>
            <w:vAlign w:val="center"/>
          </w:tcPr>
          <w:p>
            <w:r>
              <w:rPr>
                <w:shd w:val="clear" w:color="" w:fill=""/>
              </w:rPr>
              <w:t xml:space="preserve">VAV</w:t>
            </w:r>
          </w:p>
        </w:tc>
        <w:tc>
          <w:tcPr>
            <w:tcW w:w="2000" w:type="dxa"/>
            <w:vAlign w:val="center"/>
          </w:tcPr>
          <w:p>
            <w:r>
              <w:rPr>
                <w:shd w:val="clear" w:color="" w:fill=""/>
              </w:rPr>
              <w:t xml:space="preserve">CACNA1S</w:t>
            </w:r>
          </w:p>
        </w:tc>
      </w:tr>
      <w:tr>
        <w:trPr/>
        <w:tc>
          <w:tcPr>
            <w:tcW w:w="2000" w:type="dxa"/>
            <w:vAlign w:val="center"/>
          </w:tcPr>
          <w:p>
            <w:r>
              <w:rPr>
                <w:shd w:val="clear" w:color="" w:fill=""/>
              </w:rPr>
              <w:t xml:space="preserve">ADORA1</w:t>
            </w:r>
          </w:p>
        </w:tc>
        <w:tc>
          <w:tcPr>
            <w:tcW w:w="2000" w:type="dxa"/>
            <w:vAlign w:val="center"/>
          </w:tcPr>
          <w:p>
            <w:r>
              <w:rPr>
                <w:shd w:val="clear" w:color="" w:fill=""/>
              </w:rPr>
              <w:t xml:space="preserve">GABBR</w:t>
            </w:r>
          </w:p>
        </w:tc>
        <w:tc>
          <w:tcPr>
            <w:tcW w:w="2000" w:type="dxa"/>
            <w:vAlign w:val="center"/>
          </w:tcPr>
          <w:p>
            <w:r>
              <w:rPr>
                <w:shd w:val="clear" w:color="" w:fill=""/>
              </w:rPr>
              <w:t xml:space="preserve">NPY1R</w:t>
            </w:r>
          </w:p>
        </w:tc>
        <w:tc>
          <w:tcPr>
            <w:tcW w:w="2000" w:type="dxa"/>
            <w:vAlign w:val="center"/>
          </w:tcPr>
          <w:p>
            <w:r>
              <w:rPr/>
              <w:t xml:space="preserve"/>
            </w:r>
          </w:p>
        </w:tc>
        <w:tc>
          <w:tcPr>
            <w:tcW w:w="2000" w:type="dxa"/>
            <w:vAlign w:val="center"/>
          </w:tcPr>
          <w:p>
            <w:r>
              <w:rPr>
                <w:shd w:val="clear" w:color="" w:fill=""/>
              </w:rPr>
              <w:t xml:space="preserve">CFTR</w:t>
            </w:r>
          </w:p>
        </w:tc>
      </w:tr>
      <w:tr>
        <w:trPr/>
        <w:tc>
          <w:tcPr>
            <w:tcW w:w="2000" w:type="dxa"/>
            <w:vAlign w:val="center"/>
          </w:tcPr>
          <w:p>
            <w:r>
              <w:rPr>
                <w:shd w:val="clear" w:color="" w:fill=""/>
              </w:rPr>
              <w:t xml:space="preserve">ADORA2A</w:t>
            </w:r>
          </w:p>
        </w:tc>
        <w:tc>
          <w:tcPr>
            <w:tcW w:w="2000" w:type="dxa"/>
            <w:vAlign w:val="center"/>
          </w:tcPr>
          <w:p>
            <w:r>
              <w:rPr>
                <w:shd w:val="clear" w:color="" w:fill=""/>
              </w:rPr>
              <w:t xml:space="preserve">GHRL</w:t>
            </w:r>
          </w:p>
        </w:tc>
        <w:tc>
          <w:tcPr>
            <w:tcW w:w="2000" w:type="dxa"/>
            <w:vAlign w:val="center"/>
          </w:tcPr>
          <w:p>
            <w:r>
              <w:rPr>
                <w:shd w:val="clear" w:color="" w:fill=""/>
              </w:rPr>
              <w:t xml:space="preserve">NR1C1</w:t>
            </w:r>
          </w:p>
        </w:tc>
        <w:tc>
          <w:tcPr>
            <w:tcW w:w="2000" w:type="dxa"/>
            <w:vAlign w:val="center"/>
          </w:tcPr>
          <w:p>
            <w:r>
              <w:rPr/>
              <w:t xml:space="preserve"/>
            </w:r>
          </w:p>
        </w:tc>
        <w:tc>
          <w:tcPr>
            <w:tcW w:w="2000" w:type="dxa"/>
            <w:vAlign w:val="center"/>
          </w:tcPr>
          <w:p>
            <w:r>
              <w:rPr>
                <w:shd w:val="clear" w:color="" w:fill=""/>
              </w:rPr>
              <w:t xml:space="preserve">DRD2</w:t>
            </w:r>
          </w:p>
        </w:tc>
      </w:tr>
      <w:tr>
        <w:trPr/>
        <w:tc>
          <w:tcPr>
            <w:tcW w:w="2000" w:type="dxa"/>
            <w:vAlign w:val="center"/>
          </w:tcPr>
          <w:p>
            <w:r>
              <w:rPr>
                <w:shd w:val="clear" w:color="" w:fill=""/>
              </w:rPr>
              <w:t xml:space="preserve">AF6</w:t>
            </w:r>
          </w:p>
        </w:tc>
        <w:tc>
          <w:tcPr>
            <w:tcW w:w="2000" w:type="dxa"/>
            <w:vAlign w:val="center"/>
          </w:tcPr>
          <w:p>
            <w:r>
              <w:rPr>
                <w:shd w:val="clear" w:color="" w:fill=""/>
              </w:rPr>
              <w:t xml:space="preserve">GHSR</w:t>
            </w:r>
          </w:p>
        </w:tc>
        <w:tc>
          <w:tcPr>
            <w:tcW w:w="2000" w:type="dxa"/>
            <w:vAlign w:val="center"/>
          </w:tcPr>
          <w:p>
            <w:r>
              <w:rPr>
                <w:shd w:val="clear" w:color="" w:fill=""/>
              </w:rPr>
              <w:t xml:space="preserve">ORAI1</w:t>
            </w:r>
          </w:p>
        </w:tc>
        <w:tc>
          <w:tcPr>
            <w:tcW w:w="2000" w:type="dxa"/>
            <w:vAlign w:val="center"/>
          </w:tcPr>
          <w:p>
            <w:r>
              <w:rPr/>
              <w:t xml:space="preserve"/>
            </w:r>
          </w:p>
        </w:tc>
        <w:tc>
          <w:tcPr>
            <w:tcW w:w="2000" w:type="dxa"/>
            <w:vAlign w:val="center"/>
          </w:tcPr>
          <w:p>
            <w:r>
              <w:rPr>
                <w:shd w:val="clear" w:color="" w:fill=""/>
              </w:rPr>
              <w:t xml:space="preserve">F2R</w:t>
            </w:r>
          </w:p>
        </w:tc>
      </w:tr>
      <w:tr>
        <w:trPr/>
        <w:tc>
          <w:tcPr>
            <w:tcW w:w="2000" w:type="dxa"/>
            <w:vAlign w:val="center"/>
          </w:tcPr>
          <w:p>
            <w:r>
              <w:rPr>
                <w:shd w:val="clear" w:color="" w:fill=""/>
              </w:rPr>
              <w:t xml:space="preserve">AKAP2</w:t>
            </w:r>
          </w:p>
        </w:tc>
        <w:tc>
          <w:tcPr>
            <w:tcW w:w="2000" w:type="dxa"/>
            <w:vAlign w:val="center"/>
          </w:tcPr>
          <w:p>
            <w:r>
              <w:rPr>
                <w:shd w:val="clear" w:color="" w:fill=""/>
              </w:rPr>
              <w:t xml:space="preserve">GLI1</w:t>
            </w:r>
          </w:p>
        </w:tc>
        <w:tc>
          <w:tcPr>
            <w:tcW w:w="2000" w:type="dxa"/>
            <w:vAlign w:val="center"/>
          </w:tcPr>
          <w:p>
            <w:r>
              <w:rPr>
                <w:shd w:val="clear" w:color="" w:fill=""/>
              </w:rPr>
              <w:t xml:space="preserve">OXTR</w:t>
            </w:r>
          </w:p>
        </w:tc>
        <w:tc>
          <w:tcPr>
            <w:tcW w:w="2000" w:type="dxa"/>
            <w:vAlign w:val="center"/>
          </w:tcPr>
          <w:p>
            <w:r>
              <w:rPr/>
              <w:t xml:space="preserve"/>
            </w:r>
          </w:p>
        </w:tc>
        <w:tc>
          <w:tcPr>
            <w:tcW w:w="2000" w:type="dxa"/>
            <w:vAlign w:val="center"/>
          </w:tcPr>
          <w:p>
            <w:r>
              <w:rPr>
                <w:shd w:val="clear" w:color="" w:fill=""/>
              </w:rPr>
              <w:t xml:space="preserve">GIPR</w:t>
            </w:r>
          </w:p>
        </w:tc>
      </w:tr>
      <w:tr>
        <w:trPr/>
        <w:tc>
          <w:tcPr>
            <w:tcW w:w="2000" w:type="dxa"/>
            <w:vAlign w:val="center"/>
          </w:tcPr>
          <w:p>
            <w:r>
              <w:rPr>
                <w:shd w:val="clear" w:color="" w:fill=""/>
              </w:rPr>
              <w:t xml:space="preserve">AKT</w:t>
            </w:r>
          </w:p>
        </w:tc>
        <w:tc>
          <w:tcPr>
            <w:tcW w:w="2000" w:type="dxa"/>
            <w:vAlign w:val="center"/>
          </w:tcPr>
          <w:p>
            <w:r>
              <w:rPr>
                <w:shd w:val="clear" w:color="" w:fill=""/>
              </w:rPr>
              <w:t xml:space="preserve">GLI3</w:t>
            </w:r>
          </w:p>
        </w:tc>
        <w:tc>
          <w:tcPr>
            <w:tcW w:w="2000" w:type="dxa"/>
            <w:vAlign w:val="center"/>
          </w:tcPr>
          <w:p>
            <w:r>
              <w:rPr>
                <w:shd w:val="clear" w:color="" w:fill=""/>
              </w:rPr>
              <w:t xml:space="preserve">PACAPRI</w:t>
            </w:r>
          </w:p>
        </w:tc>
        <w:tc>
          <w:tcPr>
            <w:tcW w:w="2000" w:type="dxa"/>
            <w:vAlign w:val="center"/>
          </w:tcPr>
          <w:p>
            <w:r>
              <w:rPr/>
              <w:t xml:space="preserve"/>
            </w:r>
          </w:p>
        </w:tc>
        <w:tc>
          <w:tcPr>
            <w:tcW w:w="2000" w:type="dxa"/>
            <w:vAlign w:val="center"/>
          </w:tcPr>
          <w:p>
            <w:r>
              <w:rPr>
                <w:shd w:val="clear" w:color="" w:fill=""/>
              </w:rPr>
              <w:t xml:space="preserve">GNAI3</w:t>
            </w:r>
          </w:p>
        </w:tc>
      </w:tr>
      <w:tr>
        <w:trPr/>
        <w:tc>
          <w:tcPr>
            <w:tcW w:w="2000" w:type="dxa"/>
            <w:vAlign w:val="center"/>
          </w:tcPr>
          <w:p>
            <w:r>
              <w:rPr>
                <w:shd w:val="clear" w:color="" w:fill=""/>
              </w:rPr>
              <w:t xml:space="preserve">AMH</w:t>
            </w:r>
          </w:p>
        </w:tc>
        <w:tc>
          <w:tcPr>
            <w:tcW w:w="2000" w:type="dxa"/>
            <w:vAlign w:val="center"/>
          </w:tcPr>
          <w:p>
            <w:r>
              <w:rPr>
                <w:shd w:val="clear" w:color="" w:fill=""/>
              </w:rPr>
              <w:t xml:space="preserve">GLP1R</w:t>
            </w:r>
          </w:p>
        </w:tc>
        <w:tc>
          <w:tcPr>
            <w:tcW w:w="2000" w:type="dxa"/>
            <w:vAlign w:val="center"/>
          </w:tcPr>
          <w:p>
            <w:r>
              <w:rPr>
                <w:shd w:val="clear" w:color="" w:fill=""/>
              </w:rPr>
              <w:t xml:space="preserve">PAK1</w:t>
            </w:r>
          </w:p>
        </w:tc>
        <w:tc>
          <w:tcPr>
            <w:tcW w:w="2000" w:type="dxa"/>
            <w:vAlign w:val="center"/>
          </w:tcPr>
          <w:p>
            <w:r>
              <w:rPr/>
              <w:t xml:space="preserve"/>
            </w:r>
          </w:p>
        </w:tc>
        <w:tc>
          <w:tcPr>
            <w:tcW w:w="2000" w:type="dxa"/>
            <w:vAlign w:val="center"/>
          </w:tcPr>
          <w:p>
            <w:r>
              <w:rPr>
                <w:shd w:val="clear" w:color="" w:fill=""/>
              </w:rPr>
              <w:t xml:space="preserve">GRIA2</w:t>
            </w:r>
          </w:p>
        </w:tc>
      </w:tr>
      <w:tr>
        <w:trPr/>
        <w:tc>
          <w:tcPr>
            <w:tcW w:w="2000" w:type="dxa"/>
            <w:vAlign w:val="center"/>
          </w:tcPr>
          <w:p>
            <w:r>
              <w:rPr>
                <w:shd w:val="clear" w:color="" w:fill=""/>
              </w:rPr>
              <w:t xml:space="preserve">ANPRA</w:t>
            </w:r>
          </w:p>
        </w:tc>
        <w:tc>
          <w:tcPr>
            <w:tcW w:w="2000" w:type="dxa"/>
            <w:vAlign w:val="center"/>
          </w:tcPr>
          <w:p>
            <w:r>
              <w:rPr>
                <w:shd w:val="clear" w:color="" w:fill=""/>
              </w:rPr>
              <w:t xml:space="preserve">GNAS</w:t>
            </w:r>
          </w:p>
        </w:tc>
        <w:tc>
          <w:tcPr>
            <w:tcW w:w="2000" w:type="dxa"/>
            <w:vAlign w:val="center"/>
          </w:tcPr>
          <w:p>
            <w:r>
              <w:rPr>
                <w:shd w:val="clear" w:color="" w:fill=""/>
              </w:rPr>
              <w:t xml:space="preserve">PKA</w:t>
            </w:r>
          </w:p>
        </w:tc>
        <w:tc>
          <w:tcPr>
            <w:tcW w:w="2000" w:type="dxa"/>
            <w:vAlign w:val="center"/>
          </w:tcPr>
          <w:p>
            <w:r>
              <w:rPr/>
              <w:t xml:space="preserve"/>
            </w:r>
          </w:p>
        </w:tc>
        <w:tc>
          <w:tcPr>
            <w:tcW w:w="2000" w:type="dxa"/>
            <w:vAlign w:val="center"/>
          </w:tcPr>
          <w:p>
            <w:r>
              <w:rPr>
                <w:shd w:val="clear" w:color="" w:fill=""/>
              </w:rPr>
              <w:t xml:space="preserve">GRIN2A</w:t>
            </w:r>
          </w:p>
        </w:tc>
      </w:tr>
      <w:tr>
        <w:trPr/>
        <w:tc>
          <w:tcPr>
            <w:tcW w:w="2000" w:type="dxa"/>
            <w:vAlign w:val="center"/>
          </w:tcPr>
          <w:p>
            <w:r>
              <w:rPr>
                <w:shd w:val="clear" w:color="" w:fill=""/>
              </w:rPr>
              <w:t xml:space="preserve">ARAP3</w:t>
            </w:r>
          </w:p>
        </w:tc>
        <w:tc>
          <w:tcPr>
            <w:tcW w:w="2000" w:type="dxa"/>
            <w:vAlign w:val="center"/>
          </w:tcPr>
          <w:p>
            <w:r>
              <w:rPr>
                <w:shd w:val="clear" w:color="" w:fill=""/>
              </w:rPr>
              <w:t xml:space="preserve">GPR109</w:t>
            </w:r>
          </w:p>
        </w:tc>
        <w:tc>
          <w:tcPr>
            <w:tcW w:w="2000" w:type="dxa"/>
            <w:vAlign w:val="center"/>
          </w:tcPr>
          <w:p>
            <w:r>
              <w:rPr>
                <w:shd w:val="clear" w:color="" w:fill=""/>
              </w:rPr>
              <w:t xml:space="preserve">PLCE</w:t>
            </w:r>
          </w:p>
        </w:tc>
        <w:tc>
          <w:tcPr>
            <w:tcW w:w="2000" w:type="dxa"/>
            <w:vAlign w:val="center"/>
          </w:tcPr>
          <w:p>
            <w:r>
              <w:rPr/>
              <w:t xml:space="preserve"/>
            </w:r>
          </w:p>
        </w:tc>
        <w:tc>
          <w:tcPr>
            <w:tcW w:w="2000" w:type="dxa"/>
            <w:vAlign w:val="center"/>
          </w:tcPr>
          <w:p>
            <w:r>
              <w:rPr>
                <w:shd w:val="clear" w:color="" w:fill=""/>
              </w:rPr>
              <w:t xml:space="preserve">GRIN2B</w:t>
            </w:r>
          </w:p>
        </w:tc>
      </w:tr>
      <w:tr>
        <w:trPr/>
        <w:tc>
          <w:tcPr>
            <w:tcW w:w="2000" w:type="dxa"/>
            <w:vAlign w:val="center"/>
          </w:tcPr>
          <w:p>
            <w:r>
              <w:rPr>
                <w:shd w:val="clear" w:color="" w:fill=""/>
              </w:rPr>
              <w:t xml:space="preserve">BAD</w:t>
            </w:r>
          </w:p>
        </w:tc>
        <w:tc>
          <w:tcPr>
            <w:tcW w:w="2000" w:type="dxa"/>
            <w:vAlign w:val="center"/>
          </w:tcPr>
          <w:p>
            <w:r>
              <w:rPr>
                <w:shd w:val="clear" w:color="" w:fill=""/>
              </w:rPr>
              <w:t xml:space="preserve">GPR119</w:t>
            </w:r>
          </w:p>
        </w:tc>
        <w:tc>
          <w:tcPr>
            <w:tcW w:w="2000" w:type="dxa"/>
            <w:vAlign w:val="center"/>
          </w:tcPr>
          <w:p>
            <w:r>
              <w:rPr>
                <w:shd w:val="clear" w:color="" w:fill=""/>
              </w:rPr>
              <w:t xml:space="preserve">PLD1</w:t>
            </w:r>
          </w:p>
        </w:tc>
        <w:tc>
          <w:tcPr>
            <w:tcW w:w="2000" w:type="dxa"/>
            <w:vAlign w:val="center"/>
          </w:tcPr>
          <w:p>
            <w:r>
              <w:rPr/>
              <w:t xml:space="preserve"/>
            </w:r>
          </w:p>
        </w:tc>
        <w:tc>
          <w:tcPr>
            <w:tcW w:w="2000" w:type="dxa"/>
            <w:vAlign w:val="center"/>
          </w:tcPr>
          <w:p>
            <w:r>
              <w:rPr>
                <w:shd w:val="clear" w:color="" w:fill=""/>
              </w:rPr>
              <w:t xml:space="preserve">GRIN3A</w:t>
            </w:r>
          </w:p>
        </w:tc>
      </w:tr>
      <w:tr>
        <w:trPr/>
        <w:tc>
          <w:tcPr>
            <w:tcW w:w="2000" w:type="dxa"/>
            <w:vAlign w:val="center"/>
          </w:tcPr>
          <w:p>
            <w:r>
              <w:rPr>
                <w:shd w:val="clear" w:color="" w:fill=""/>
              </w:rPr>
              <w:t xml:space="preserve">BDNF</w:t>
            </w:r>
          </w:p>
        </w:tc>
        <w:tc>
          <w:tcPr>
            <w:tcW w:w="2000" w:type="dxa"/>
            <w:vAlign w:val="center"/>
          </w:tcPr>
          <w:p>
            <w:r>
              <w:rPr>
                <w:shd w:val="clear" w:color="" w:fill=""/>
              </w:rPr>
              <w:t xml:space="preserve">GPR81</w:t>
            </w:r>
          </w:p>
        </w:tc>
        <w:tc>
          <w:tcPr>
            <w:tcW w:w="2000" w:type="dxa"/>
            <w:vAlign w:val="center"/>
          </w:tcPr>
          <w:p>
            <w:r>
              <w:rPr>
                <w:shd w:val="clear" w:color="" w:fill=""/>
              </w:rPr>
              <w:t xml:space="preserve">PLN</w:t>
            </w:r>
          </w:p>
        </w:tc>
        <w:tc>
          <w:tcPr>
            <w:tcW w:w="2000" w:type="dxa"/>
            <w:vAlign w:val="center"/>
          </w:tcPr>
          <w:p>
            <w:r>
              <w:rPr/>
              <w:t xml:space="preserve"/>
            </w:r>
          </w:p>
        </w:tc>
        <w:tc>
          <w:tcPr>
            <w:tcW w:w="2000" w:type="dxa"/>
            <w:vAlign w:val="center"/>
          </w:tcPr>
          <w:p>
            <w:r>
              <w:rPr>
                <w:shd w:val="clear" w:color="" w:fill=""/>
              </w:rPr>
              <w:t xml:space="preserve">HCN4</w:t>
            </w:r>
          </w:p>
        </w:tc>
      </w:tr>
      <w:tr>
        <w:trPr/>
        <w:tc>
          <w:tcPr>
            <w:tcW w:w="2000" w:type="dxa"/>
            <w:vAlign w:val="center"/>
          </w:tcPr>
          <w:p>
            <w:r>
              <w:rPr>
                <w:shd w:val="clear" w:color="" w:fill=""/>
              </w:rPr>
              <w:t xml:space="preserve">BRAF</w:t>
            </w:r>
          </w:p>
        </w:tc>
        <w:tc>
          <w:tcPr>
            <w:tcW w:w="2000" w:type="dxa"/>
            <w:vAlign w:val="center"/>
          </w:tcPr>
          <w:p>
            <w:r>
              <w:rPr>
                <w:shd w:val="clear" w:color="" w:fill=""/>
              </w:rPr>
              <w:t xml:space="preserve">GRIA1</w:t>
            </w:r>
          </w:p>
        </w:tc>
        <w:tc>
          <w:tcPr>
            <w:tcW w:w="2000" w:type="dxa"/>
            <w:vAlign w:val="center"/>
          </w:tcPr>
          <w:p>
            <w:r>
              <w:rPr>
                <w:shd w:val="clear" w:color="" w:fill=""/>
              </w:rPr>
              <w:t xml:space="preserve">PPP1C</w:t>
            </w:r>
          </w:p>
        </w:tc>
        <w:tc>
          <w:tcPr>
            <w:tcW w:w="2000" w:type="dxa"/>
            <w:vAlign w:val="center"/>
          </w:tcPr>
          <w:p>
            <w:r>
              <w:rPr/>
              <w:t xml:space="preserve"/>
            </w:r>
          </w:p>
        </w:tc>
        <w:tc>
          <w:tcPr>
            <w:tcW w:w="2000" w:type="dxa"/>
            <w:vAlign w:val="center"/>
          </w:tcPr>
          <w:p>
            <w:r>
              <w:rPr>
                <w:shd w:val="clear" w:color="" w:fill=""/>
              </w:rPr>
              <w:t xml:space="preserve">PDE10A</w:t>
            </w:r>
          </w:p>
        </w:tc>
      </w:tr>
      <w:tr>
        <w:trPr/>
        <w:tc>
          <w:tcPr>
            <w:tcW w:w="2000" w:type="dxa"/>
            <w:vAlign w:val="center"/>
          </w:tcPr>
          <w:p>
            <w:r>
              <w:rPr>
                <w:shd w:val="clear" w:color="" w:fill=""/>
              </w:rPr>
              <w:t xml:space="preserve">CACNA1C</w:t>
            </w:r>
          </w:p>
        </w:tc>
        <w:tc>
          <w:tcPr>
            <w:tcW w:w="2000" w:type="dxa"/>
            <w:vAlign w:val="center"/>
          </w:tcPr>
          <w:p>
            <w:r>
              <w:rPr>
                <w:shd w:val="clear" w:color="" w:fill=""/>
              </w:rPr>
              <w:t xml:space="preserve">GRIA3</w:t>
            </w:r>
          </w:p>
        </w:tc>
        <w:tc>
          <w:tcPr>
            <w:tcW w:w="2000" w:type="dxa"/>
            <w:vAlign w:val="center"/>
          </w:tcPr>
          <w:p>
            <w:r>
              <w:rPr>
                <w:shd w:val="clear" w:color="" w:fill=""/>
              </w:rPr>
              <w:t xml:space="preserve">PPP1R12A</w:t>
            </w:r>
          </w:p>
        </w:tc>
        <w:tc>
          <w:tcPr>
            <w:tcW w:w="2000" w:type="dxa"/>
            <w:vAlign w:val="center"/>
          </w:tcPr>
          <w:p>
            <w:r>
              <w:rPr/>
              <w:t xml:space="preserve"/>
            </w:r>
          </w:p>
        </w:tc>
        <w:tc>
          <w:tcPr>
            <w:tcW w:w="2000" w:type="dxa"/>
            <w:vAlign w:val="center"/>
          </w:tcPr>
          <w:p>
            <w:r>
              <w:rPr>
                <w:shd w:val="clear" w:color="" w:fill=""/>
              </w:rPr>
              <w:t xml:space="preserve">PDE2A</w:t>
            </w:r>
          </w:p>
        </w:tc>
      </w:tr>
      <w:tr>
        <w:trPr/>
        <w:tc>
          <w:tcPr>
            <w:tcW w:w="2000" w:type="dxa"/>
            <w:vAlign w:val="center"/>
          </w:tcPr>
          <w:p>
            <w:r>
              <w:rPr>
                <w:shd w:val="clear" w:color="" w:fill=""/>
              </w:rPr>
              <w:t xml:space="preserve">CALM</w:t>
            </w:r>
          </w:p>
        </w:tc>
        <w:tc>
          <w:tcPr>
            <w:tcW w:w="2000" w:type="dxa"/>
            <w:vAlign w:val="center"/>
          </w:tcPr>
          <w:p>
            <w:r>
              <w:rPr>
                <w:shd w:val="clear" w:color="" w:fill=""/>
              </w:rPr>
              <w:t xml:space="preserve">GRIA4</w:t>
            </w:r>
          </w:p>
        </w:tc>
        <w:tc>
          <w:tcPr>
            <w:tcW w:w="2000" w:type="dxa"/>
            <w:vAlign w:val="center"/>
          </w:tcPr>
          <w:p>
            <w:r>
              <w:rPr>
                <w:shd w:val="clear" w:color="" w:fill=""/>
              </w:rPr>
              <w:t xml:space="preserve">PPP1R1B</w:t>
            </w:r>
          </w:p>
        </w:tc>
        <w:tc>
          <w:tcPr>
            <w:tcW w:w="2000" w:type="dxa"/>
            <w:vAlign w:val="center"/>
          </w:tcPr>
          <w:p>
            <w:r>
              <w:rPr/>
              <w:t xml:space="preserve"/>
            </w:r>
          </w:p>
        </w:tc>
        <w:tc>
          <w:tcPr>
            <w:tcW w:w="2000" w:type="dxa"/>
            <w:vAlign w:val="center"/>
          </w:tcPr>
          <w:p>
            <w:r>
              <w:rPr>
                <w:shd w:val="clear" w:color="" w:fill=""/>
              </w:rPr>
              <w:t xml:space="preserve">PDE4B</w:t>
            </w:r>
          </w:p>
        </w:tc>
      </w:tr>
      <w:tr>
        <w:trPr/>
        <w:tc>
          <w:tcPr>
            <w:tcW w:w="2000" w:type="dxa"/>
            <w:vAlign w:val="center"/>
          </w:tcPr>
          <w:p>
            <w:r>
              <w:rPr>
                <w:shd w:val="clear" w:color="" w:fill=""/>
              </w:rPr>
              <w:t xml:space="preserve">CAMK2</w:t>
            </w:r>
          </w:p>
        </w:tc>
        <w:tc>
          <w:tcPr>
            <w:tcW w:w="2000" w:type="dxa"/>
            <w:vAlign w:val="center"/>
          </w:tcPr>
          <w:p>
            <w:r>
              <w:rPr>
                <w:shd w:val="clear" w:color="" w:fill=""/>
              </w:rPr>
              <w:t xml:space="preserve">GRIN1</w:t>
            </w:r>
          </w:p>
        </w:tc>
        <w:tc>
          <w:tcPr>
            <w:tcW w:w="2000" w:type="dxa"/>
            <w:vAlign w:val="center"/>
          </w:tcPr>
          <w:p>
            <w:r>
              <w:rPr>
                <w:shd w:val="clear" w:color="" w:fill=""/>
              </w:rPr>
              <w:t xml:space="preserve">PTCH1</w:t>
            </w:r>
          </w:p>
        </w:tc>
        <w:tc>
          <w:tcPr>
            <w:tcW w:w="2000" w:type="dxa"/>
            <w:vAlign w:val="center"/>
          </w:tcPr>
          <w:p>
            <w:r>
              <w:rPr/>
              <w:t xml:space="preserve"/>
            </w:r>
          </w:p>
        </w:tc>
        <w:tc>
          <w:tcPr>
            <w:tcW w:w="2000" w:type="dxa"/>
            <w:vAlign w:val="center"/>
          </w:tcPr>
          <w:p>
            <w:r>
              <w:rPr>
                <w:shd w:val="clear" w:color="" w:fill=""/>
              </w:rPr>
              <w:t xml:space="preserve">PDE4D</w:t>
            </w:r>
          </w:p>
        </w:tc>
      </w:tr>
      <w:tr>
        <w:trPr/>
        <w:tc>
          <w:tcPr>
            <w:tcW w:w="2000" w:type="dxa"/>
            <w:vAlign w:val="center"/>
          </w:tcPr>
          <w:p>
            <w:r>
              <w:rPr>
                <w:shd w:val="clear" w:color="" w:fill=""/>
              </w:rPr>
              <w:t xml:space="preserve">CAMK4</w:t>
            </w:r>
          </w:p>
        </w:tc>
        <w:tc>
          <w:tcPr>
            <w:tcW w:w="2000" w:type="dxa"/>
            <w:vAlign w:val="center"/>
          </w:tcPr>
          <w:p>
            <w:r>
              <w:rPr>
                <w:shd w:val="clear" w:color="" w:fill=""/>
              </w:rPr>
              <w:t xml:space="preserve">GRIN2C</w:t>
            </w:r>
          </w:p>
        </w:tc>
        <w:tc>
          <w:tcPr>
            <w:tcW w:w="2000" w:type="dxa"/>
            <w:vAlign w:val="center"/>
          </w:tcPr>
          <w:p>
            <w:r>
              <w:rPr>
                <w:shd w:val="clear" w:color="" w:fill=""/>
              </w:rPr>
              <w:t xml:space="preserve">PTGER2</w:t>
            </w:r>
          </w:p>
        </w:tc>
        <w:tc>
          <w:tcPr>
            <w:tcW w:w="2000" w:type="dxa"/>
            <w:vAlign w:val="center"/>
          </w:tcPr>
          <w:p>
            <w:r>
              <w:rPr/>
              <w:t xml:space="preserve"/>
            </w:r>
          </w:p>
        </w:tc>
        <w:tc>
          <w:tcPr>
            <w:tcW w:w="2000" w:type="dxa"/>
            <w:vAlign w:val="center"/>
          </w:tcPr>
          <w:p>
            <w:r>
              <w:rPr>
                <w:shd w:val="clear" w:color="" w:fill=""/>
              </w:rPr>
              <w:t xml:space="preserve">PDE6B</w:t>
            </w:r>
          </w:p>
        </w:tc>
      </w:tr>
      <w:tr>
        <w:trPr/>
        <w:tc>
          <w:tcPr>
            <w:tcW w:w="2000" w:type="dxa"/>
            <w:vAlign w:val="center"/>
          </w:tcPr>
          <w:p>
            <w:r>
              <w:rPr>
                <w:shd w:val="clear" w:color="" w:fill=""/>
              </w:rPr>
              <w:t xml:space="preserve">CHRM1</w:t>
            </w:r>
          </w:p>
        </w:tc>
        <w:tc>
          <w:tcPr>
            <w:tcW w:w="2000" w:type="dxa"/>
            <w:vAlign w:val="center"/>
          </w:tcPr>
          <w:p>
            <w:r>
              <w:rPr>
                <w:shd w:val="clear" w:color="" w:fill=""/>
              </w:rPr>
              <w:t xml:space="preserve">GRIN2D</w:t>
            </w:r>
          </w:p>
        </w:tc>
        <w:tc>
          <w:tcPr>
            <w:tcW w:w="2000" w:type="dxa"/>
            <w:vAlign w:val="center"/>
          </w:tcPr>
          <w:p>
            <w:r>
              <w:rPr>
                <w:shd w:val="clear" w:color="" w:fill=""/>
              </w:rPr>
              <w:t xml:space="preserve">RAC1</w:t>
            </w:r>
          </w:p>
        </w:tc>
        <w:tc>
          <w:tcPr>
            <w:tcW w:w="2000" w:type="dxa"/>
            <w:vAlign w:val="center"/>
          </w:tcPr>
          <w:p>
            <w:r>
              <w:rPr/>
              <w:t xml:space="preserve"/>
            </w:r>
          </w:p>
        </w:tc>
        <w:tc>
          <w:tcPr>
            <w:tcW w:w="2000" w:type="dxa"/>
            <w:vAlign w:val="center"/>
          </w:tcPr>
          <w:p>
            <w:r>
              <w:rPr>
                <w:shd w:val="clear" w:color="" w:fill=""/>
              </w:rPr>
              <w:t xml:space="preserve">PIK3C2B</w:t>
            </w:r>
          </w:p>
        </w:tc>
      </w:tr>
      <w:tr>
        <w:trPr/>
        <w:tc>
          <w:tcPr>
            <w:tcW w:w="2000" w:type="dxa"/>
            <w:vAlign w:val="center"/>
          </w:tcPr>
          <w:p>
            <w:r>
              <w:rPr>
                <w:shd w:val="clear" w:color="" w:fill=""/>
              </w:rPr>
              <w:t xml:space="preserve">CHRM2</w:t>
            </w:r>
          </w:p>
        </w:tc>
        <w:tc>
          <w:tcPr>
            <w:tcW w:w="2000" w:type="dxa"/>
            <w:vAlign w:val="center"/>
          </w:tcPr>
          <w:p>
            <w:r>
              <w:rPr>
                <w:shd w:val="clear" w:color="" w:fill=""/>
              </w:rPr>
              <w:t xml:space="preserve">GRIN3B</w:t>
            </w:r>
          </w:p>
        </w:tc>
        <w:tc>
          <w:tcPr>
            <w:tcW w:w="2000" w:type="dxa"/>
            <w:vAlign w:val="center"/>
          </w:tcPr>
          <w:p>
            <w:r>
              <w:rPr>
                <w:shd w:val="clear" w:color="" w:fill=""/>
              </w:rPr>
              <w:t xml:space="preserve">RAC2</w:t>
            </w:r>
          </w:p>
        </w:tc>
        <w:tc>
          <w:tcPr>
            <w:tcW w:w="2000" w:type="dxa"/>
            <w:vAlign w:val="center"/>
          </w:tcPr>
          <w:p>
            <w:r>
              <w:rPr/>
              <w:t xml:space="preserve"/>
            </w:r>
          </w:p>
        </w:tc>
        <w:tc>
          <w:tcPr>
            <w:tcW w:w="2000" w:type="dxa"/>
            <w:vAlign w:val="center"/>
          </w:tcPr>
          <w:p>
            <w:r>
              <w:rPr>
                <w:shd w:val="clear" w:color="" w:fill=""/>
              </w:rPr>
              <w:t xml:space="preserve">PIK3CG</w:t>
            </w:r>
          </w:p>
        </w:tc>
      </w:tr>
      <w:tr>
        <w:trPr/>
        <w:tc>
          <w:tcPr>
            <w:tcW w:w="2000" w:type="dxa"/>
            <w:vAlign w:val="center"/>
          </w:tcPr>
          <w:p>
            <w:r>
              <w:rPr>
                <w:shd w:val="clear" w:color="" w:fill=""/>
              </w:rPr>
              <w:t xml:space="preserve">c-Jun</w:t>
            </w:r>
          </w:p>
        </w:tc>
        <w:tc>
          <w:tcPr>
            <w:tcW w:w="2000" w:type="dxa"/>
            <w:vAlign w:val="center"/>
          </w:tcPr>
          <w:p>
            <w:r>
              <w:rPr>
                <w:shd w:val="clear" w:color="" w:fill=""/>
              </w:rPr>
              <w:t xml:space="preserve">HCN2</w:t>
            </w:r>
          </w:p>
        </w:tc>
        <w:tc>
          <w:tcPr>
            <w:tcW w:w="2000" w:type="dxa"/>
            <w:vAlign w:val="center"/>
          </w:tcPr>
          <w:p>
            <w:r>
              <w:rPr>
                <w:shd w:val="clear" w:color="" w:fill=""/>
              </w:rPr>
              <w:t xml:space="preserve">RAC3</w:t>
            </w:r>
          </w:p>
        </w:tc>
        <w:tc>
          <w:tcPr>
            <w:tcW w:w="2000" w:type="dxa"/>
            <w:vAlign w:val="center"/>
          </w:tcPr>
          <w:p>
            <w:r>
              <w:rPr/>
              <w:t xml:space="preserve"/>
            </w:r>
          </w:p>
        </w:tc>
        <w:tc>
          <w:tcPr>
            <w:tcW w:w="2000" w:type="dxa"/>
            <w:vAlign w:val="center"/>
          </w:tcPr>
          <w:p>
            <w:r>
              <w:rPr>
                <w:shd w:val="clear" w:color="" w:fill=""/>
              </w:rPr>
              <w:t xml:space="preserve">PIK3R4</w:t>
            </w:r>
          </w:p>
        </w:tc>
      </w:tr>
      <w:tr>
        <w:trPr/>
        <w:tc>
          <w:tcPr>
            <w:tcW w:w="2000" w:type="dxa"/>
            <w:vAlign w:val="center"/>
          </w:tcPr>
          <w:p>
            <w:r>
              <w:rPr>
                <w:shd w:val="clear" w:color="" w:fill=""/>
              </w:rPr>
              <w:t xml:space="preserve">CNGA1</w:t>
            </w:r>
          </w:p>
        </w:tc>
        <w:tc>
          <w:tcPr>
            <w:tcW w:w="2000" w:type="dxa"/>
            <w:vAlign w:val="center"/>
          </w:tcPr>
          <w:p>
            <w:r>
              <w:rPr>
                <w:shd w:val="clear" w:color="" w:fill=""/>
              </w:rPr>
              <w:t xml:space="preserve">HHIP</w:t>
            </w:r>
          </w:p>
        </w:tc>
        <w:tc>
          <w:tcPr>
            <w:tcW w:w="2000" w:type="dxa"/>
            <w:vAlign w:val="center"/>
          </w:tcPr>
          <w:p>
            <w:r>
              <w:rPr>
                <w:shd w:val="clear" w:color="" w:fill=""/>
              </w:rPr>
              <w:t xml:space="preserve">RAF1</w:t>
            </w:r>
          </w:p>
        </w:tc>
        <w:tc>
          <w:tcPr>
            <w:tcW w:w="2000" w:type="dxa"/>
            <w:vAlign w:val="center"/>
          </w:tcPr>
          <w:p>
            <w:r>
              <w:rPr/>
              <w:t xml:space="preserve"/>
            </w:r>
          </w:p>
        </w:tc>
        <w:tc>
          <w:tcPr>
            <w:tcW w:w="2000" w:type="dxa"/>
            <w:vAlign w:val="center"/>
          </w:tcPr>
          <w:p>
            <w:r>
              <w:rPr>
                <w:shd w:val="clear" w:color="" w:fill=""/>
              </w:rPr>
              <w:t xml:space="preserve">PIK3R6</w:t>
            </w:r>
          </w:p>
        </w:tc>
      </w:tr>
      <w:tr>
        <w:trPr/>
        <w:tc>
          <w:tcPr>
            <w:tcW w:w="2000" w:type="dxa"/>
            <w:vAlign w:val="center"/>
          </w:tcPr>
          <w:p>
            <w:r>
              <w:rPr>
                <w:shd w:val="clear" w:color="" w:fill=""/>
              </w:rPr>
              <w:t xml:space="preserve">CNGA2</w:t>
            </w:r>
          </w:p>
        </w:tc>
        <w:tc>
          <w:tcPr>
            <w:tcW w:w="2000" w:type="dxa"/>
            <w:vAlign w:val="center"/>
          </w:tcPr>
          <w:p>
            <w:r>
              <w:rPr>
                <w:shd w:val="clear" w:color="" w:fill=""/>
              </w:rPr>
              <w:t xml:space="preserve">HTR1</w:t>
            </w:r>
          </w:p>
        </w:tc>
        <w:tc>
          <w:tcPr>
            <w:tcW w:w="2000" w:type="dxa"/>
            <w:vAlign w:val="center"/>
          </w:tcPr>
          <w:p>
            <w:r>
              <w:rPr>
                <w:shd w:val="clear" w:color="" w:fill=""/>
              </w:rPr>
              <w:t xml:space="preserve">RAP1A</w:t>
            </w:r>
          </w:p>
        </w:tc>
        <w:tc>
          <w:tcPr>
            <w:tcW w:w="2000" w:type="dxa"/>
            <w:vAlign w:val="center"/>
          </w:tcPr>
          <w:p>
            <w:r>
              <w:rPr/>
              <w:t xml:space="preserve"/>
            </w:r>
          </w:p>
        </w:tc>
        <w:tc>
          <w:tcPr>
            <w:tcW w:w="2000" w:type="dxa"/>
            <w:vAlign w:val="center"/>
          </w:tcPr>
          <w:p>
            <w:r>
              <w:rPr>
                <w:shd w:val="clear" w:color="" w:fill=""/>
              </w:rPr>
              <w:t xml:space="preserve">PPP2R2B</w:t>
            </w:r>
          </w:p>
        </w:tc>
      </w:tr>
      <w:tr>
        <w:trPr/>
        <w:tc>
          <w:tcPr>
            <w:tcW w:w="2000" w:type="dxa"/>
            <w:vAlign w:val="center"/>
          </w:tcPr>
          <w:p>
            <w:r>
              <w:rPr>
                <w:shd w:val="clear" w:color="" w:fill=""/>
              </w:rPr>
              <w:t xml:space="preserve">CNGA3</w:t>
            </w:r>
          </w:p>
        </w:tc>
        <w:tc>
          <w:tcPr>
            <w:tcW w:w="2000" w:type="dxa"/>
            <w:vAlign w:val="center"/>
          </w:tcPr>
          <w:p>
            <w:r>
              <w:rPr>
                <w:shd w:val="clear" w:color="" w:fill=""/>
              </w:rPr>
              <w:t xml:space="preserve">HTR4</w:t>
            </w:r>
          </w:p>
        </w:tc>
        <w:tc>
          <w:tcPr>
            <w:tcW w:w="2000" w:type="dxa"/>
            <w:vAlign w:val="center"/>
          </w:tcPr>
          <w:p>
            <w:r>
              <w:rPr>
                <w:shd w:val="clear" w:color="" w:fill=""/>
              </w:rPr>
              <w:t xml:space="preserve">RAP1B</w:t>
            </w:r>
          </w:p>
        </w:tc>
        <w:tc>
          <w:tcPr>
            <w:tcW w:w="2000" w:type="dxa"/>
            <w:vAlign w:val="center"/>
          </w:tcPr>
          <w:p>
            <w:r>
              <w:rPr/>
              <w:t xml:space="preserve"/>
            </w:r>
          </w:p>
        </w:tc>
        <w:tc>
          <w:tcPr>
            <w:tcW w:w="2000" w:type="dxa"/>
            <w:vAlign w:val="center"/>
          </w:tcPr>
          <w:p>
            <w:r>
              <w:rPr>
                <w:shd w:val="clear" w:color="" w:fill=""/>
              </w:rPr>
              <w:t xml:space="preserve">PPP2R3A</w:t>
            </w:r>
          </w:p>
        </w:tc>
      </w:tr>
      <w:tr>
        <w:trPr/>
        <w:tc>
          <w:tcPr>
            <w:tcW w:w="2000" w:type="dxa"/>
            <w:vAlign w:val="center"/>
          </w:tcPr>
          <w:p>
            <w:r>
              <w:rPr>
                <w:shd w:val="clear" w:color="" w:fill=""/>
              </w:rPr>
              <w:t xml:space="preserve">CNGA4</w:t>
            </w:r>
          </w:p>
        </w:tc>
        <w:tc>
          <w:tcPr>
            <w:tcW w:w="2000" w:type="dxa"/>
            <w:vAlign w:val="center"/>
          </w:tcPr>
          <w:p>
            <w:r>
              <w:rPr>
                <w:shd w:val="clear" w:color="" w:fill=""/>
              </w:rPr>
              <w:t xml:space="preserve">HTR6</w:t>
            </w:r>
          </w:p>
        </w:tc>
        <w:tc>
          <w:tcPr>
            <w:tcW w:w="2000" w:type="dxa"/>
            <w:vAlign w:val="center"/>
          </w:tcPr>
          <w:p>
            <w:r>
              <w:rPr>
                <w:shd w:val="clear" w:color="" w:fill=""/>
              </w:rPr>
              <w:t xml:space="preserve">RAPGEF3</w:t>
            </w:r>
          </w:p>
        </w:tc>
        <w:tc>
          <w:tcPr>
            <w:tcW w:w="2000" w:type="dxa"/>
            <w:vAlign w:val="center"/>
          </w:tcPr>
          <w:p>
            <w:r>
              <w:rPr/>
              <w:t xml:space="preserve"/>
            </w:r>
          </w:p>
        </w:tc>
        <w:tc>
          <w:tcPr>
            <w:tcW w:w="2000" w:type="dxa"/>
            <w:vAlign w:val="center"/>
          </w:tcPr>
          <w:p>
            <w:r>
              <w:rPr>
                <w:shd w:val="clear" w:color="" w:fill=""/>
              </w:rPr>
              <w:t xml:space="preserve">PRKCA</w:t>
            </w:r>
          </w:p>
        </w:tc>
      </w:tr>
      <w:tr>
        <w:trPr/>
        <w:tc>
          <w:tcPr>
            <w:tcW w:w="2000" w:type="dxa"/>
            <w:vAlign w:val="center"/>
          </w:tcPr>
          <w:p>
            <w:r>
              <w:rPr>
                <w:shd w:val="clear" w:color="" w:fill=""/>
              </w:rPr>
              <w:t xml:space="preserve">CNGB1</w:t>
            </w:r>
          </w:p>
        </w:tc>
        <w:tc>
          <w:tcPr>
            <w:tcW w:w="2000" w:type="dxa"/>
            <w:vAlign w:val="center"/>
          </w:tcPr>
          <w:p>
            <w:r>
              <w:rPr>
                <w:shd w:val="clear" w:color="" w:fill=""/>
              </w:rPr>
              <w:t xml:space="preserve">JNK</w:t>
            </w:r>
          </w:p>
        </w:tc>
        <w:tc>
          <w:tcPr>
            <w:tcW w:w="2000" w:type="dxa"/>
            <w:vAlign w:val="center"/>
          </w:tcPr>
          <w:p>
            <w:r>
              <w:rPr>
                <w:shd w:val="clear" w:color="" w:fill=""/>
              </w:rPr>
              <w:t xml:space="preserve">RAPGEF4</w:t>
            </w:r>
          </w:p>
        </w:tc>
        <w:tc>
          <w:tcPr>
            <w:tcW w:w="2000" w:type="dxa"/>
            <w:vAlign w:val="center"/>
          </w:tcPr>
          <w:p>
            <w:r>
              <w:rPr/>
              <w:t xml:space="preserve"/>
            </w:r>
          </w:p>
        </w:tc>
        <w:tc>
          <w:tcPr>
            <w:tcW w:w="2000" w:type="dxa"/>
            <w:vAlign w:val="center"/>
          </w:tcPr>
          <w:p>
            <w:r>
              <w:rPr>
                <w:shd w:val="clear" w:color="" w:fill=""/>
              </w:rPr>
              <w:t xml:space="preserve">PRKCB</w:t>
            </w:r>
          </w:p>
        </w:tc>
      </w:tr>
      <w:tr>
        <w:trPr/>
        <w:tc>
          <w:tcPr>
            <w:tcW w:w="2000" w:type="dxa"/>
            <w:vAlign w:val="center"/>
          </w:tcPr>
          <w:p>
            <w:r>
              <w:rPr>
                <w:shd w:val="clear" w:color="" w:fill=""/>
              </w:rPr>
              <w:t xml:space="preserve">CNGB3</w:t>
            </w:r>
          </w:p>
        </w:tc>
        <w:tc>
          <w:tcPr>
            <w:tcW w:w="2000" w:type="dxa"/>
            <w:vAlign w:val="center"/>
          </w:tcPr>
          <w:p>
            <w:r>
              <w:rPr>
                <w:shd w:val="clear" w:color="" w:fill=""/>
              </w:rPr>
              <w:t xml:space="preserve">JUN</w:t>
            </w:r>
          </w:p>
        </w:tc>
        <w:tc>
          <w:tcPr>
            <w:tcW w:w="2000" w:type="dxa"/>
            <w:vAlign w:val="center"/>
          </w:tcPr>
          <w:p>
            <w:r>
              <w:rPr>
                <w:shd w:val="clear" w:color="" w:fill=""/>
              </w:rPr>
              <w:t xml:space="preserve">RELA</w:t>
            </w:r>
          </w:p>
        </w:tc>
        <w:tc>
          <w:tcPr>
            <w:tcW w:w="2000" w:type="dxa"/>
            <w:vAlign w:val="center"/>
          </w:tcPr>
          <w:p>
            <w:r>
              <w:rPr/>
              <w:t xml:space="preserve"/>
            </w:r>
          </w:p>
        </w:tc>
        <w:tc>
          <w:tcPr>
            <w:tcW w:w="2000" w:type="dxa"/>
            <w:vAlign w:val="center"/>
          </w:tcPr>
          <w:p>
            <w:r>
              <w:rPr>
                <w:shd w:val="clear" w:color="" w:fill=""/>
              </w:rPr>
              <w:t xml:space="preserve">PTGER3</w:t>
            </w:r>
          </w:p>
        </w:tc>
      </w:tr>
      <w:tr>
        <w:trPr/>
        <w:tc>
          <w:tcPr>
            <w:tcW w:w="2000" w:type="dxa"/>
            <w:vAlign w:val="center"/>
          </w:tcPr>
          <w:p>
            <w:r>
              <w:rPr>
                <w:shd w:val="clear" w:color="" w:fill=""/>
              </w:rPr>
              <w:t xml:space="preserve">CREB1</w:t>
            </w:r>
          </w:p>
        </w:tc>
        <w:tc>
          <w:tcPr>
            <w:tcW w:w="2000" w:type="dxa"/>
            <w:vAlign w:val="center"/>
          </w:tcPr>
          <w:p>
            <w:r>
              <w:rPr>
                <w:shd w:val="clear" w:color="" w:fill=""/>
              </w:rPr>
              <w:t xml:space="preserve">KAT3</w:t>
            </w:r>
          </w:p>
        </w:tc>
        <w:tc>
          <w:tcPr>
            <w:tcW w:w="2000" w:type="dxa"/>
            <w:vAlign w:val="center"/>
          </w:tcPr>
          <w:p>
            <w:r>
              <w:rPr>
                <w:shd w:val="clear" w:color="" w:fill=""/>
              </w:rPr>
              <w:t xml:space="preserve">RHOA</w:t>
            </w:r>
          </w:p>
        </w:tc>
        <w:tc>
          <w:tcPr>
            <w:tcW w:w="2000" w:type="dxa"/>
            <w:vAlign w:val="center"/>
          </w:tcPr>
          <w:p>
            <w:r>
              <w:rPr/>
              <w:t xml:space="preserve"/>
            </w:r>
          </w:p>
        </w:tc>
        <w:tc>
          <w:tcPr>
            <w:tcW w:w="2000" w:type="dxa"/>
            <w:vAlign w:val="center"/>
          </w:tcPr>
          <w:p>
            <w:r>
              <w:rPr>
                <w:shd w:val="clear" w:color="" w:fill=""/>
              </w:rPr>
              <w:t xml:space="preserve">RYR2</w:t>
            </w:r>
          </w:p>
        </w:tc>
      </w:tr>
      <w:tr>
        <w:trPr/>
        <w:tc>
          <w:tcPr>
            <w:tcW w:w="2000" w:type="dxa"/>
            <w:vAlign w:val="center"/>
          </w:tcPr>
          <w:p>
            <w:r>
              <w:rPr>
                <w:shd w:val="clear" w:color="" w:fill=""/>
              </w:rPr>
              <w:t xml:space="preserve">CREB3</w:t>
            </w:r>
          </w:p>
        </w:tc>
        <w:tc>
          <w:tcPr>
            <w:tcW w:w="2000" w:type="dxa"/>
            <w:vAlign w:val="center"/>
          </w:tcPr>
          <w:p>
            <w:r>
              <w:rPr>
                <w:shd w:val="clear" w:color="" w:fill=""/>
              </w:rPr>
              <w:t xml:space="preserve">LIPE</w:t>
            </w:r>
          </w:p>
        </w:tc>
        <w:tc>
          <w:tcPr>
            <w:tcW w:w="2000" w:type="dxa"/>
            <w:vAlign w:val="center"/>
          </w:tcPr>
          <w:p>
            <w:r>
              <w:rPr>
                <w:shd w:val="clear" w:color="" w:fill=""/>
              </w:rPr>
              <w:t xml:space="preserve">VIPR2</w:t>
            </w:r>
          </w:p>
        </w:tc>
        <w:tc>
          <w:tcPr>
            <w:tcW w:w="2000" w:type="dxa"/>
            <w:vAlign w:val="center"/>
          </w:tcPr>
          <w:p>
            <w:r>
              <w:rPr/>
              <w:t xml:space="preserve"/>
            </w:r>
          </w:p>
        </w:tc>
        <w:tc>
          <w:tcPr>
            <w:tcW w:w="2000" w:type="dxa"/>
            <w:vAlign w:val="center"/>
          </w:tcPr>
          <w:p>
            <w:r>
              <w:rPr>
                <w:shd w:val="clear" w:color="" w:fill=""/>
              </w:rPr>
              <w:t xml:space="preserve">SSTR5</w:t>
            </w:r>
          </w:p>
        </w:tc>
      </w:tr>
    </w:tbl>
    <w:p>
      <w:pPr>
        <w:pStyle w:val="jrnlTblBlock"/>
      </w:pPr>
    </w:p>
    <w:p/>
    <w:p>
      <w:pPr>
        <w:pStyle w:val="jrnlTblCaption"/>
      </w:pPr>
      <w:bookmarkStart w:id="19" w:name="T2"/>
      <w:bookmarkEnd w:id="19"/>
      <w:r>
        <w:rPr>
          <w:rStyle w:val="label"/>
        </w:rPr>
        <w:t xml:space="preserve">Table 2. </w:t>
      </w:r>
      <w:r>
        <w:rPr>
          <w:color w:val="#008040"/>
          <w:shd w:val="clear" w:color="" w:fill=""/>
        </w:rPr>
        <w:t xml:space="preserve">Oligonucleotide sequences used in RT-PCR.</w:t>
      </w:r>
    </w:p>
    <w:tbl>
      <w:tblGrid>
        <w:gridCol w:w="2000" w:type="dxa"/>
        <w:gridCol w:w="2000" w:type="dxa"/>
        <w:gridCol w:w="2000" w:type="dxa"/>
      </w:tblGrid>
      <w:tblPr>
        <w:tblStyle w:val="Table"/>
      </w:tblPr>
      <w:tr>
        <w:trPr>
          <w:trHeight w:val="200" w:hRule="atLeast"/>
          <w:tblHeader w:val="1"/>
        </w:trPr>
        <w:tc>
          <w:tcPr>
            <w:tcW w:w="2000" w:type="dxa"/>
            <w:vAlign w:val="center"/>
          </w:tcPr>
          <w:p>
            <w:r>
              <w:rPr>
                <w:shd w:val="clear" w:color="" w:fill=""/>
              </w:rPr>
              <w:t xml:space="preserve">Gene</w:t>
            </w:r>
          </w:p>
        </w:tc>
        <w:tc>
          <w:tcPr>
            <w:tcW w:w="2000" w:type="dxa"/>
            <w:vAlign w:val="center"/>
          </w:tcPr>
          <w:p>
            <w:r>
              <w:rPr>
                <w:shd w:val="clear" w:color="" w:fill=""/>
              </w:rPr>
              <w:t xml:space="preserve">Forward primer</w:t>
            </w:r>
          </w:p>
        </w:tc>
        <w:tc>
          <w:tcPr>
            <w:tcW w:w="2000" w:type="dxa"/>
            <w:vAlign w:val="center"/>
          </w:tcPr>
          <w:p>
            <w:r>
              <w:rPr>
                <w:shd w:val="clear" w:color="" w:fill=""/>
              </w:rPr>
              <w:t xml:space="preserve">Reverse primer</w:t>
            </w:r>
          </w:p>
        </w:tc>
      </w:tr>
      <w:tr>
        <w:trPr/>
        <w:tc>
          <w:tcPr>
            <w:tcW w:w="2000" w:type="dxa"/>
            <w:vAlign w:val="center"/>
          </w:tcPr>
          <w:p>
            <w:r>
              <w:rPr>
                <w:i/>
                <w:iCs/>
                <w:shd w:val="clear" w:color="" w:fill=""/>
              </w:rPr>
              <w:t xml:space="preserve">Kcne4</w:t>
            </w:r>
            <w:r>
              <w:rPr>
                <w:shd w:val="clear" w:color="" w:fill=""/>
              </w:rPr>
              <w:t xml:space="preserve"> </w:t>
            </w:r>
          </w:p>
        </w:tc>
        <w:tc>
          <w:tcPr>
            <w:tcW w:w="2000" w:type="dxa"/>
            <w:vAlign w:val="center"/>
          </w:tcPr>
          <w:p>
            <w:r>
              <w:rPr>
                <w:shd w:val="clear" w:color="" w:fill=""/>
              </w:rPr>
              <w:t xml:space="preserve">GTTATGTCCTTCTATGGCGTTTTC</w:t>
            </w:r>
          </w:p>
        </w:tc>
        <w:tc>
          <w:tcPr>
            <w:tcW w:w="2000" w:type="dxa"/>
            <w:vAlign w:val="center"/>
          </w:tcPr>
          <w:p>
            <w:r>
              <w:rPr>
                <w:shd w:val="clear" w:color="" w:fill=""/>
              </w:rPr>
              <w:t xml:space="preserve">ATCATAGGTAGCGGCTTCATAGC</w:t>
            </w:r>
          </w:p>
        </w:tc>
      </w:tr>
      <w:tr>
        <w:trPr/>
        <w:tc>
          <w:tcPr>
            <w:tcW w:w="2000" w:type="dxa"/>
            <w:vAlign w:val="center"/>
          </w:tcPr>
          <w:p>
            <w:r>
              <w:rPr>
                <w:i/>
                <w:iCs/>
                <w:shd w:val="clear" w:color="" w:fill=""/>
              </w:rPr>
              <w:t xml:space="preserve">Il6</w:t>
            </w:r>
            <w:r>
              <w:rPr>
                <w:shd w:val="clear" w:color="" w:fill=""/>
              </w:rPr>
              <w:t xml:space="preserve"> </w:t>
            </w:r>
          </w:p>
        </w:tc>
        <w:tc>
          <w:tcPr>
            <w:tcW w:w="2000" w:type="dxa"/>
            <w:vAlign w:val="center"/>
          </w:tcPr>
          <w:p>
            <w:r>
              <w:rPr>
                <w:shd w:val="clear" w:color="" w:fill=""/>
              </w:rPr>
              <w:t xml:space="preserve">AACAAGAAAGACAAAGCCAGAGTC</w:t>
            </w:r>
          </w:p>
        </w:tc>
        <w:tc>
          <w:tcPr>
            <w:tcW w:w="2000" w:type="dxa"/>
            <w:vAlign w:val="center"/>
          </w:tcPr>
          <w:p>
            <w:r>
              <w:rPr>
                <w:shd w:val="clear" w:color="" w:fill=""/>
              </w:rPr>
              <w:t xml:space="preserve">CTCCAGCTTATCTGTTAGGAGAGC</w:t>
            </w:r>
          </w:p>
        </w:tc>
      </w:tr>
      <w:tr>
        <w:trPr/>
        <w:tc>
          <w:tcPr>
            <w:tcW w:w="2000" w:type="dxa"/>
            <w:vAlign w:val="center"/>
          </w:tcPr>
          <w:p>
            <w:r>
              <w:rPr>
                <w:i/>
                <w:iCs/>
                <w:shd w:val="clear" w:color="" w:fill=""/>
              </w:rPr>
              <w:t xml:space="preserve">Cxcl1</w:t>
            </w:r>
            <w:r>
              <w:rPr>
                <w:shd w:val="clear" w:color="" w:fill=""/>
              </w:rPr>
              <w:t xml:space="preserve"> </w:t>
            </w:r>
          </w:p>
        </w:tc>
        <w:tc>
          <w:tcPr>
            <w:tcW w:w="2000" w:type="dxa"/>
            <w:vAlign w:val="center"/>
          </w:tcPr>
          <w:p>
            <w:r>
              <w:rPr>
                <w:shd w:val="clear" w:color="" w:fill=""/>
              </w:rPr>
              <w:t xml:space="preserve">TCATAGCCACACTCAAGAATGGT</w:t>
            </w:r>
          </w:p>
        </w:tc>
        <w:tc>
          <w:tcPr>
            <w:tcW w:w="2000" w:type="dxa"/>
            <w:vAlign w:val="center"/>
          </w:tcPr>
          <w:p>
            <w:r>
              <w:rPr>
                <w:shd w:val="clear" w:color="" w:fill=""/>
              </w:rPr>
              <w:t xml:space="preserve">TTTGGACAATTTTCTGAACCAAG</w:t>
            </w:r>
          </w:p>
        </w:tc>
      </w:tr>
      <w:tr>
        <w:trPr/>
        <w:tc>
          <w:tcPr>
            <w:tcW w:w="2000" w:type="dxa"/>
            <w:vAlign w:val="center"/>
          </w:tcPr>
          <w:p>
            <w:r>
              <w:rPr>
                <w:i/>
                <w:iCs/>
                <w:shd w:val="clear" w:color="" w:fill=""/>
              </w:rPr>
              <w:t xml:space="preserve">Dusp1</w:t>
            </w:r>
            <w:r>
              <w:rPr>
                <w:shd w:val="clear" w:color="" w:fill=""/>
              </w:rPr>
              <w:t xml:space="preserve"> </w:t>
            </w:r>
          </w:p>
        </w:tc>
        <w:tc>
          <w:tcPr>
            <w:tcW w:w="2000" w:type="dxa"/>
            <w:vAlign w:val="center"/>
          </w:tcPr>
          <w:p>
            <w:r>
              <w:rPr>
                <w:shd w:val="clear" w:color="" w:fill=""/>
              </w:rPr>
              <w:t xml:space="preserve">TCACGCTTCTCGGAAGGATA</w:t>
            </w:r>
          </w:p>
        </w:tc>
        <w:tc>
          <w:tcPr>
            <w:tcW w:w="2000" w:type="dxa"/>
            <w:vAlign w:val="center"/>
          </w:tcPr>
          <w:p>
            <w:r>
              <w:rPr>
                <w:shd w:val="clear" w:color="" w:fill=""/>
              </w:rPr>
              <w:t xml:space="preserve">TGATGTCTGCCTTGTGGTTG</w:t>
            </w:r>
          </w:p>
        </w:tc>
      </w:tr>
      <w:tr>
        <w:trPr/>
        <w:tc>
          <w:tcPr>
            <w:tcW w:w="2000" w:type="dxa"/>
            <w:vAlign w:val="center"/>
          </w:tcPr>
          <w:p>
            <w:r>
              <w:rPr>
                <w:i/>
                <w:iCs/>
                <w:shd w:val="clear" w:color="" w:fill=""/>
              </w:rPr>
              <w:t xml:space="preserve">Nfil3</w:t>
            </w:r>
            <w:r>
              <w:rPr>
                <w:shd w:val="clear" w:color="" w:fill=""/>
              </w:rPr>
              <w:t xml:space="preserve"> </w:t>
            </w:r>
          </w:p>
        </w:tc>
        <w:tc>
          <w:tcPr>
            <w:tcW w:w="2000" w:type="dxa"/>
            <w:vAlign w:val="center"/>
          </w:tcPr>
          <w:p>
            <w:r>
              <w:rPr>
                <w:shd w:val="clear" w:color="" w:fill=""/>
              </w:rPr>
              <w:t xml:space="preserve">GAGAAGAAAGACGCCATGTATTG</w:t>
            </w:r>
          </w:p>
        </w:tc>
        <w:tc>
          <w:tcPr>
            <w:tcW w:w="2000" w:type="dxa"/>
            <w:vAlign w:val="center"/>
          </w:tcPr>
          <w:p>
            <w:r>
              <w:rPr>
                <w:shd w:val="clear" w:color="" w:fill=""/>
              </w:rPr>
              <w:t xml:space="preserve">AGCTCAGCTTTTAAAGTGGCATT</w:t>
            </w:r>
          </w:p>
        </w:tc>
      </w:tr>
      <w:tr>
        <w:trPr/>
        <w:tc>
          <w:tcPr>
            <w:tcW w:w="2000" w:type="dxa"/>
            <w:vAlign w:val="center"/>
          </w:tcPr>
          <w:p>
            <w:r>
              <w:rPr>
                <w:i/>
                <w:iCs/>
                <w:shd w:val="clear" w:color="" w:fill=""/>
              </w:rPr>
              <w:t xml:space="preserve">Usp2</w:t>
            </w:r>
            <w:r>
              <w:rPr>
                <w:shd w:val="clear" w:color="" w:fill=""/>
              </w:rPr>
              <w:t xml:space="preserve"> </w:t>
            </w:r>
          </w:p>
        </w:tc>
        <w:tc>
          <w:tcPr>
            <w:tcW w:w="2000" w:type="dxa"/>
            <w:vAlign w:val="center"/>
          </w:tcPr>
          <w:p>
            <w:r>
              <w:rPr>
                <w:shd w:val="clear" w:color="" w:fill=""/>
              </w:rPr>
              <w:t xml:space="preserve">CTGAAGCGCTATACAGAATCGTC</w:t>
            </w:r>
          </w:p>
        </w:tc>
        <w:tc>
          <w:tcPr>
            <w:tcW w:w="2000" w:type="dxa"/>
            <w:vAlign w:val="center"/>
          </w:tcPr>
          <w:p>
            <w:r>
              <w:rPr>
                <w:shd w:val="clear" w:color="" w:fill=""/>
              </w:rPr>
              <w:t xml:space="preserve">AAACCAAGTTTTTCCTTCTCCAG</w:t>
            </w:r>
          </w:p>
        </w:tc>
      </w:tr>
      <w:tr>
        <w:trPr/>
        <w:tc>
          <w:tcPr>
            <w:tcW w:w="2000" w:type="dxa"/>
            <w:vAlign w:val="center"/>
          </w:tcPr>
          <w:p>
            <w:r>
              <w:rPr>
                <w:i/>
                <w:iCs/>
                <w:shd w:val="clear" w:color="" w:fill=""/>
              </w:rPr>
              <w:t xml:space="preserve">Gem</w:t>
            </w:r>
            <w:r>
              <w:rPr>
                <w:shd w:val="clear" w:color="" w:fill=""/>
              </w:rPr>
              <w:t xml:space="preserve"> </w:t>
            </w:r>
          </w:p>
        </w:tc>
        <w:tc>
          <w:tcPr>
            <w:tcW w:w="2000" w:type="dxa"/>
            <w:vAlign w:val="center"/>
          </w:tcPr>
          <w:p>
            <w:r>
              <w:rPr>
                <w:shd w:val="clear" w:color="" w:fill=""/>
              </w:rPr>
              <w:t xml:space="preserve">TGGGAGAAGATACATATGAGCGTA</w:t>
            </w:r>
          </w:p>
        </w:tc>
        <w:tc>
          <w:tcPr>
            <w:tcW w:w="2000" w:type="dxa"/>
            <w:vAlign w:val="center"/>
          </w:tcPr>
          <w:p>
            <w:r>
              <w:rPr>
                <w:shd w:val="clear" w:color="" w:fill=""/>
              </w:rPr>
              <w:t xml:space="preserve">GAGTAGACGATCAGATAGGCATCC</w:t>
            </w:r>
          </w:p>
        </w:tc>
      </w:tr>
      <w:tr>
        <w:trPr/>
        <w:tc>
          <w:tcPr>
            <w:tcW w:w="2000" w:type="dxa"/>
            <w:vAlign w:val="center"/>
          </w:tcPr>
          <w:p>
            <w:r>
              <w:rPr>
                <w:i/>
                <w:iCs/>
                <w:shd w:val="clear" w:color="" w:fill=""/>
              </w:rPr>
              <w:t xml:space="preserve">Foxc2</w:t>
            </w:r>
            <w:r>
              <w:rPr>
                <w:shd w:val="clear" w:color="" w:fill=""/>
              </w:rPr>
              <w:t xml:space="preserve"> </w:t>
            </w:r>
          </w:p>
        </w:tc>
        <w:tc>
          <w:tcPr>
            <w:tcW w:w="2000" w:type="dxa"/>
            <w:vAlign w:val="center"/>
          </w:tcPr>
          <w:p>
            <w:r>
              <w:rPr>
                <w:shd w:val="clear" w:color="" w:fill=""/>
              </w:rPr>
              <w:t xml:space="preserve">GCCAGAGAAGAAGATCACTCTGA</w:t>
            </w:r>
          </w:p>
        </w:tc>
        <w:tc>
          <w:tcPr>
            <w:tcW w:w="2000" w:type="dxa"/>
            <w:vAlign w:val="center"/>
          </w:tcPr>
          <w:p>
            <w:r>
              <w:rPr>
                <w:shd w:val="clear" w:color="" w:fill=""/>
              </w:rPr>
              <w:t xml:space="preserve">CACTTTCACGAAGCACTCATTG</w:t>
            </w:r>
          </w:p>
        </w:tc>
      </w:tr>
      <w:tr>
        <w:trPr/>
        <w:tc>
          <w:tcPr>
            <w:tcW w:w="2000" w:type="dxa"/>
            <w:vAlign w:val="center"/>
          </w:tcPr>
          <w:p>
            <w:r>
              <w:rPr>
                <w:i/>
                <w:iCs/>
                <w:shd w:val="clear" w:color="" w:fill=""/>
              </w:rPr>
              <w:t xml:space="preserve">Efnb2</w:t>
            </w:r>
            <w:r>
              <w:rPr>
                <w:shd w:val="clear" w:color="" w:fill=""/>
              </w:rPr>
              <w:t xml:space="preserve"> </w:t>
            </w:r>
          </w:p>
        </w:tc>
        <w:tc>
          <w:tcPr>
            <w:tcW w:w="2000" w:type="dxa"/>
            <w:vAlign w:val="center"/>
          </w:tcPr>
          <w:p>
            <w:r>
              <w:rPr>
                <w:shd w:val="clear" w:color="" w:fill=""/>
              </w:rPr>
              <w:t xml:space="preserve">GGGGTCTAGAATTTCAGAAGAACA</w:t>
            </w:r>
          </w:p>
        </w:tc>
        <w:tc>
          <w:tcPr>
            <w:tcW w:w="2000" w:type="dxa"/>
            <w:vAlign w:val="center"/>
          </w:tcPr>
          <w:p>
            <w:r>
              <w:rPr>
                <w:shd w:val="clear" w:color="" w:fill=""/>
              </w:rPr>
              <w:t xml:space="preserve">ATCTTGTCCAACTTTCATGAGGAT</w:t>
            </w:r>
          </w:p>
        </w:tc>
      </w:tr>
      <w:tr>
        <w:trPr/>
        <w:tc>
          <w:tcPr>
            <w:tcW w:w="2000" w:type="dxa"/>
            <w:vAlign w:val="center"/>
          </w:tcPr>
          <w:p>
            <w:r>
              <w:rPr>
                <w:i/>
                <w:iCs/>
                <w:shd w:val="clear" w:color="" w:fill=""/>
              </w:rPr>
              <w:t xml:space="preserve">Btg2</w:t>
            </w:r>
            <w:r>
              <w:rPr>
                <w:shd w:val="clear" w:color="" w:fill=""/>
              </w:rPr>
              <w:t xml:space="preserve"> </w:t>
            </w:r>
          </w:p>
        </w:tc>
        <w:tc>
          <w:tcPr>
            <w:tcW w:w="2000" w:type="dxa"/>
            <w:vAlign w:val="center"/>
          </w:tcPr>
          <w:p>
            <w:r>
              <w:rPr>
                <w:shd w:val="clear" w:color="" w:fill=""/>
              </w:rPr>
              <w:t xml:space="preserve">GCTGTATCCGTATCAACCACAAG</w:t>
            </w:r>
          </w:p>
        </w:tc>
        <w:tc>
          <w:tcPr>
            <w:tcW w:w="2000" w:type="dxa"/>
            <w:vAlign w:val="center"/>
          </w:tcPr>
          <w:p>
            <w:r>
              <w:rPr>
                <w:shd w:val="clear" w:color="" w:fill=""/>
              </w:rPr>
              <w:t xml:space="preserve">GATGCGGTAAGACACTTCATAGG</w:t>
            </w:r>
          </w:p>
        </w:tc>
      </w:tr>
      <w:tr>
        <w:trPr/>
        <w:tc>
          <w:tcPr>
            <w:tcW w:w="2000" w:type="dxa"/>
            <w:vAlign w:val="center"/>
          </w:tcPr>
          <w:p>
            <w:r>
              <w:rPr>
                <w:i/>
                <w:iCs/>
                <w:shd w:val="clear" w:color="" w:fill=""/>
              </w:rPr>
              <w:t xml:space="preserve">Ddit4</w:t>
            </w:r>
            <w:r>
              <w:rPr>
                <w:shd w:val="clear" w:color="" w:fill=""/>
              </w:rPr>
              <w:t xml:space="preserve"> </w:t>
            </w:r>
          </w:p>
        </w:tc>
        <w:tc>
          <w:tcPr>
            <w:tcW w:w="2000" w:type="dxa"/>
            <w:vAlign w:val="center"/>
          </w:tcPr>
          <w:p>
            <w:r>
              <w:rPr>
                <w:shd w:val="clear" w:color="" w:fill=""/>
              </w:rPr>
              <w:t xml:space="preserve">TTTCAGTTGACCCTGGTGCT</w:t>
            </w:r>
          </w:p>
        </w:tc>
        <w:tc>
          <w:tcPr>
            <w:tcW w:w="2000" w:type="dxa"/>
            <w:vAlign w:val="center"/>
          </w:tcPr>
          <w:p>
            <w:r>
              <w:rPr>
                <w:shd w:val="clear" w:color="" w:fill=""/>
              </w:rPr>
              <w:t xml:space="preserve">GATGACTCTGAAGCCGGTACTTAG</w:t>
            </w:r>
          </w:p>
        </w:tc>
      </w:tr>
      <w:tr>
        <w:trPr/>
        <w:tc>
          <w:tcPr>
            <w:tcW w:w="2000" w:type="dxa"/>
            <w:vAlign w:val="center"/>
          </w:tcPr>
          <w:p>
            <w:r>
              <w:rPr>
                <w:i/>
                <w:iCs/>
                <w:shd w:val="clear" w:color="" w:fill=""/>
              </w:rPr>
              <w:t xml:space="preserve">Lif</w:t>
            </w:r>
            <w:r>
              <w:rPr>
                <w:shd w:val="clear" w:color="" w:fill=""/>
              </w:rPr>
              <w:t xml:space="preserve"> </w:t>
            </w:r>
          </w:p>
        </w:tc>
        <w:tc>
          <w:tcPr>
            <w:tcW w:w="2000" w:type="dxa"/>
            <w:vAlign w:val="center"/>
          </w:tcPr>
          <w:p>
            <w:r>
              <w:rPr>
                <w:shd w:val="clear" w:color="" w:fill=""/>
              </w:rPr>
              <w:t xml:space="preserve">ACCTTGAGAAAATCTACCGAGAAGT</w:t>
            </w:r>
          </w:p>
        </w:tc>
        <w:tc>
          <w:tcPr>
            <w:tcW w:w="2000" w:type="dxa"/>
            <w:vAlign w:val="center"/>
          </w:tcPr>
          <w:p>
            <w:r>
              <w:rPr>
                <w:shd w:val="clear" w:color="" w:fill=""/>
              </w:rPr>
              <w:t xml:space="preserve">AAAAATTTCTCCATTTTTGGCATA</w:t>
            </w:r>
          </w:p>
        </w:tc>
      </w:tr>
      <w:tr>
        <w:trPr/>
        <w:tc>
          <w:tcPr>
            <w:tcW w:w="2000" w:type="dxa"/>
            <w:vAlign w:val="center"/>
          </w:tcPr>
          <w:p>
            <w:r>
              <w:rPr>
                <w:i/>
                <w:iCs/>
                <w:shd w:val="clear" w:color="" w:fill=""/>
              </w:rPr>
              <w:t xml:space="preserve">Plaur</w:t>
            </w:r>
            <w:r>
              <w:rPr>
                <w:shd w:val="clear" w:color="" w:fill=""/>
              </w:rPr>
              <w:t xml:space="preserve"> </w:t>
            </w:r>
          </w:p>
        </w:tc>
        <w:tc>
          <w:tcPr>
            <w:tcW w:w="2000" w:type="dxa"/>
            <w:vAlign w:val="center"/>
          </w:tcPr>
          <w:p>
            <w:r>
              <w:rPr>
                <w:shd w:val="clear" w:color="" w:fill=""/>
              </w:rPr>
              <w:t xml:space="preserve">ACAGAGCACTGTATTGAAGTGGTG</w:t>
            </w:r>
          </w:p>
        </w:tc>
        <w:tc>
          <w:tcPr>
            <w:tcW w:w="2000" w:type="dxa"/>
            <w:vAlign w:val="center"/>
          </w:tcPr>
          <w:p>
            <w:r>
              <w:rPr>
                <w:shd w:val="clear" w:color="" w:fill=""/>
              </w:rPr>
              <w:t xml:space="preserve">GAAAGGTCTGGTTGCTATGGAA</w:t>
            </w:r>
          </w:p>
        </w:tc>
      </w:tr>
      <w:tr>
        <w:trPr/>
        <w:tc>
          <w:tcPr>
            <w:tcW w:w="2000" w:type="dxa"/>
            <w:vAlign w:val="center"/>
          </w:tcPr>
          <w:p>
            <w:r>
              <w:rPr>
                <w:i/>
                <w:iCs/>
                <w:shd w:val="clear" w:color="" w:fill=""/>
              </w:rPr>
              <w:t xml:space="preserve">Nrp1</w:t>
            </w:r>
            <w:r>
              <w:rPr>
                <w:shd w:val="clear" w:color="" w:fill=""/>
              </w:rPr>
              <w:t xml:space="preserve"> </w:t>
            </w:r>
          </w:p>
        </w:tc>
        <w:tc>
          <w:tcPr>
            <w:tcW w:w="2000" w:type="dxa"/>
            <w:vAlign w:val="center"/>
          </w:tcPr>
          <w:p>
            <w:r>
              <w:rPr>
                <w:shd w:val="clear" w:color="" w:fill=""/>
              </w:rPr>
              <w:t xml:space="preserve">TACCCTCATTCTTACCATCCAAGT</w:t>
            </w:r>
          </w:p>
        </w:tc>
        <w:tc>
          <w:tcPr>
            <w:tcW w:w="2000" w:type="dxa"/>
            <w:vAlign w:val="center"/>
          </w:tcPr>
          <w:p>
            <w:r>
              <w:rPr>
                <w:shd w:val="clear" w:color="" w:fill=""/>
              </w:rPr>
              <w:t xml:space="preserve">CCACGTAGTCATACTTGCAGTCTC</w:t>
            </w:r>
          </w:p>
        </w:tc>
      </w:tr>
      <w:tr>
        <w:trPr/>
        <w:tc>
          <w:tcPr>
            <w:tcW w:w="2000" w:type="dxa"/>
            <w:vAlign w:val="center"/>
          </w:tcPr>
          <w:p>
            <w:r>
              <w:rPr>
                <w:i/>
                <w:iCs/>
                <w:shd w:val="clear" w:color="" w:fill=""/>
              </w:rPr>
              <w:t xml:space="preserve">Nfkbiz</w:t>
            </w:r>
            <w:r>
              <w:rPr>
                <w:shd w:val="clear" w:color="" w:fill=""/>
              </w:rPr>
              <w:t xml:space="preserve"> </w:t>
            </w:r>
          </w:p>
        </w:tc>
        <w:tc>
          <w:tcPr>
            <w:tcW w:w="2000" w:type="dxa"/>
            <w:vAlign w:val="center"/>
          </w:tcPr>
          <w:p>
            <w:r>
              <w:rPr>
                <w:shd w:val="clear" w:color="" w:fill=""/>
              </w:rPr>
              <w:t xml:space="preserve">TAAACATCAAGAATGAGTGCAACC</w:t>
            </w:r>
          </w:p>
        </w:tc>
        <w:tc>
          <w:tcPr>
            <w:tcW w:w="2000" w:type="dxa"/>
            <w:vAlign w:val="center"/>
          </w:tcPr>
          <w:p>
            <w:r>
              <w:rPr>
                <w:shd w:val="clear" w:color="" w:fill=""/>
              </w:rPr>
              <w:t xml:space="preserve">GTTGGTATTTCTGAGGTGGAGAGA</w:t>
            </w:r>
          </w:p>
        </w:tc>
      </w:tr>
      <w:tr>
        <w:trPr/>
        <w:tc>
          <w:tcPr>
            <w:tcW w:w="2000" w:type="dxa"/>
            <w:vAlign w:val="center"/>
          </w:tcPr>
          <w:p>
            <w:r>
              <w:rPr>
                <w:i/>
                <w:iCs/>
                <w:shd w:val="clear" w:color="" w:fill=""/>
              </w:rPr>
              <w:t xml:space="preserve">Ifngr1</w:t>
            </w:r>
            <w:r>
              <w:rPr>
                <w:shd w:val="clear" w:color="" w:fill=""/>
              </w:rPr>
              <w:t xml:space="preserve"> </w:t>
            </w:r>
          </w:p>
        </w:tc>
        <w:tc>
          <w:tcPr>
            <w:tcW w:w="2000" w:type="dxa"/>
            <w:vAlign w:val="center"/>
          </w:tcPr>
          <w:p>
            <w:r>
              <w:rPr>
                <w:shd w:val="clear" w:color="" w:fill=""/>
              </w:rPr>
              <w:t xml:space="preserve">GTGGGGAGATCCTACATACGAA</w:t>
            </w:r>
          </w:p>
        </w:tc>
        <w:tc>
          <w:tcPr>
            <w:tcW w:w="2000" w:type="dxa"/>
            <w:vAlign w:val="center"/>
          </w:tcPr>
          <w:p>
            <w:r>
              <w:rPr>
                <w:shd w:val="clear" w:color="" w:fill=""/>
              </w:rPr>
              <w:t xml:space="preserve">CTTGCCAGAAAGATGAGATTCC</w:t>
            </w:r>
          </w:p>
        </w:tc>
      </w:tr>
      <w:tr>
        <w:trPr/>
        <w:tc>
          <w:tcPr>
            <w:tcW w:w="2000" w:type="dxa"/>
            <w:vAlign w:val="center"/>
          </w:tcPr>
          <w:p>
            <w:r>
              <w:rPr>
                <w:i/>
                <w:iCs/>
                <w:shd w:val="clear" w:color="" w:fill=""/>
              </w:rPr>
              <w:t xml:space="preserve">Rnf122</w:t>
            </w:r>
            <w:r>
              <w:rPr>
                <w:shd w:val="clear" w:color="" w:fill=""/>
              </w:rPr>
              <w:t xml:space="preserve"> </w:t>
            </w:r>
          </w:p>
        </w:tc>
        <w:tc>
          <w:tcPr>
            <w:tcW w:w="2000" w:type="dxa"/>
            <w:vAlign w:val="center"/>
          </w:tcPr>
          <w:p>
            <w:r>
              <w:rPr>
                <w:shd w:val="clear" w:color="" w:fill=""/>
              </w:rPr>
              <w:t xml:space="preserve">GTCTTCATGCTTAGCCTCATCTTC</w:t>
            </w:r>
          </w:p>
        </w:tc>
        <w:tc>
          <w:tcPr>
            <w:tcW w:w="2000" w:type="dxa"/>
            <w:vAlign w:val="center"/>
          </w:tcPr>
          <w:p>
            <w:r>
              <w:rPr>
                <w:shd w:val="clear" w:color="" w:fill=""/>
              </w:rPr>
              <w:t xml:space="preserve">CAGGTCCCATAGAGCTGTAACTTC</w:t>
            </w:r>
          </w:p>
        </w:tc>
      </w:tr>
      <w:tr>
        <w:trPr/>
        <w:tc>
          <w:tcPr>
            <w:tcW w:w="2000" w:type="dxa"/>
            <w:vAlign w:val="center"/>
          </w:tcPr>
          <w:p>
            <w:r>
              <w:rPr>
                <w:i/>
                <w:iCs/>
                <w:shd w:val="clear" w:color="" w:fill=""/>
              </w:rPr>
              <w:t xml:space="preserve">Ugdh</w:t>
            </w:r>
            <w:r>
              <w:rPr>
                <w:shd w:val="clear" w:color="" w:fill=""/>
              </w:rPr>
              <w:t xml:space="preserve"> </w:t>
            </w:r>
          </w:p>
        </w:tc>
        <w:tc>
          <w:tcPr>
            <w:tcW w:w="2000" w:type="dxa"/>
            <w:vAlign w:val="center"/>
          </w:tcPr>
          <w:p>
            <w:r>
              <w:rPr>
                <w:shd w:val="clear" w:color="" w:fill=""/>
              </w:rPr>
              <w:t xml:space="preserve">CCTTCCTATTTATGAGCCTGGATT</w:t>
            </w:r>
          </w:p>
        </w:tc>
        <w:tc>
          <w:tcPr>
            <w:tcW w:w="2000" w:type="dxa"/>
            <w:vAlign w:val="center"/>
          </w:tcPr>
          <w:p>
            <w:r>
              <w:rPr>
                <w:shd w:val="clear" w:color="" w:fill=""/>
              </w:rPr>
              <w:t xml:space="preserve">CCATATGTTTTTGTTGGTGTGTTC</w:t>
            </w:r>
          </w:p>
        </w:tc>
      </w:tr>
      <w:tr>
        <w:trPr/>
        <w:tc>
          <w:tcPr>
            <w:tcW w:w="2000" w:type="dxa"/>
            <w:vAlign w:val="center"/>
          </w:tcPr>
          <w:p>
            <w:r>
              <w:rPr>
                <w:i/>
                <w:iCs/>
                <w:shd w:val="clear" w:color="" w:fill=""/>
              </w:rPr>
              <w:t xml:space="preserve">Osbpl9</w:t>
            </w:r>
            <w:r>
              <w:rPr>
                <w:shd w:val="clear" w:color="" w:fill=""/>
              </w:rPr>
              <w:t xml:space="preserve"> </w:t>
            </w:r>
          </w:p>
        </w:tc>
        <w:tc>
          <w:tcPr>
            <w:tcW w:w="2000" w:type="dxa"/>
            <w:vAlign w:val="center"/>
          </w:tcPr>
          <w:p>
            <w:r>
              <w:rPr>
                <w:shd w:val="clear" w:color="" w:fill=""/>
              </w:rPr>
              <w:t xml:space="preserve">GTGTTAGCTACCTTGGGACATCAT</w:t>
            </w:r>
          </w:p>
        </w:tc>
        <w:tc>
          <w:tcPr>
            <w:tcW w:w="2000" w:type="dxa"/>
            <w:vAlign w:val="center"/>
          </w:tcPr>
          <w:p>
            <w:r>
              <w:rPr>
                <w:shd w:val="clear" w:color="" w:fill=""/>
              </w:rPr>
              <w:t xml:space="preserve">AGAACTCTGGGACTGTATTTGGAG</w:t>
            </w:r>
          </w:p>
        </w:tc>
      </w:tr>
      <w:tr>
        <w:trPr/>
        <w:tc>
          <w:tcPr>
            <w:tcW w:w="2000" w:type="dxa"/>
            <w:vAlign w:val="center"/>
          </w:tcPr>
          <w:p>
            <w:r>
              <w:rPr>
                <w:i/>
                <w:iCs/>
                <w:shd w:val="clear" w:color="" w:fill=""/>
              </w:rPr>
              <w:t xml:space="preserve">Ier3</w:t>
            </w:r>
            <w:r>
              <w:rPr>
                <w:shd w:val="clear" w:color="" w:fill=""/>
              </w:rPr>
              <w:t xml:space="preserve"> </w:t>
            </w:r>
          </w:p>
        </w:tc>
        <w:tc>
          <w:tcPr>
            <w:tcW w:w="2000" w:type="dxa"/>
            <w:vAlign w:val="center"/>
          </w:tcPr>
          <w:p>
            <w:r>
              <w:rPr>
                <w:shd w:val="clear" w:color="" w:fill=""/>
              </w:rPr>
              <w:t xml:space="preserve">AATTTTCACCTTCGACCCTCTC</w:t>
            </w:r>
          </w:p>
        </w:tc>
        <w:tc>
          <w:tcPr>
            <w:tcW w:w="2000" w:type="dxa"/>
            <w:vAlign w:val="center"/>
          </w:tcPr>
          <w:p>
            <w:r>
              <w:rPr>
                <w:shd w:val="clear" w:color="" w:fill=""/>
              </w:rPr>
              <w:t xml:space="preserve">TTGGCAATGTTGGGTTCC</w:t>
            </w:r>
          </w:p>
        </w:tc>
      </w:tr>
      <w:tr>
        <w:trPr/>
        <w:tc>
          <w:tcPr>
            <w:tcW w:w="2000" w:type="dxa"/>
            <w:vAlign w:val="center"/>
          </w:tcPr>
          <w:p>
            <w:r>
              <w:rPr>
                <w:i/>
                <w:iCs/>
                <w:shd w:val="clear" w:color="" w:fill=""/>
              </w:rPr>
              <w:t xml:space="preserve">Cebpd</w:t>
            </w:r>
            <w:r>
              <w:rPr>
                <w:shd w:val="clear" w:color="" w:fill=""/>
              </w:rPr>
              <w:t xml:space="preserve"> </w:t>
            </w:r>
          </w:p>
        </w:tc>
        <w:tc>
          <w:tcPr>
            <w:tcW w:w="2000" w:type="dxa"/>
            <w:vAlign w:val="center"/>
          </w:tcPr>
          <w:p>
            <w:r>
              <w:rPr>
                <w:shd w:val="clear" w:color="" w:fill=""/>
              </w:rPr>
              <w:t xml:space="preserve">TCCTGCCATGTACGACGAC</w:t>
            </w:r>
          </w:p>
        </w:tc>
        <w:tc>
          <w:tcPr>
            <w:tcW w:w="2000" w:type="dxa"/>
            <w:vAlign w:val="center"/>
          </w:tcPr>
          <w:p>
            <w:r>
              <w:rPr>
                <w:shd w:val="clear" w:color="" w:fill=""/>
              </w:rPr>
              <w:t xml:space="preserve">TGTGGTTGCTGTTGAAGAGGT</w:t>
            </w:r>
          </w:p>
        </w:tc>
      </w:tr>
      <w:tr>
        <w:trPr/>
        <w:tc>
          <w:tcPr>
            <w:tcW w:w="2000" w:type="dxa"/>
            <w:vAlign w:val="center"/>
          </w:tcPr>
          <w:p>
            <w:r>
              <w:rPr>
                <w:i/>
                <w:iCs/>
                <w:shd w:val="clear" w:color="" w:fill=""/>
              </w:rPr>
              <w:t xml:space="preserve">Vegfa</w:t>
            </w:r>
            <w:r>
              <w:rPr>
                <w:shd w:val="clear" w:color="" w:fill=""/>
              </w:rPr>
              <w:t xml:space="preserve"> </w:t>
            </w:r>
          </w:p>
        </w:tc>
        <w:tc>
          <w:tcPr>
            <w:tcW w:w="2000" w:type="dxa"/>
            <w:vAlign w:val="center"/>
          </w:tcPr>
          <w:p>
            <w:r>
              <w:rPr>
                <w:shd w:val="clear" w:color="" w:fill=""/>
              </w:rPr>
              <w:t xml:space="preserve">GAAACCATGAACTTTCTGCTCTCT</w:t>
            </w:r>
          </w:p>
        </w:tc>
        <w:tc>
          <w:tcPr>
            <w:tcW w:w="2000" w:type="dxa"/>
            <w:vAlign w:val="center"/>
          </w:tcPr>
          <w:p>
            <w:r>
              <w:rPr>
                <w:shd w:val="clear" w:color="" w:fill=""/>
              </w:rPr>
              <w:t xml:space="preserve">ACTTGATCACTTCATGGGACTTCT</w:t>
            </w:r>
          </w:p>
        </w:tc>
      </w:tr>
      <w:tr>
        <w:trPr/>
        <w:tc>
          <w:tcPr>
            <w:tcW w:w="2000" w:type="dxa"/>
            <w:vAlign w:val="center"/>
          </w:tcPr>
          <w:p>
            <w:r>
              <w:rPr>
                <w:i/>
                <w:iCs/>
                <w:shd w:val="clear" w:color="" w:fill=""/>
              </w:rPr>
              <w:t xml:space="preserve">Sox9</w:t>
            </w:r>
            <w:r>
              <w:rPr>
                <w:shd w:val="clear" w:color="" w:fill=""/>
              </w:rPr>
              <w:t xml:space="preserve"> </w:t>
            </w:r>
          </w:p>
        </w:tc>
        <w:tc>
          <w:tcPr>
            <w:tcW w:w="2000" w:type="dxa"/>
            <w:vAlign w:val="center"/>
          </w:tcPr>
          <w:p>
            <w:r>
              <w:rPr>
                <w:shd w:val="clear" w:color="" w:fill=""/>
              </w:rPr>
              <w:t xml:space="preserve">AGAAGGAGAGCGAGGAAGATAAGT</w:t>
            </w:r>
          </w:p>
        </w:tc>
        <w:tc>
          <w:tcPr>
            <w:tcW w:w="2000" w:type="dxa"/>
            <w:vAlign w:val="center"/>
          </w:tcPr>
          <w:p>
            <w:r>
              <w:rPr>
                <w:shd w:val="clear" w:color="" w:fill=""/>
              </w:rPr>
              <w:t xml:space="preserve">CTTGACGTGTGGCTTGTTCTT</w:t>
            </w:r>
          </w:p>
        </w:tc>
      </w:tr>
      <w:tr>
        <w:trPr/>
        <w:tc>
          <w:tcPr>
            <w:tcW w:w="2000" w:type="dxa"/>
            <w:vAlign w:val="center"/>
          </w:tcPr>
          <w:p>
            <w:r>
              <w:rPr>
                <w:i/>
                <w:iCs/>
                <w:shd w:val="clear" w:color="" w:fill=""/>
              </w:rPr>
              <w:t xml:space="preserve">Fos</w:t>
            </w:r>
            <w:r>
              <w:rPr>
                <w:shd w:val="clear" w:color="" w:fill=""/>
              </w:rPr>
              <w:t xml:space="preserve"> </w:t>
            </w:r>
          </w:p>
        </w:tc>
        <w:tc>
          <w:tcPr>
            <w:tcW w:w="2000" w:type="dxa"/>
            <w:vAlign w:val="center"/>
          </w:tcPr>
          <w:p>
            <w:r>
              <w:rPr>
                <w:shd w:val="clear" w:color="" w:fill=""/>
              </w:rPr>
              <w:t xml:space="preserve">GCTATCTCCTGAAGAGGAAGAGAAA</w:t>
            </w:r>
          </w:p>
        </w:tc>
        <w:tc>
          <w:tcPr>
            <w:tcW w:w="2000" w:type="dxa"/>
            <w:vAlign w:val="center"/>
          </w:tcPr>
          <w:p>
            <w:r>
              <w:rPr>
                <w:shd w:val="clear" w:color="" w:fill=""/>
              </w:rPr>
              <w:t xml:space="preserve">AACGCAGACTTCTCATCTTCAAGT</w:t>
            </w:r>
          </w:p>
        </w:tc>
      </w:tr>
      <w:tr>
        <w:trPr/>
        <w:tc>
          <w:tcPr>
            <w:tcW w:w="2000" w:type="dxa"/>
            <w:vAlign w:val="center"/>
          </w:tcPr>
          <w:p>
            <w:r>
              <w:rPr>
                <w:i/>
                <w:iCs/>
                <w:shd w:val="clear" w:color="" w:fill=""/>
              </w:rPr>
              <w:t xml:space="preserve">Nr4a3</w:t>
            </w:r>
            <w:r>
              <w:rPr>
                <w:shd w:val="clear" w:color="" w:fill=""/>
              </w:rPr>
              <w:t xml:space="preserve"> </w:t>
            </w:r>
          </w:p>
        </w:tc>
        <w:tc>
          <w:tcPr>
            <w:tcW w:w="2000" w:type="dxa"/>
            <w:vAlign w:val="center"/>
          </w:tcPr>
          <w:p>
            <w:r>
              <w:rPr>
                <w:shd w:val="clear" w:color="" w:fill=""/>
              </w:rPr>
              <w:t xml:space="preserve">GGTGCAGAAAAATGCAAAATATG</w:t>
            </w:r>
          </w:p>
        </w:tc>
        <w:tc>
          <w:tcPr>
            <w:tcW w:w="2000" w:type="dxa"/>
            <w:vAlign w:val="center"/>
          </w:tcPr>
          <w:p>
            <w:r>
              <w:rPr>
                <w:shd w:val="clear" w:color="" w:fill=""/>
              </w:rPr>
              <w:t xml:space="preserve">CTGTCTGTACGCACAACTTCCTTA</w:t>
            </w:r>
          </w:p>
        </w:tc>
      </w:tr>
      <w:tr>
        <w:trPr/>
        <w:tc>
          <w:tcPr>
            <w:tcW w:w="2000" w:type="dxa"/>
            <w:vAlign w:val="center"/>
          </w:tcPr>
          <w:p>
            <w:r>
              <w:rPr>
                <w:i/>
                <w:iCs/>
                <w:shd w:val="clear" w:color="" w:fill=""/>
              </w:rPr>
              <w:t xml:space="preserve">Dusp1</w:t>
            </w:r>
            <w:r>
              <w:rPr>
                <w:shd w:val="clear" w:color="" w:fill=""/>
              </w:rPr>
              <w:t xml:space="preserve"> </w:t>
            </w:r>
          </w:p>
        </w:tc>
        <w:tc>
          <w:tcPr>
            <w:tcW w:w="2000" w:type="dxa"/>
            <w:vAlign w:val="center"/>
          </w:tcPr>
          <w:p>
            <w:r>
              <w:rPr>
                <w:shd w:val="clear" w:color="" w:fill=""/>
              </w:rPr>
              <w:t xml:space="preserve">TCACGCTTCTCGGAAGGATA</w:t>
            </w:r>
          </w:p>
        </w:tc>
        <w:tc>
          <w:tcPr>
            <w:tcW w:w="2000" w:type="dxa"/>
            <w:vAlign w:val="center"/>
          </w:tcPr>
          <w:p>
            <w:r>
              <w:rPr>
                <w:shd w:val="clear" w:color="" w:fill=""/>
              </w:rPr>
              <w:t xml:space="preserve">TGATGTCTGCCTTGTGGTTG</w:t>
            </w:r>
          </w:p>
        </w:tc>
      </w:tr>
      <w:tr>
        <w:trPr/>
        <w:tc>
          <w:tcPr>
            <w:tcW w:w="2000" w:type="dxa"/>
            <w:vAlign w:val="center"/>
          </w:tcPr>
          <w:p>
            <w:r>
              <w:rPr>
                <w:i/>
                <w:iCs/>
                <w:shd w:val="clear" w:color="" w:fill=""/>
              </w:rPr>
              <w:t xml:space="preserve">Sik2</w:t>
            </w:r>
            <w:r>
              <w:rPr>
                <w:shd w:val="clear" w:color="" w:fill=""/>
              </w:rPr>
              <w:t xml:space="preserve"> </w:t>
            </w:r>
          </w:p>
        </w:tc>
        <w:tc>
          <w:tcPr>
            <w:tcW w:w="2000" w:type="dxa"/>
            <w:vAlign w:val="center"/>
          </w:tcPr>
          <w:p>
            <w:r>
              <w:rPr>
                <w:shd w:val="clear" w:color="" w:fill=""/>
              </w:rPr>
              <w:t xml:space="preserve">ACCTTGAGAAAATCTACCGAGAAGT</w:t>
            </w:r>
          </w:p>
        </w:tc>
        <w:tc>
          <w:tcPr>
            <w:tcW w:w="2000" w:type="dxa"/>
            <w:vAlign w:val="center"/>
          </w:tcPr>
          <w:p>
            <w:r>
              <w:rPr>
                <w:shd w:val="clear" w:color="" w:fill=""/>
              </w:rPr>
              <w:t xml:space="preserve">AAAAATTTCTCCATTTTTGGCATA</w:t>
            </w:r>
          </w:p>
        </w:tc>
      </w:tr>
      <w:tr>
        <w:trPr/>
        <w:tc>
          <w:tcPr>
            <w:tcW w:w="2000" w:type="dxa"/>
            <w:vAlign w:val="center"/>
          </w:tcPr>
          <w:p>
            <w:r>
              <w:rPr>
                <w:i/>
                <w:iCs/>
                <w:shd w:val="clear" w:color="" w:fill=""/>
              </w:rPr>
              <w:t xml:space="preserve">Junb</w:t>
            </w:r>
            <w:r>
              <w:rPr>
                <w:shd w:val="clear" w:color="" w:fill=""/>
              </w:rPr>
              <w:t xml:space="preserve"> </w:t>
            </w:r>
          </w:p>
        </w:tc>
        <w:tc>
          <w:tcPr>
            <w:tcW w:w="2000" w:type="dxa"/>
            <w:vAlign w:val="center"/>
          </w:tcPr>
          <w:p>
            <w:r>
              <w:rPr>
                <w:shd w:val="clear" w:color="" w:fill=""/>
              </w:rPr>
              <w:t xml:space="preserve">CATCAACATGGAAGACCAGGA</w:t>
            </w:r>
          </w:p>
        </w:tc>
        <w:tc>
          <w:tcPr>
            <w:tcW w:w="2000" w:type="dxa"/>
            <w:vAlign w:val="center"/>
          </w:tcPr>
          <w:p>
            <w:r>
              <w:rPr>
                <w:shd w:val="clear" w:color="" w:fill=""/>
              </w:rPr>
              <w:t xml:space="preserve">GTTCTCAGCCTTGAGTGTCTTCA</w:t>
            </w:r>
          </w:p>
        </w:tc>
      </w:tr>
      <w:tr>
        <w:trPr/>
        <w:tc>
          <w:tcPr>
            <w:tcW w:w="2000" w:type="dxa"/>
            <w:vAlign w:val="center"/>
          </w:tcPr>
          <w:p>
            <w:r>
              <w:rPr>
                <w:i/>
                <w:iCs/>
                <w:shd w:val="clear" w:color="" w:fill=""/>
              </w:rPr>
              <w:t xml:space="preserve">Gtpbp10</w:t>
            </w:r>
            <w:r>
              <w:rPr>
                <w:shd w:val="clear" w:color="" w:fill=""/>
              </w:rPr>
              <w:t xml:space="preserve"> </w:t>
            </w:r>
          </w:p>
        </w:tc>
        <w:tc>
          <w:tcPr>
            <w:tcW w:w="2000" w:type="dxa"/>
            <w:vAlign w:val="center"/>
          </w:tcPr>
          <w:p>
            <w:r>
              <w:rPr>
                <w:shd w:val="clear" w:color="" w:fill=""/>
              </w:rPr>
              <w:t xml:space="preserve">CCAAGTGCTAGGAGAACTCAATAAA</w:t>
            </w:r>
          </w:p>
        </w:tc>
        <w:tc>
          <w:tcPr>
            <w:tcW w:w="2000" w:type="dxa"/>
            <w:vAlign w:val="center"/>
          </w:tcPr>
          <w:p>
            <w:r>
              <w:rPr>
                <w:shd w:val="clear" w:color="" w:fill=""/>
              </w:rPr>
              <w:t xml:space="preserve">GCTATGACTTTTAGGTCAAGGTGAA</w:t>
            </w:r>
          </w:p>
        </w:tc>
      </w:tr>
      <w:tr>
        <w:trPr/>
        <w:tc>
          <w:tcPr>
            <w:tcW w:w="2000" w:type="dxa"/>
            <w:vAlign w:val="center"/>
          </w:tcPr>
          <w:p>
            <w:r>
              <w:rPr>
                <w:i/>
                <w:iCs/>
                <w:shd w:val="clear" w:color="" w:fill=""/>
              </w:rPr>
              <w:t xml:space="preserve">Adamts1</w:t>
            </w:r>
            <w:r>
              <w:rPr>
                <w:shd w:val="clear" w:color="" w:fill=""/>
              </w:rPr>
              <w:t xml:space="preserve"> </w:t>
            </w:r>
          </w:p>
        </w:tc>
        <w:tc>
          <w:tcPr>
            <w:tcW w:w="2000" w:type="dxa"/>
            <w:vAlign w:val="center"/>
          </w:tcPr>
          <w:p>
            <w:r>
              <w:rPr>
                <w:shd w:val="clear" w:color="" w:fill=""/>
              </w:rPr>
              <w:t xml:space="preserve">GACCAGGAAGCATAAGGAAGAAG</w:t>
            </w:r>
          </w:p>
        </w:tc>
        <w:tc>
          <w:tcPr>
            <w:tcW w:w="2000" w:type="dxa"/>
            <w:vAlign w:val="center"/>
          </w:tcPr>
          <w:p>
            <w:r>
              <w:rPr>
                <w:shd w:val="clear" w:color="" w:fill=""/>
              </w:rPr>
              <w:t xml:space="preserve">CGAGAACAGGGTTAGAAGGTAATG</w:t>
            </w:r>
          </w:p>
        </w:tc>
      </w:tr>
      <w:tr>
        <w:trPr/>
        <w:tc>
          <w:tcPr>
            <w:tcW w:w="2000" w:type="dxa"/>
            <w:vAlign w:val="center"/>
          </w:tcPr>
          <w:p>
            <w:r>
              <w:rPr>
                <w:i/>
                <w:iCs/>
                <w:shd w:val="clear" w:color="" w:fill=""/>
              </w:rPr>
              <w:t xml:space="preserve">Bmp8a</w:t>
            </w:r>
            <w:r>
              <w:rPr>
                <w:shd w:val="clear" w:color="" w:fill=""/>
              </w:rPr>
              <w:t xml:space="preserve"> </w:t>
            </w:r>
          </w:p>
        </w:tc>
        <w:tc>
          <w:tcPr>
            <w:tcW w:w="2000" w:type="dxa"/>
            <w:vAlign w:val="center"/>
          </w:tcPr>
          <w:p>
            <w:r>
              <w:rPr>
                <w:shd w:val="clear" w:color="" w:fill=""/>
              </w:rPr>
              <w:t xml:space="preserve">CTGAGTTCCGGATCTACAAAGAAC</w:t>
            </w:r>
          </w:p>
        </w:tc>
        <w:tc>
          <w:tcPr>
            <w:tcW w:w="2000" w:type="dxa"/>
            <w:vAlign w:val="center"/>
          </w:tcPr>
          <w:p>
            <w:r>
              <w:rPr>
                <w:shd w:val="clear" w:color="" w:fill=""/>
              </w:rPr>
              <w:t xml:space="preserve">AGCGTCTGAAGATCCAAAAAGA</w:t>
            </w:r>
          </w:p>
        </w:tc>
      </w:tr>
      <w:tr>
        <w:trPr/>
        <w:tc>
          <w:tcPr>
            <w:tcW w:w="2000" w:type="dxa"/>
            <w:vAlign w:val="center"/>
          </w:tcPr>
          <w:p>
            <w:r>
              <w:rPr>
                <w:i/>
                <w:iCs/>
                <w:shd w:val="clear" w:color="" w:fill=""/>
              </w:rPr>
              <w:t xml:space="preserve">Lst1</w:t>
            </w:r>
            <w:r>
              <w:rPr>
                <w:shd w:val="clear" w:color="" w:fill=""/>
              </w:rPr>
              <w:t xml:space="preserve"> </w:t>
            </w:r>
          </w:p>
        </w:tc>
        <w:tc>
          <w:tcPr>
            <w:tcW w:w="2000" w:type="dxa"/>
            <w:vAlign w:val="center"/>
          </w:tcPr>
          <w:p>
            <w:r>
              <w:rPr>
                <w:shd w:val="clear" w:color="" w:fill=""/>
              </w:rPr>
              <w:t xml:space="preserve">ACAACCAATGATTTCCTGCTAAAT</w:t>
            </w:r>
          </w:p>
        </w:tc>
        <w:tc>
          <w:tcPr>
            <w:tcW w:w="2000" w:type="dxa"/>
            <w:vAlign w:val="center"/>
          </w:tcPr>
          <w:p>
            <w:r>
              <w:rPr>
                <w:shd w:val="clear" w:color="" w:fill=""/>
              </w:rPr>
              <w:t xml:space="preserve">AGATGAACAGGATGATGACAAGC</w:t>
            </w:r>
          </w:p>
        </w:tc>
      </w:tr>
      <w:tr>
        <w:trPr/>
        <w:tc>
          <w:tcPr>
            <w:tcW w:w="2000" w:type="dxa"/>
            <w:vAlign w:val="center"/>
          </w:tcPr>
          <w:p>
            <w:r>
              <w:rPr>
                <w:i/>
                <w:iCs/>
                <w:shd w:val="clear" w:color="" w:fill=""/>
              </w:rPr>
              <w:t xml:space="preserve">Dlec1</w:t>
            </w:r>
            <w:r>
              <w:rPr>
                <w:shd w:val="clear" w:color="" w:fill=""/>
              </w:rPr>
              <w:t xml:space="preserve"> </w:t>
            </w:r>
          </w:p>
        </w:tc>
        <w:tc>
          <w:tcPr>
            <w:tcW w:w="2000" w:type="dxa"/>
            <w:vAlign w:val="center"/>
          </w:tcPr>
          <w:p>
            <w:r>
              <w:rPr>
                <w:shd w:val="clear" w:color="" w:fill=""/>
              </w:rPr>
              <w:t xml:space="preserve">TCTAGACAGCAAGTTAATGCGAAA</w:t>
            </w:r>
          </w:p>
        </w:tc>
        <w:tc>
          <w:tcPr>
            <w:tcW w:w="2000" w:type="dxa"/>
            <w:vAlign w:val="center"/>
          </w:tcPr>
          <w:p>
            <w:r>
              <w:rPr>
                <w:shd w:val="clear" w:color="" w:fill=""/>
              </w:rPr>
              <w:t xml:space="preserve">ACAGCTAAACGTCAGCTTTGAAC</w:t>
            </w:r>
          </w:p>
        </w:tc>
      </w:tr>
      <w:tr>
        <w:trPr/>
        <w:tc>
          <w:tcPr>
            <w:tcW w:w="2000" w:type="dxa"/>
            <w:vAlign w:val="center"/>
          </w:tcPr>
          <w:p>
            <w:r>
              <w:rPr>
                <w:i/>
                <w:iCs/>
                <w:shd w:val="clear" w:color="" w:fill=""/>
              </w:rPr>
              <w:t xml:space="preserve">Tnfrsf12a</w:t>
            </w:r>
            <w:r>
              <w:rPr>
                <w:shd w:val="clear" w:color="" w:fill=""/>
              </w:rPr>
              <w:t xml:space="preserve"> </w:t>
            </w:r>
          </w:p>
        </w:tc>
        <w:tc>
          <w:tcPr>
            <w:tcW w:w="2000" w:type="dxa"/>
            <w:vAlign w:val="center"/>
          </w:tcPr>
          <w:p>
            <w:r>
              <w:rPr>
                <w:shd w:val="clear" w:color="" w:fill=""/>
              </w:rPr>
              <w:t xml:space="preserve">GCTGGTTTCTAGTTTCCTGGTCT</w:t>
            </w:r>
          </w:p>
        </w:tc>
        <w:tc>
          <w:tcPr>
            <w:tcW w:w="2000" w:type="dxa"/>
            <w:vAlign w:val="center"/>
          </w:tcPr>
          <w:p>
            <w:r>
              <w:rPr>
                <w:shd w:val="clear" w:color="" w:fill=""/>
              </w:rPr>
              <w:t xml:space="preserve">GTCTCCTCTATGGGGGTAGTAAACTT</w:t>
            </w:r>
          </w:p>
        </w:tc>
      </w:tr>
      <w:tr>
        <w:trPr/>
        <w:tc>
          <w:tcPr>
            <w:tcW w:w="2000" w:type="dxa"/>
            <w:vAlign w:val="center"/>
          </w:tcPr>
          <w:p>
            <w:r>
              <w:rPr>
                <w:i/>
                <w:iCs/>
                <w:shd w:val="clear" w:color="" w:fill=""/>
              </w:rPr>
              <w:t xml:space="preserve">Golga3</w:t>
            </w:r>
            <w:r>
              <w:rPr>
                <w:shd w:val="clear" w:color="" w:fill=""/>
              </w:rPr>
              <w:t xml:space="preserve"> </w:t>
            </w:r>
          </w:p>
        </w:tc>
        <w:tc>
          <w:tcPr>
            <w:tcW w:w="2000" w:type="dxa"/>
            <w:vAlign w:val="center"/>
          </w:tcPr>
          <w:p>
            <w:r>
              <w:rPr>
                <w:shd w:val="clear" w:color="" w:fill=""/>
              </w:rPr>
              <w:t xml:space="preserve">AAAAAGAACTCCAAATCAAGCAAG</w:t>
            </w:r>
          </w:p>
        </w:tc>
        <w:tc>
          <w:tcPr>
            <w:tcW w:w="2000" w:type="dxa"/>
            <w:vAlign w:val="center"/>
          </w:tcPr>
          <w:p>
            <w:r>
              <w:rPr>
                <w:shd w:val="clear" w:color="" w:fill=""/>
              </w:rPr>
              <w:t xml:space="preserve">CCTCAGACACAACTGAAGTGCTAC</w:t>
            </w:r>
          </w:p>
        </w:tc>
      </w:tr>
      <w:tr>
        <w:trPr/>
        <w:tc>
          <w:tcPr>
            <w:tcW w:w="2000" w:type="dxa"/>
            <w:vAlign w:val="center"/>
          </w:tcPr>
          <w:p>
            <w:r>
              <w:rPr>
                <w:i/>
                <w:iCs/>
                <w:shd w:val="clear" w:color="" w:fill=""/>
              </w:rPr>
              <w:t xml:space="preserve">Tcf7</w:t>
            </w:r>
            <w:r>
              <w:rPr>
                <w:shd w:val="clear" w:color="" w:fill=""/>
              </w:rPr>
              <w:t xml:space="preserve"> </w:t>
            </w:r>
          </w:p>
        </w:tc>
        <w:tc>
          <w:tcPr>
            <w:tcW w:w="2000" w:type="dxa"/>
            <w:vAlign w:val="center"/>
          </w:tcPr>
          <w:p>
            <w:r>
              <w:rPr>
                <w:shd w:val="clear" w:color="" w:fill=""/>
              </w:rPr>
              <w:t xml:space="preserve">TTTCTCCACTCTACGAACATTTCA</w:t>
            </w:r>
          </w:p>
        </w:tc>
        <w:tc>
          <w:tcPr>
            <w:tcW w:w="2000" w:type="dxa"/>
            <w:vAlign w:val="center"/>
          </w:tcPr>
          <w:p>
            <w:r>
              <w:rPr>
                <w:shd w:val="clear" w:color="" w:fill=""/>
              </w:rPr>
              <w:t xml:space="preserve">CCTGAGGTCAGAGAATAAAATCCA</w:t>
            </w:r>
          </w:p>
        </w:tc>
      </w:tr>
      <w:tr>
        <w:trPr/>
        <w:tc>
          <w:tcPr>
            <w:tcW w:w="2000" w:type="dxa"/>
            <w:vAlign w:val="center"/>
          </w:tcPr>
          <w:p>
            <w:r>
              <w:rPr>
                <w:i/>
                <w:iCs/>
                <w:shd w:val="clear" w:color="" w:fill=""/>
              </w:rPr>
              <w:t xml:space="preserve">Aqp3</w:t>
            </w:r>
            <w:r>
              <w:rPr>
                <w:shd w:val="clear" w:color="" w:fill=""/>
              </w:rPr>
              <w:t xml:space="preserve"> </w:t>
            </w:r>
          </w:p>
        </w:tc>
        <w:tc>
          <w:tcPr>
            <w:tcW w:w="2000" w:type="dxa"/>
            <w:vAlign w:val="center"/>
          </w:tcPr>
          <w:p>
            <w:r>
              <w:rPr>
                <w:shd w:val="clear" w:color="" w:fill=""/>
              </w:rPr>
              <w:t xml:space="preserve">ATCAACTTGGCTTTTGGCTTC</w:t>
            </w:r>
          </w:p>
        </w:tc>
        <w:tc>
          <w:tcPr>
            <w:tcW w:w="2000" w:type="dxa"/>
            <w:vAlign w:val="center"/>
          </w:tcPr>
          <w:p>
            <w:r>
              <w:rPr>
                <w:shd w:val="clear" w:color="" w:fill=""/>
              </w:rPr>
              <w:t xml:space="preserve">GCATAGATGGGCAGCTTGAT</w:t>
            </w:r>
          </w:p>
        </w:tc>
      </w:tr>
      <w:tr>
        <w:trPr/>
        <w:tc>
          <w:tcPr>
            <w:tcW w:w="2000" w:type="dxa"/>
            <w:vAlign w:val="center"/>
          </w:tcPr>
          <w:p>
            <w:r>
              <w:rPr>
                <w:i/>
                <w:iCs/>
                <w:shd w:val="clear" w:color="" w:fill=""/>
              </w:rPr>
              <w:t xml:space="preserve">Hmg20b</w:t>
            </w:r>
            <w:r>
              <w:rPr>
                <w:shd w:val="clear" w:color="" w:fill=""/>
              </w:rPr>
              <w:t xml:space="preserve"> </w:t>
            </w:r>
          </w:p>
        </w:tc>
        <w:tc>
          <w:tcPr>
            <w:tcW w:w="2000" w:type="dxa"/>
            <w:vAlign w:val="center"/>
          </w:tcPr>
          <w:p>
            <w:r>
              <w:rPr>
                <w:shd w:val="clear" w:color="" w:fill=""/>
              </w:rPr>
              <w:t xml:space="preserve">CTTTGTAGTGGCTGTCAAGCAG</w:t>
            </w:r>
          </w:p>
        </w:tc>
        <w:tc>
          <w:tcPr>
            <w:tcW w:w="2000" w:type="dxa"/>
            <w:vAlign w:val="center"/>
          </w:tcPr>
          <w:p>
            <w:r>
              <w:rPr>
                <w:shd w:val="clear" w:color="" w:fill=""/>
              </w:rPr>
              <w:t xml:space="preserve">CATTTGGGAGAATCTTCTTTCTTTT</w:t>
            </w:r>
          </w:p>
        </w:tc>
      </w:tr>
      <w:tr>
        <w:trPr/>
        <w:tc>
          <w:tcPr>
            <w:tcW w:w="2000" w:type="dxa"/>
            <w:vAlign w:val="center"/>
          </w:tcPr>
          <w:p>
            <w:r>
              <w:rPr>
                <w:i/>
                <w:iCs/>
                <w:shd w:val="clear" w:color="" w:fill=""/>
              </w:rPr>
              <w:t xml:space="preserve">Tex264</w:t>
            </w:r>
            <w:r>
              <w:rPr>
                <w:shd w:val="clear" w:color="" w:fill=""/>
              </w:rPr>
              <w:t xml:space="preserve"> </w:t>
            </w:r>
          </w:p>
        </w:tc>
        <w:tc>
          <w:tcPr>
            <w:tcW w:w="2000" w:type="dxa"/>
            <w:vAlign w:val="center"/>
          </w:tcPr>
          <w:p>
            <w:r>
              <w:rPr>
                <w:shd w:val="clear" w:color="" w:fill=""/>
              </w:rPr>
              <w:t xml:space="preserve">GTCTACTATGACAACCCCCATACG</w:t>
            </w:r>
          </w:p>
        </w:tc>
        <w:tc>
          <w:tcPr>
            <w:tcW w:w="2000" w:type="dxa"/>
            <w:vAlign w:val="center"/>
          </w:tcPr>
          <w:p>
            <w:r>
              <w:rPr>
                <w:shd w:val="clear" w:color="" w:fill=""/>
              </w:rPr>
              <w:t xml:space="preserve">GAAGGAGAATATCTTGAAGCCAAA</w:t>
            </w:r>
          </w:p>
        </w:tc>
      </w:tr>
      <w:tr>
        <w:trPr/>
        <w:tc>
          <w:tcPr>
            <w:tcW w:w="2000" w:type="dxa"/>
            <w:vAlign w:val="center"/>
          </w:tcPr>
          <w:p>
            <w:r>
              <w:rPr>
                <w:i/>
                <w:iCs/>
                <w:shd w:val="clear" w:color="" w:fill=""/>
              </w:rPr>
              <w:t xml:space="preserve">Creb1</w:t>
            </w:r>
            <w:r>
              <w:rPr>
                <w:shd w:val="clear" w:color="" w:fill=""/>
              </w:rPr>
              <w:t xml:space="preserve"> </w:t>
            </w:r>
          </w:p>
        </w:tc>
        <w:tc>
          <w:tcPr>
            <w:tcW w:w="2000" w:type="dxa"/>
            <w:vAlign w:val="center"/>
          </w:tcPr>
          <w:p>
            <w:r>
              <w:rPr>
                <w:shd w:val="clear" w:color="" w:fill=""/>
              </w:rPr>
              <w:t xml:space="preserve">CAAGTCCAAACAGTTCAGATTTCA</w:t>
            </w:r>
          </w:p>
        </w:tc>
        <w:tc>
          <w:tcPr>
            <w:tcW w:w="2000" w:type="dxa"/>
            <w:vAlign w:val="center"/>
          </w:tcPr>
          <w:p>
            <w:r>
              <w:rPr>
                <w:shd w:val="clear" w:color="" w:fill=""/>
              </w:rPr>
              <w:t xml:space="preserve">TGGTGCATCAGAAGATAAGTCATT</w:t>
            </w:r>
          </w:p>
        </w:tc>
      </w:tr>
      <w:tr>
        <w:trPr/>
        <w:tc>
          <w:tcPr>
            <w:tcW w:w="2000" w:type="dxa"/>
            <w:vAlign w:val="center"/>
          </w:tcPr>
          <w:p>
            <w:r>
              <w:rPr>
                <w:i/>
                <w:iCs/>
                <w:shd w:val="clear" w:color="" w:fill=""/>
              </w:rPr>
              <w:t xml:space="preserve">Id1</w:t>
            </w:r>
            <w:r>
              <w:rPr>
                <w:shd w:val="clear" w:color="" w:fill=""/>
              </w:rPr>
              <w:t xml:space="preserve"> </w:t>
            </w:r>
          </w:p>
        </w:tc>
        <w:tc>
          <w:tcPr>
            <w:tcW w:w="2000" w:type="dxa"/>
            <w:vAlign w:val="center"/>
          </w:tcPr>
          <w:p>
            <w:r>
              <w:rPr>
                <w:shd w:val="clear" w:color="" w:fill=""/>
              </w:rPr>
              <w:t xml:space="preserve">GGTGAACGTCCTGCTCTACG</w:t>
            </w:r>
          </w:p>
        </w:tc>
        <w:tc>
          <w:tcPr>
            <w:tcW w:w="2000" w:type="dxa"/>
            <w:vAlign w:val="center"/>
          </w:tcPr>
          <w:p>
            <w:r>
              <w:rPr>
                <w:shd w:val="clear" w:color="" w:fill=""/>
              </w:rPr>
              <w:t xml:space="preserve">AGACTCCGAGTTCAGCTCCA</w:t>
            </w:r>
          </w:p>
        </w:tc>
      </w:tr>
      <w:tr>
        <w:trPr/>
        <w:tc>
          <w:tcPr>
            <w:tcW w:w="2000" w:type="dxa"/>
            <w:vAlign w:val="center"/>
          </w:tcPr>
          <w:p>
            <w:r>
              <w:rPr>
                <w:i/>
                <w:iCs/>
                <w:shd w:val="clear" w:color="" w:fill=""/>
              </w:rPr>
              <w:t xml:space="preserve">Dsip1</w:t>
            </w:r>
            <w:r>
              <w:rPr>
                <w:shd w:val="clear" w:color="" w:fill=""/>
              </w:rPr>
              <w:t xml:space="preserve"> </w:t>
            </w:r>
          </w:p>
        </w:tc>
        <w:tc>
          <w:tcPr>
            <w:tcW w:w="2000" w:type="dxa"/>
            <w:vAlign w:val="center"/>
          </w:tcPr>
          <w:p>
            <w:r>
              <w:rPr>
                <w:shd w:val="clear" w:color="" w:fill=""/>
              </w:rPr>
              <w:t xml:space="preserve">GGTGAACGTCCTGCTCTACG</w:t>
            </w:r>
          </w:p>
        </w:tc>
        <w:tc>
          <w:tcPr>
            <w:tcW w:w="2000" w:type="dxa"/>
            <w:vAlign w:val="center"/>
          </w:tcPr>
          <w:p>
            <w:r>
              <w:rPr>
                <w:shd w:val="clear" w:color="" w:fill=""/>
              </w:rPr>
              <w:t xml:space="preserve">AGACTCCGAGTTCAGCTCCA</w:t>
            </w:r>
          </w:p>
        </w:tc>
      </w:tr>
      <w:tr>
        <w:trPr/>
        <w:tc>
          <w:tcPr>
            <w:tcW w:w="2000" w:type="dxa"/>
            <w:vAlign w:val="center"/>
          </w:tcPr>
          <w:p>
            <w:r>
              <w:rPr>
                <w:i/>
                <w:iCs/>
                <w:shd w:val="clear" w:color="" w:fill=""/>
              </w:rPr>
              <w:t xml:space="preserve">Rgs2</w:t>
            </w:r>
            <w:r>
              <w:rPr>
                <w:shd w:val="clear" w:color="" w:fill=""/>
              </w:rPr>
              <w:t xml:space="preserve"> </w:t>
            </w:r>
          </w:p>
        </w:tc>
        <w:tc>
          <w:tcPr>
            <w:tcW w:w="2000" w:type="dxa"/>
            <w:vAlign w:val="center"/>
          </w:tcPr>
          <w:p>
            <w:r>
              <w:rPr>
                <w:shd w:val="clear" w:color="" w:fill=""/>
              </w:rPr>
              <w:t xml:space="preserve">GTCCTCAAAAGCAAGGAAAATCTA</w:t>
            </w:r>
          </w:p>
        </w:tc>
        <w:tc>
          <w:tcPr>
            <w:tcW w:w="2000" w:type="dxa"/>
            <w:vAlign w:val="center"/>
          </w:tcPr>
          <w:p>
            <w:r>
              <w:rPr>
                <w:shd w:val="clear" w:color="" w:fill=""/>
              </w:rPr>
              <w:t xml:space="preserve">CATCAAACTGTACACCCTCTTCTG</w:t>
            </w:r>
          </w:p>
        </w:tc>
      </w:tr>
      <w:tr>
        <w:trPr/>
        <w:tc>
          <w:tcPr>
            <w:tcW w:w="2000" w:type="dxa"/>
            <w:vAlign w:val="center"/>
          </w:tcPr>
          <w:p>
            <w:r>
              <w:rPr>
                <w:i/>
                <w:iCs/>
                <w:shd w:val="clear" w:color="" w:fill=""/>
              </w:rPr>
              <w:t xml:space="preserve">Nr4a1</w:t>
            </w:r>
            <w:r>
              <w:rPr>
                <w:shd w:val="clear" w:color="" w:fill=""/>
              </w:rPr>
              <w:t xml:space="preserve"> </w:t>
            </w:r>
          </w:p>
        </w:tc>
        <w:tc>
          <w:tcPr>
            <w:tcW w:w="2000" w:type="dxa"/>
            <w:vAlign w:val="center"/>
          </w:tcPr>
          <w:p>
            <w:r>
              <w:rPr>
                <w:shd w:val="clear" w:color="" w:fill=""/>
              </w:rPr>
              <w:t xml:space="preserve">CTCCTCCACGTCTTCTTCCTC</w:t>
            </w:r>
          </w:p>
        </w:tc>
        <w:tc>
          <w:tcPr>
            <w:tcW w:w="2000" w:type="dxa"/>
            <w:vAlign w:val="center"/>
          </w:tcPr>
          <w:p>
            <w:r>
              <w:rPr>
                <w:shd w:val="clear" w:color="" w:fill=""/>
              </w:rPr>
              <w:t xml:space="preserve">CAGGGACTGCCATAGTACTCAGA</w:t>
            </w:r>
          </w:p>
        </w:tc>
      </w:tr>
      <w:tr>
        <w:trPr/>
        <w:tc>
          <w:tcPr>
            <w:tcW w:w="2000" w:type="dxa"/>
            <w:vAlign w:val="center"/>
          </w:tcPr>
          <w:p>
            <w:r>
              <w:rPr>
                <w:i/>
                <w:iCs/>
                <w:shd w:val="clear" w:color="" w:fill=""/>
              </w:rPr>
              <w:t xml:space="preserve">Areg</w:t>
            </w:r>
            <w:r>
              <w:rPr>
                <w:shd w:val="clear" w:color="" w:fill=""/>
              </w:rPr>
              <w:t xml:space="preserve"> </w:t>
            </w:r>
          </w:p>
        </w:tc>
        <w:tc>
          <w:tcPr>
            <w:tcW w:w="2000" w:type="dxa"/>
            <w:vAlign w:val="center"/>
          </w:tcPr>
          <w:p>
            <w:r>
              <w:rPr>
                <w:shd w:val="clear" w:color="" w:fill=""/>
              </w:rPr>
              <w:t xml:space="preserve">CACAGGGGACTACGACTACTCAG</w:t>
            </w:r>
          </w:p>
        </w:tc>
        <w:tc>
          <w:tcPr>
            <w:tcW w:w="2000" w:type="dxa"/>
            <w:vAlign w:val="center"/>
          </w:tcPr>
          <w:p>
            <w:r>
              <w:rPr>
                <w:shd w:val="clear" w:color="" w:fill=""/>
              </w:rPr>
              <w:t xml:space="preserve">TCTTCCTTTTGGGTTTTTCTGTAG</w:t>
            </w:r>
          </w:p>
        </w:tc>
      </w:tr>
      <w:tr>
        <w:trPr/>
        <w:tc>
          <w:tcPr>
            <w:tcW w:w="2000" w:type="dxa"/>
            <w:vAlign w:val="center"/>
          </w:tcPr>
          <w:p>
            <w:r>
              <w:rPr>
                <w:i/>
                <w:iCs/>
                <w:shd w:val="clear" w:color="" w:fill=""/>
              </w:rPr>
              <w:t xml:space="preserve">Nr4a2</w:t>
            </w:r>
            <w:r>
              <w:rPr>
                <w:shd w:val="clear" w:color="" w:fill=""/>
              </w:rPr>
              <w:t xml:space="preserve"> </w:t>
            </w:r>
          </w:p>
        </w:tc>
        <w:tc>
          <w:tcPr>
            <w:tcW w:w="2000" w:type="dxa"/>
            <w:vAlign w:val="center"/>
          </w:tcPr>
          <w:p>
            <w:r>
              <w:rPr>
                <w:shd w:val="clear" w:color="" w:fill=""/>
              </w:rPr>
              <w:t xml:space="preserve">ACTGAAATTACTGCCACCACTTCT</w:t>
            </w:r>
          </w:p>
        </w:tc>
        <w:tc>
          <w:tcPr>
            <w:tcW w:w="2000" w:type="dxa"/>
            <w:vAlign w:val="center"/>
          </w:tcPr>
          <w:p>
            <w:r>
              <w:rPr>
                <w:shd w:val="clear" w:color="" w:fill=""/>
              </w:rPr>
              <w:t xml:space="preserve">TGTGCATCTGAATGTCTTCTACCT</w:t>
            </w:r>
          </w:p>
        </w:tc>
      </w:tr>
      <w:tr>
        <w:trPr/>
        <w:tc>
          <w:tcPr>
            <w:tcW w:w="2000" w:type="dxa"/>
            <w:vAlign w:val="center"/>
          </w:tcPr>
          <w:p>
            <w:r>
              <w:rPr>
                <w:i/>
                <w:iCs/>
                <w:shd w:val="clear" w:color="" w:fill=""/>
              </w:rPr>
              <w:t xml:space="preserve">Pepck</w:t>
            </w:r>
            <w:r>
              <w:rPr>
                <w:shd w:val="clear" w:color="" w:fill=""/>
              </w:rPr>
              <w:t xml:space="preserve"> </w:t>
            </w:r>
          </w:p>
        </w:tc>
        <w:tc>
          <w:tcPr>
            <w:tcW w:w="2000" w:type="dxa"/>
            <w:vAlign w:val="center"/>
          </w:tcPr>
          <w:p>
            <w:r>
              <w:rPr>
                <w:shd w:val="clear" w:color="" w:fill=""/>
              </w:rPr>
              <w:t xml:space="preserve">AGTGAGGAAGTTCGTGGAAGG</w:t>
            </w:r>
          </w:p>
        </w:tc>
        <w:tc>
          <w:tcPr>
            <w:tcW w:w="2000" w:type="dxa"/>
            <w:vAlign w:val="center"/>
          </w:tcPr>
          <w:p>
            <w:r>
              <w:rPr>
                <w:shd w:val="clear" w:color="" w:fill=""/>
              </w:rPr>
              <w:t xml:space="preserve">GCCAACAGTTGTCATATTTCTTCA</w:t>
            </w:r>
          </w:p>
        </w:tc>
      </w:tr>
      <w:tr>
        <w:trPr/>
        <w:tc>
          <w:tcPr>
            <w:tcW w:w="2000" w:type="dxa"/>
            <w:vAlign w:val="center"/>
          </w:tcPr>
          <w:p>
            <w:r>
              <w:rPr>
                <w:i/>
                <w:iCs/>
                <w:shd w:val="clear" w:color="" w:fill=""/>
              </w:rPr>
              <w:t xml:space="preserve">Bnip3l</w:t>
            </w:r>
            <w:r>
              <w:rPr>
                <w:shd w:val="clear" w:color="" w:fill=""/>
              </w:rPr>
              <w:t xml:space="preserve"> </w:t>
            </w:r>
          </w:p>
        </w:tc>
        <w:tc>
          <w:tcPr>
            <w:tcW w:w="2000" w:type="dxa"/>
            <w:vAlign w:val="center"/>
          </w:tcPr>
          <w:p>
            <w:r>
              <w:rPr>
                <w:shd w:val="clear" w:color="" w:fill=""/>
              </w:rPr>
              <w:t xml:space="preserve">GTCTCTAAGCATGAGGAAGAGTGG</w:t>
            </w:r>
          </w:p>
        </w:tc>
        <w:tc>
          <w:tcPr>
            <w:tcW w:w="2000" w:type="dxa"/>
            <w:vAlign w:val="center"/>
          </w:tcPr>
          <w:p>
            <w:r>
              <w:rPr>
                <w:shd w:val="clear" w:color="" w:fill=""/>
              </w:rPr>
              <w:t xml:space="preserve">AGAAGGTGTGCTCAGTCGTTTT</w:t>
            </w:r>
          </w:p>
        </w:tc>
      </w:tr>
    </w:tbl>
    <w:p>
      <w:pPr>
        <w:pStyle w:val="jrnlHead3"/>
      </w:pPr>
      <w:r>
        <w:rPr>
          <w:color w:val="#045fbf"/>
          <w:sz w:val="38"/>
          <w:szCs w:val="38"/>
          <w:b/>
          <w:shd w:val="clear" w:color="" w:fill=""/>
        </w:rPr>
        <w:t xml:space="preserve">Western blotting</w:t>
      </w:r>
    </w:p>
    <w:p>
      <w:pPr>
        <w:pStyle w:val="jrnlSecPara"/>
      </w:pPr>
      <w:r>
        <w:rPr>
          <w:sz w:val="22"/>
          <w:szCs w:val="22"/>
          <w:shd w:val="clear" w:color="" w:fill=""/>
        </w:rPr>
        <w:t xml:space="preserve">Protein lysates were prepared in RIPA buffer (50 mM Tris-HCl pH 7.4, 1% NP-40, 0.5% sodium deoxycholate, 0.1% SDS, 150 mM NaCl, 2 mM EDTA, 50 mM NaF). Protein (10–25 μg) was electrophoresed on 10% Bis Tris or 4–12% Bis-Tris gradient NuPAGE Novex protein gels (Life Technologies) and transferred to PVDF membrane (Merck Millipore, Billerica, MA, USA). Membranes were blocked in 5% skim milk in TBST (20 mM Tris, 150 mM NaCl, 0.1% Tween-20) for 1 hr before incubation with primary antibodies diluted in 5% skim milk in TBST overnight a 4°C, or for 1 hr at room temperature in the case of pan-ACTIN. All antibodies (p53 (1C12) Cell Signaling 2524) (Phospho-CREB (Ser133) Cell Signaling Technologies, #9198), Anti-CREB1 ChIP grade (ab31387) were used at 1:2000, except pan actin (Ab-5, Thermo Scientific, Waltham, MA, USA) that was used at 1:3000. Anti-PTHrP antibody (R88) was generated in house against PTHrP(1–15). IgG was extracted from whole serum using Protein G Sepharose 4B fast Flow (GE Healthcare Life Sciences, Cat number 17-0618-01). Protocol for PTHrP western is the same as described for CREB1 except 3% BSA was used for blocking instead of skim milk. Following four washes of 10 min in TBST, membranes were incubated with secondary goat-anti-mouse or goat-anti-rabbit HRP conjugated antibodies (Thermo Scientific, Waltham, MA, USA) diluted 1:10,000 in 5% milk in TBST for 1 hr at room temperature. Following four 10 min washes with TBST, membranes were exposed to ECL Prime (GE Healthcare Life Sciences, Piscataway, NJ, USA) and exposed to x-ray film to detect the expression levels of proteins.</w:t>
      </w:r>
    </w:p>
    <w:p/>
    <w:p>
      <w:pPr>
        <w:pStyle w:val="jrnlHead3"/>
      </w:pPr>
      <w:r>
        <w:rPr>
          <w:color w:val="#045fbf"/>
          <w:sz w:val="38"/>
          <w:szCs w:val="38"/>
          <w:b/>
          <w:shd w:val="clear" w:color="" w:fill=""/>
        </w:rPr>
        <w:t xml:space="preserve">Chromatin immunoprecipitation</w:t>
      </w:r>
    </w:p>
    <w:p>
      <w:pPr>
        <w:pStyle w:val="jrnlSecPara"/>
      </w:pPr>
      <w:r>
        <w:rPr>
          <w:sz w:val="22"/>
          <w:szCs w:val="22"/>
          <w:shd w:val="clear" w:color="" w:fill=""/>
        </w:rPr>
        <w:t xml:space="preserve">5x10</w:t>
      </w:r>
      <w:r>
        <w:rPr>
          <w:sz w:val="22"/>
          <w:szCs w:val="22"/>
          <w:vertAlign w:val="superscript"/>
          <w:shd w:val="clear" w:color="" w:fill=""/>
        </w:rPr>
        <w:t xml:space="preserve">6</w:t>
      </w:r>
      <w:r>
        <w:rPr>
          <w:sz w:val="22"/>
          <w:szCs w:val="22"/>
          <w:shd w:val="clear" w:color="" w:fill=""/>
        </w:rPr>
        <w:t xml:space="preserve"> cells for each subtype were seeded and allowed to proliferate for 24 hr. An additional counting plate for each subtype was used as cell count control. Primary osteoblasts and OS cells were treated with 10 μM forskolin or 0.1% v/v DMSO for a time course of 2 hr or used in an unstimulated state (PTHrP- or forskolin- free). Adherent cells were fixed with 1% formaldehyde-PBS for 30 min at room temperature. Cross-linking was quenched by incubating cells with 0.125 M glycine diluted in PBS for 10 min at room temperature. Following two washes with PBS, cells were scraped and snap frozen as pellets at -80°C until use. Cell pellets were diluted in sonication buffer (1% SDS, 10 mM EDTA, 50 mM Tris-HCl pH 8.1) with protease inhibitors (Roche, Burlington, NC, USA) and the DNA sheared to lengths between 200–800 bp using a UCD-200 Bioruptor (Diagnenode, Denville, NJ, USA) on high at 4°C for a total shearing time of 15 min (90 min of 10 s on and 50 s off). Cell debris was cleared by centrifugation at 13,000 rpm for 10 min at 4°C and supernatants were diluted 10-fold in ChIP dilution buffer (0.01% SDS, 1.1% Triton X-100, 1.2 mM ETA, 16.7 mM Tris-HCl pH 8.1, 167 mM NaCl) with protease inhibitors. After removing 1% input for the total number of cells of each sample as an input control, samples were incubated with either 2 μg CREB1 antibody (Abcam: (ab31387), 2 μg of phospho-CREB1 antibody (Cell Signaling: 9198), 2 μg of phospho-Pol II antibody Abcam: (ab103968) and 2 μg of control rabbit IgG (Merck Millipore), or no antibody overnight at 4°C with rotation. Complexes were collected for 1 hr at 4°C with rotation with 60 μl of protein A sepharose beads (Invitrogen) that had been pre-blocked for 1 hr in 1 mg/ml BSA and 20 μg/ml of yeast tRNA (Sigma Aldrich, R5636). Beads were washed one time each with Low Salt buffer (0.1% SDS, 1% Triton X-100, 2 mM EDTA, 20 mM Tris-HCl pH 8.1, 150 mM NaCl), High Salt buffer (0.1% SDS, 1% Triton X-100, 2 mM EDTA, 20 mM Tris-HCl pH 8.1, 500 mM NaCl) and LiCl buffer (0.25 M LiCl, 1% NP40, 1% deoxycholate, 1 mM EDTA, 10 mM Tris-HCl pH 8.1), followed by two washes with TE buffer. Protein-DNA complexes were eluted from the beads (0.1 M NaHCO</w:t>
      </w:r>
      <w:r>
        <w:rPr>
          <w:sz w:val="22"/>
          <w:szCs w:val="22"/>
          <w:vertAlign w:val="subscript"/>
          <w:shd w:val="clear" w:color="" w:fill=""/>
        </w:rPr>
        <w:t xml:space="preserve">3</w:t>
      </w:r>
      <w:r>
        <w:rPr>
          <w:sz w:val="22"/>
          <w:szCs w:val="22"/>
          <w:shd w:val="clear" w:color="" w:fill=""/>
        </w:rPr>
        <w:t xml:space="preserve">, 1% SDS) at RT for 30 min with two rounds of elution. Protein was digested by incubation with 50 μg/mL of proteinase K at 45°C for 1 hr. RNA was digested by incubation with 10 μg/mL RNaseA at 37°C for 30 min. DNA was purified by two extractions with phenol:chloroform:isoamyl alcohol and ethanol precipitation. CREB1, pCREB1 and Pol II bound and input samples were analysed by QPCR using primers that amplified CREB1 target gene promoters or negative control regions (Sequences in </w:t>
      </w:r>
      <w:hyperlink w:anchor="T3" w:history="1">
        <w:r>
          <w:rPr>
            <w:rStyle w:val="jrnlTblRef"/>
          </w:rPr>
          <w:t xml:space="preserve">Table 3</w:t>
        </w:r>
      </w:hyperlink>
      <w:r>
        <w:rPr>
          <w:sz w:val="22"/>
          <w:szCs w:val="22"/>
          <w:shd w:val="clear" w:color="" w:fill=""/>
        </w:rPr>
        <w:t xml:space="preserve"> and for respective ChIP conditions refer to </w:t>
      </w:r>
      <w:hyperlink w:anchor="T3" w:history="1">
        <w:r>
          <w:rPr>
            <w:rStyle w:val="jrnlTblRef"/>
          </w:rPr>
          <w:t xml:space="preserve">Table 3</w:t>
        </w:r>
      </w:hyperlink>
      <w:r>
        <w:rPr>
          <w:sz w:val="22"/>
          <w:szCs w:val="22"/>
          <w:shd w:val="clear" w:color="" w:fill=""/>
        </w:rPr>
        <w:t xml:space="preserve">)</w:t>
      </w:r>
    </w:p>
    <w:p>
      <w:pPr>
        <w:pStyle w:val="jrnlTblBlock"/>
      </w:pPr>
    </w:p>
    <w:p/>
    <w:p>
      <w:pPr>
        <w:pStyle w:val="jrnlTblCaption"/>
      </w:pPr>
      <w:bookmarkStart w:id="20" w:name="T3"/>
      <w:bookmarkEnd w:id="20"/>
      <w:r>
        <w:rPr>
          <w:rStyle w:val="label"/>
        </w:rPr>
        <w:t xml:space="preserve">Table 3. </w:t>
      </w:r>
      <w:r>
        <w:rPr>
          <w:color w:val="#008040"/>
          <w:shd w:val="clear" w:color="" w:fill=""/>
        </w:rPr>
        <w:t xml:space="preserve">Primers for promoter regions for ChIP and antibody conditions.</w:t>
      </w:r>
    </w:p>
    <w:tbl>
      <w:tblGrid>
        <w:gridCol w:w="2000" w:type="dxa"/>
        <w:gridCol w:w="2000" w:type="dxa"/>
        <w:gridCol w:w="2000" w:type="dxa"/>
      </w:tblGrid>
      <w:tblPr>
        <w:tblStyle w:val="Table"/>
      </w:tblPr>
      <w:tr>
        <w:trPr>
          <w:trHeight w:val="200" w:hRule="atLeast"/>
          <w:tblHeader w:val="1"/>
        </w:trPr>
        <w:tc>
          <w:tcPr>
            <w:tcW w:w="2000" w:type="dxa"/>
            <w:vAlign w:val="center"/>
          </w:tcPr>
          <w:p>
            <w:r>
              <w:rPr>
                <w:shd w:val="clear" w:color="" w:fill=""/>
              </w:rPr>
              <w:t xml:space="preserve">Gene promoter</w:t>
            </w:r>
          </w:p>
        </w:tc>
        <w:tc>
          <w:tcPr>
            <w:tcW w:w="2000" w:type="dxa"/>
            <w:vAlign w:val="center"/>
            <w:gridSpan w:val="2"/>
          </w:tcPr>
          <w:p>
            <w:r>
              <w:rPr>
                <w:shd w:val="clear" w:color="" w:fill=""/>
              </w:rPr>
              <w:t xml:space="preserve">Forward primer</w:t>
            </w:r>
          </w:p>
        </w:tc>
        <w:tc>
          <w:tcPr>
            <w:tcW w:w="2000" w:type="dxa"/>
            <w:vAlign w:val="center"/>
          </w:tcPr>
          <w:p>
            <w:r>
              <w:rPr>
                <w:shd w:val="clear" w:color="" w:fill=""/>
              </w:rPr>
              <w:t xml:space="preserve">Reverse primer</w:t>
            </w:r>
          </w:p>
        </w:tc>
      </w:tr>
      <w:tr>
        <w:trPr/>
        <w:tc>
          <w:tcPr>
            <w:tcW w:w="2000" w:type="dxa"/>
            <w:vAlign w:val="center"/>
          </w:tcPr>
          <w:p>
            <w:r>
              <w:rPr>
                <w:i/>
                <w:iCs/>
                <w:shd w:val="clear" w:color="" w:fill=""/>
              </w:rPr>
              <w:t xml:space="preserve">Nr4a2</w:t>
            </w:r>
            <w:r>
              <w:rPr>
                <w:shd w:val="clear" w:color="" w:fill=""/>
              </w:rPr>
              <w:t xml:space="preserve"> </w:t>
            </w:r>
          </w:p>
        </w:tc>
        <w:tc>
          <w:tcPr>
            <w:tcW w:w="2000" w:type="dxa"/>
            <w:vAlign w:val="center"/>
            <w:gridSpan w:val="2"/>
          </w:tcPr>
          <w:p>
            <w:r>
              <w:rPr>
                <w:shd w:val="clear" w:color="" w:fill=""/>
              </w:rPr>
              <w:t xml:space="preserve">CTGCCAACATGCACCTAAAGT</w:t>
            </w:r>
          </w:p>
        </w:tc>
        <w:tc>
          <w:tcPr>
            <w:tcW w:w="2000" w:type="dxa"/>
            <w:vAlign w:val="center"/>
          </w:tcPr>
          <w:p>
            <w:r>
              <w:rPr>
                <w:shd w:val="clear" w:color="" w:fill=""/>
              </w:rPr>
              <w:t xml:space="preserve">CTTAAAATCAGCCCCAGTCGT</w:t>
            </w:r>
          </w:p>
        </w:tc>
      </w:tr>
      <w:tr>
        <w:trPr/>
        <w:tc>
          <w:tcPr>
            <w:tcW w:w="2000" w:type="dxa"/>
            <w:vAlign w:val="center"/>
          </w:tcPr>
          <w:p>
            <w:r>
              <w:rPr>
                <w:i/>
                <w:iCs/>
                <w:shd w:val="clear" w:color="" w:fill=""/>
              </w:rPr>
              <w:t xml:space="preserve">Nr4a1</w:t>
            </w:r>
            <w:r>
              <w:rPr>
                <w:shd w:val="clear" w:color="" w:fill=""/>
              </w:rPr>
              <w:t xml:space="preserve"> </w:t>
            </w:r>
          </w:p>
        </w:tc>
        <w:tc>
          <w:tcPr>
            <w:tcW w:w="2000" w:type="dxa"/>
            <w:vAlign w:val="center"/>
            <w:gridSpan w:val="2"/>
          </w:tcPr>
          <w:p>
            <w:r>
              <w:rPr>
                <w:shd w:val="clear" w:color="" w:fill=""/>
              </w:rPr>
              <w:t xml:space="preserve">TTCTGTTTCTAGGGACAGTGCAT</w:t>
            </w:r>
          </w:p>
        </w:tc>
        <w:tc>
          <w:tcPr>
            <w:tcW w:w="2000" w:type="dxa"/>
            <w:vAlign w:val="center"/>
          </w:tcPr>
          <w:p>
            <w:r>
              <w:rPr>
                <w:shd w:val="clear" w:color="" w:fill=""/>
              </w:rPr>
              <w:t xml:space="preserve">ACCCTACTCCAAGAGCTATCCTTT</w:t>
            </w:r>
          </w:p>
        </w:tc>
      </w:tr>
      <w:tr>
        <w:trPr/>
        <w:tc>
          <w:tcPr>
            <w:tcW w:w="2000" w:type="dxa"/>
            <w:vAlign w:val="center"/>
          </w:tcPr>
          <w:p>
            <w:r>
              <w:rPr>
                <w:i/>
                <w:iCs/>
                <w:shd w:val="clear" w:color="" w:fill=""/>
              </w:rPr>
              <w:t xml:space="preserve">Cga</w:t>
            </w:r>
            <w:r>
              <w:rPr>
                <w:shd w:val="clear" w:color="" w:fill=""/>
              </w:rPr>
              <w:t xml:space="preserve"> </w:t>
            </w:r>
          </w:p>
        </w:tc>
        <w:tc>
          <w:tcPr>
            <w:tcW w:w="2000" w:type="dxa"/>
            <w:vAlign w:val="center"/>
            <w:gridSpan w:val="2"/>
          </w:tcPr>
          <w:p>
            <w:r>
              <w:rPr>
                <w:shd w:val="clear" w:color="" w:fill=""/>
              </w:rPr>
              <w:t xml:space="preserve">CTCTTCATAAGCTGTCCTTGAGGT</w:t>
            </w:r>
          </w:p>
        </w:tc>
        <w:tc>
          <w:tcPr>
            <w:tcW w:w="2000" w:type="dxa"/>
            <w:vAlign w:val="center"/>
          </w:tcPr>
          <w:p>
            <w:r>
              <w:rPr>
                <w:shd w:val="clear" w:color="" w:fill=""/>
              </w:rPr>
              <w:t xml:space="preserve">GGTAAATTCTACCCAGTGATTGGA</w:t>
            </w:r>
          </w:p>
        </w:tc>
      </w:tr>
      <w:tr>
        <w:trPr/>
        <w:tc>
          <w:tcPr>
            <w:tcW w:w="2000" w:type="dxa"/>
            <w:vAlign w:val="center"/>
          </w:tcPr>
          <w:p>
            <w:r>
              <w:rPr>
                <w:i/>
                <w:iCs/>
                <w:shd w:val="clear" w:color="" w:fill=""/>
              </w:rPr>
              <w:t xml:space="preserve">Areg</w:t>
            </w:r>
            <w:r>
              <w:rPr>
                <w:shd w:val="clear" w:color="" w:fill=""/>
              </w:rPr>
              <w:t xml:space="preserve"> </w:t>
            </w:r>
          </w:p>
        </w:tc>
        <w:tc>
          <w:tcPr>
            <w:tcW w:w="2000" w:type="dxa"/>
            <w:vAlign w:val="center"/>
            <w:gridSpan w:val="2"/>
          </w:tcPr>
          <w:p>
            <w:r>
              <w:rPr>
                <w:shd w:val="clear" w:color="" w:fill=""/>
              </w:rPr>
              <w:t xml:space="preserve">TGATAACTAAGGAAACTGAGGTCCA</w:t>
            </w:r>
          </w:p>
        </w:tc>
        <w:tc>
          <w:tcPr>
            <w:tcW w:w="2000" w:type="dxa"/>
            <w:vAlign w:val="center"/>
          </w:tcPr>
          <w:p>
            <w:r>
              <w:rPr>
                <w:shd w:val="clear" w:color="" w:fill=""/>
              </w:rPr>
              <w:t xml:space="preserve">TTTGGAGAGGGAAAAATAAAATCA</w:t>
            </w:r>
          </w:p>
        </w:tc>
      </w:tr>
      <w:tr>
        <w:trPr/>
        <w:tc>
          <w:tcPr>
            <w:tcW w:w="2000" w:type="dxa"/>
            <w:vAlign w:val="center"/>
          </w:tcPr>
          <w:p>
            <w:r>
              <w:rPr>
                <w:i/>
                <w:iCs/>
                <w:shd w:val="clear" w:color="" w:fill=""/>
              </w:rPr>
              <w:t xml:space="preserve">Dpp10</w:t>
            </w:r>
            <w:r>
              <w:rPr>
                <w:shd w:val="clear" w:color="" w:fill=""/>
              </w:rPr>
              <w:t xml:space="preserve"> </w:t>
            </w:r>
          </w:p>
        </w:tc>
        <w:tc>
          <w:tcPr>
            <w:tcW w:w="2000" w:type="dxa"/>
            <w:vAlign w:val="center"/>
            <w:gridSpan w:val="2"/>
          </w:tcPr>
          <w:p>
            <w:r>
              <w:rPr>
                <w:shd w:val="clear" w:color="" w:fill=""/>
              </w:rPr>
              <w:t xml:space="preserve">AAGATCAGGGACTGTGGTACTGA</w:t>
            </w:r>
          </w:p>
        </w:tc>
        <w:tc>
          <w:tcPr>
            <w:tcW w:w="2000" w:type="dxa"/>
            <w:vAlign w:val="center"/>
          </w:tcPr>
          <w:p>
            <w:r>
              <w:rPr>
                <w:shd w:val="clear" w:color="" w:fill=""/>
              </w:rPr>
              <w:t xml:space="preserve">GGAATAGTGCATGTTTCCTTCTG</w:t>
            </w:r>
          </w:p>
        </w:tc>
      </w:tr>
      <w:tr>
        <w:trPr/>
        <w:tc>
          <w:tcPr>
            <w:tcW w:w="2000" w:type="dxa"/>
            <w:vAlign w:val="center"/>
          </w:tcPr>
          <w:p>
            <w:r>
              <w:rPr>
                <w:i/>
                <w:iCs/>
                <w:shd w:val="clear" w:color="" w:fill=""/>
              </w:rPr>
              <w:t xml:space="preserve">Cebpd</w:t>
            </w:r>
            <w:r>
              <w:rPr>
                <w:shd w:val="clear" w:color="" w:fill=""/>
              </w:rPr>
              <w:t xml:space="preserve"> </w:t>
            </w:r>
          </w:p>
        </w:tc>
        <w:tc>
          <w:tcPr>
            <w:tcW w:w="2000" w:type="dxa"/>
            <w:vAlign w:val="center"/>
            <w:gridSpan w:val="2"/>
          </w:tcPr>
          <w:p>
            <w:r>
              <w:rPr>
                <w:shd w:val="clear" w:color="" w:fill=""/>
              </w:rPr>
              <w:t xml:space="preserve">CACGGTTCACTAGTTCTGGTCTC</w:t>
            </w:r>
          </w:p>
        </w:tc>
        <w:tc>
          <w:tcPr>
            <w:tcW w:w="2000" w:type="dxa"/>
            <w:vAlign w:val="center"/>
          </w:tcPr>
          <w:p>
            <w:r>
              <w:rPr>
                <w:shd w:val="clear" w:color="" w:fill=""/>
              </w:rPr>
              <w:t xml:space="preserve">CTGGAGCGAAATGAAAATCTG</w:t>
            </w:r>
          </w:p>
        </w:tc>
      </w:tr>
      <w:tr>
        <w:trPr/>
        <w:tc>
          <w:tcPr>
            <w:tcW w:w="2000" w:type="dxa"/>
            <w:vAlign w:val="center"/>
          </w:tcPr>
          <w:p>
            <w:r>
              <w:rPr>
                <w:i/>
                <w:iCs/>
                <w:shd w:val="clear" w:color="" w:fill=""/>
              </w:rPr>
              <w:t xml:space="preserve">Ifgnr1</w:t>
            </w:r>
            <w:r>
              <w:rPr>
                <w:shd w:val="clear" w:color="" w:fill=""/>
              </w:rPr>
              <w:t xml:space="preserve"> </w:t>
            </w:r>
          </w:p>
        </w:tc>
        <w:tc>
          <w:tcPr>
            <w:tcW w:w="2000" w:type="dxa"/>
            <w:vAlign w:val="center"/>
            <w:gridSpan w:val="2"/>
          </w:tcPr>
          <w:p>
            <w:r>
              <w:rPr>
                <w:shd w:val="clear" w:color="" w:fill=""/>
              </w:rPr>
              <w:t xml:space="preserve">CTATGGTTTCCAGGAGCTTCAGT</w:t>
            </w:r>
          </w:p>
        </w:tc>
        <w:tc>
          <w:tcPr>
            <w:tcW w:w="2000" w:type="dxa"/>
            <w:vAlign w:val="center"/>
          </w:tcPr>
          <w:p>
            <w:r>
              <w:rPr>
                <w:shd w:val="clear" w:color="" w:fill=""/>
              </w:rPr>
              <w:t xml:space="preserve">AACTTCAGTTTGAACATGCACCT</w:t>
            </w:r>
          </w:p>
        </w:tc>
      </w:tr>
      <w:tr>
        <w:trPr/>
        <w:tc>
          <w:tcPr>
            <w:tcW w:w="2000" w:type="dxa"/>
            <w:vAlign w:val="center"/>
          </w:tcPr>
          <w:p>
            <w:r>
              <w:rPr>
                <w:i/>
                <w:iCs/>
                <w:shd w:val="clear" w:color="" w:fill=""/>
              </w:rPr>
              <w:t xml:space="preserve">Rnf22</w:t>
            </w:r>
            <w:r>
              <w:rPr>
                <w:shd w:val="clear" w:color="" w:fill=""/>
              </w:rPr>
              <w:t xml:space="preserve"> </w:t>
            </w:r>
          </w:p>
        </w:tc>
        <w:tc>
          <w:tcPr>
            <w:tcW w:w="2000" w:type="dxa"/>
            <w:vAlign w:val="center"/>
            <w:gridSpan w:val="2"/>
          </w:tcPr>
          <w:p>
            <w:r>
              <w:rPr>
                <w:shd w:val="clear" w:color="" w:fill=""/>
              </w:rPr>
              <w:t xml:space="preserve">CTATGGTTTCCAGGAGCTTCAGT</w:t>
            </w:r>
          </w:p>
        </w:tc>
        <w:tc>
          <w:tcPr>
            <w:tcW w:w="2000" w:type="dxa"/>
            <w:vAlign w:val="center"/>
          </w:tcPr>
          <w:p>
            <w:r>
              <w:rPr>
                <w:shd w:val="clear" w:color="" w:fill=""/>
              </w:rPr>
              <w:t xml:space="preserve">AACTTCAGTTTGAACATGCACCT</w:t>
            </w:r>
          </w:p>
        </w:tc>
      </w:tr>
      <w:tr>
        <w:trPr/>
        <w:tc>
          <w:tcPr>
            <w:tcW w:w="2000" w:type="dxa"/>
            <w:vAlign w:val="center"/>
          </w:tcPr>
          <w:p>
            <w:r>
              <w:rPr>
                <w:i/>
                <w:iCs/>
                <w:shd w:val="clear" w:color="" w:fill=""/>
              </w:rPr>
              <w:t xml:space="preserve">Gem</w:t>
            </w:r>
            <w:r>
              <w:rPr>
                <w:shd w:val="clear" w:color="" w:fill=""/>
              </w:rPr>
              <w:t xml:space="preserve"> </w:t>
            </w:r>
          </w:p>
        </w:tc>
        <w:tc>
          <w:tcPr>
            <w:tcW w:w="2000" w:type="dxa"/>
            <w:vAlign w:val="center"/>
            <w:gridSpan w:val="2"/>
          </w:tcPr>
          <w:p>
            <w:r>
              <w:rPr>
                <w:shd w:val="clear" w:color="" w:fill=""/>
              </w:rPr>
              <w:t xml:space="preserve">AAGCCCTTTTTGTACAAGTGTGA</w:t>
            </w:r>
          </w:p>
        </w:tc>
        <w:tc>
          <w:tcPr>
            <w:tcW w:w="2000" w:type="dxa"/>
            <w:vAlign w:val="center"/>
          </w:tcPr>
          <w:p>
            <w:r>
              <w:rPr>
                <w:shd w:val="clear" w:color="" w:fill=""/>
              </w:rPr>
              <w:t xml:space="preserve">GAGTGGGACAGTTTCTGTTTGAG</w:t>
            </w:r>
          </w:p>
        </w:tc>
      </w:tr>
      <w:tr>
        <w:trPr/>
        <w:tc>
          <w:tcPr>
            <w:tcW w:w="2000" w:type="dxa"/>
            <w:vAlign w:val="center"/>
          </w:tcPr>
          <w:p>
            <w:r>
              <w:rPr>
                <w:i/>
                <w:iCs/>
                <w:shd w:val="clear" w:color="" w:fill=""/>
              </w:rPr>
              <w:t xml:space="preserve">Foxc2</w:t>
            </w:r>
            <w:r>
              <w:rPr>
                <w:shd w:val="clear" w:color="" w:fill=""/>
              </w:rPr>
              <w:t xml:space="preserve"> </w:t>
            </w:r>
          </w:p>
        </w:tc>
        <w:tc>
          <w:tcPr>
            <w:tcW w:w="2000" w:type="dxa"/>
            <w:vAlign w:val="center"/>
            <w:gridSpan w:val="2"/>
          </w:tcPr>
          <w:p>
            <w:r>
              <w:rPr>
                <w:shd w:val="clear" w:color="" w:fill=""/>
              </w:rPr>
              <w:t xml:space="preserve">TTATCCATCACTGCATTCAACAG</w:t>
            </w:r>
          </w:p>
        </w:tc>
        <w:tc>
          <w:tcPr>
            <w:tcW w:w="2000" w:type="dxa"/>
            <w:vAlign w:val="center"/>
          </w:tcPr>
          <w:p>
            <w:r>
              <w:rPr>
                <w:shd w:val="clear" w:color="" w:fill=""/>
              </w:rPr>
              <w:t xml:space="preserve">AGTAGGAAAGAGCCTGGAGATTTT</w:t>
            </w:r>
          </w:p>
        </w:tc>
      </w:tr>
      <w:tr>
        <w:trPr/>
        <w:tc>
          <w:tcPr>
            <w:tcW w:w="2000" w:type="dxa"/>
            <w:vAlign w:val="center"/>
          </w:tcPr>
          <w:p>
            <w:r>
              <w:rPr>
                <w:i/>
                <w:iCs/>
                <w:shd w:val="clear" w:color="" w:fill=""/>
              </w:rPr>
              <w:t xml:space="preserve">Fos</w:t>
            </w:r>
            <w:r>
              <w:rPr>
                <w:shd w:val="clear" w:color="" w:fill=""/>
              </w:rPr>
              <w:t xml:space="preserve"> </w:t>
            </w:r>
          </w:p>
        </w:tc>
        <w:tc>
          <w:tcPr>
            <w:tcW w:w="2000" w:type="dxa"/>
            <w:vAlign w:val="center"/>
            <w:gridSpan w:val="2"/>
          </w:tcPr>
          <w:p>
            <w:r>
              <w:rPr>
                <w:shd w:val="clear" w:color="" w:fill=""/>
              </w:rPr>
              <w:t xml:space="preserve">GGTGCATACAGGAAGACATAAGC</w:t>
            </w:r>
          </w:p>
        </w:tc>
        <w:tc>
          <w:tcPr>
            <w:tcW w:w="2000" w:type="dxa"/>
            <w:vAlign w:val="center"/>
          </w:tcPr>
          <w:p>
            <w:r>
              <w:rPr>
                <w:shd w:val="clear" w:color="" w:fill=""/>
              </w:rPr>
              <w:t xml:space="preserve">GCAAAAGTCCTGAAACAAAACAA</w:t>
            </w:r>
          </w:p>
        </w:tc>
      </w:tr>
      <w:tr>
        <w:trPr/>
        <w:tc>
          <w:tcPr>
            <w:tcW w:w="2000" w:type="dxa"/>
            <w:vAlign w:val="center"/>
          </w:tcPr>
          <w:p>
            <w:r>
              <w:rPr>
                <w:i/>
                <w:iCs/>
                <w:shd w:val="clear" w:color="" w:fill=""/>
              </w:rPr>
              <w:t xml:space="preserve">Jun</w:t>
            </w:r>
            <w:r>
              <w:rPr>
                <w:shd w:val="clear" w:color="" w:fill=""/>
              </w:rPr>
              <w:t xml:space="preserve"> </w:t>
            </w:r>
          </w:p>
        </w:tc>
        <w:tc>
          <w:tcPr>
            <w:tcW w:w="2000" w:type="dxa"/>
            <w:vAlign w:val="center"/>
            <w:gridSpan w:val="2"/>
          </w:tcPr>
          <w:p>
            <w:r>
              <w:rPr>
                <w:shd w:val="clear" w:color="" w:fill=""/>
              </w:rPr>
              <w:t xml:space="preserve">AGCAAAGATTAGCAAAGGGAAAG</w:t>
            </w:r>
          </w:p>
        </w:tc>
        <w:tc>
          <w:tcPr>
            <w:tcW w:w="2000" w:type="dxa"/>
            <w:vAlign w:val="center"/>
          </w:tcPr>
          <w:p>
            <w:r>
              <w:rPr>
                <w:shd w:val="clear" w:color="" w:fill=""/>
              </w:rPr>
              <w:t xml:space="preserve">CCAACTTTGAATCTGACAACTCC</w:t>
            </w:r>
          </w:p>
        </w:tc>
      </w:tr>
      <w:tr>
        <w:trPr/>
        <w:tc>
          <w:tcPr>
            <w:tcW w:w="2000" w:type="dxa"/>
            <w:vAlign w:val="center"/>
          </w:tcPr>
          <w:p>
            <w:r>
              <w:rPr>
                <w:i/>
                <w:iCs/>
                <w:shd w:val="clear" w:color="" w:fill=""/>
              </w:rPr>
              <w:t xml:space="preserve">Sox9</w:t>
            </w:r>
            <w:r>
              <w:rPr>
                <w:shd w:val="clear" w:color="" w:fill=""/>
              </w:rPr>
              <w:t xml:space="preserve"> </w:t>
            </w:r>
          </w:p>
        </w:tc>
        <w:tc>
          <w:tcPr>
            <w:tcW w:w="2000" w:type="dxa"/>
            <w:vAlign w:val="center"/>
            <w:gridSpan w:val="2"/>
          </w:tcPr>
          <w:p>
            <w:r>
              <w:rPr>
                <w:shd w:val="clear" w:color="" w:fill=""/>
              </w:rPr>
              <w:t xml:space="preserve">AGCAAAGATTAGCAAAGGGAAAG</w:t>
            </w:r>
          </w:p>
        </w:tc>
        <w:tc>
          <w:tcPr>
            <w:tcW w:w="2000" w:type="dxa"/>
            <w:vAlign w:val="center"/>
          </w:tcPr>
          <w:p>
            <w:r>
              <w:rPr>
                <w:shd w:val="clear" w:color="" w:fill=""/>
              </w:rPr>
              <w:t xml:space="preserve">CCAACTTTGAATCTGACAACTCC</w:t>
            </w:r>
          </w:p>
        </w:tc>
      </w:tr>
      <w:tr>
        <w:trPr/>
        <w:tc>
          <w:tcPr>
            <w:tcW w:w="2000" w:type="dxa"/>
            <w:vAlign w:val="center"/>
          </w:tcPr>
          <w:p>
            <w:r>
              <w:rPr>
                <w:i/>
                <w:iCs/>
                <w:shd w:val="clear" w:color="" w:fill=""/>
              </w:rPr>
              <w:t xml:space="preserve">Vegfa 1</w:t>
            </w:r>
            <w:r>
              <w:rPr>
                <w:shd w:val="clear" w:color="" w:fill=""/>
              </w:rPr>
              <w:t xml:space="preserve"> </w:t>
            </w:r>
          </w:p>
        </w:tc>
        <w:tc>
          <w:tcPr>
            <w:tcW w:w="2000" w:type="dxa"/>
            <w:vAlign w:val="center"/>
            <w:gridSpan w:val="2"/>
          </w:tcPr>
          <w:p>
            <w:r>
              <w:rPr>
                <w:shd w:val="clear" w:color="" w:fill=""/>
              </w:rPr>
              <w:t xml:space="preserve">GGGTGATGATAACAACAATTTGG</w:t>
            </w:r>
          </w:p>
        </w:tc>
        <w:tc>
          <w:tcPr>
            <w:tcW w:w="2000" w:type="dxa"/>
            <w:vAlign w:val="center"/>
          </w:tcPr>
          <w:p>
            <w:r>
              <w:rPr>
                <w:shd w:val="clear" w:color="" w:fill=""/>
              </w:rPr>
              <w:t xml:space="preserve">GAATATGGGCACAACAATTCAGT</w:t>
            </w:r>
          </w:p>
        </w:tc>
      </w:tr>
      <w:tr>
        <w:trPr/>
        <w:tc>
          <w:tcPr>
            <w:tcW w:w="2000" w:type="dxa"/>
            <w:vAlign w:val="center"/>
          </w:tcPr>
          <w:p>
            <w:r>
              <w:rPr>
                <w:i/>
                <w:iCs/>
                <w:shd w:val="clear" w:color="" w:fill=""/>
              </w:rPr>
              <w:t xml:space="preserve">Vegfa 2</w:t>
            </w:r>
            <w:r>
              <w:rPr>
                <w:shd w:val="clear" w:color="" w:fill=""/>
              </w:rPr>
              <w:t xml:space="preserve"> </w:t>
            </w:r>
          </w:p>
        </w:tc>
        <w:tc>
          <w:tcPr>
            <w:tcW w:w="2000" w:type="dxa"/>
            <w:vAlign w:val="center"/>
            <w:gridSpan w:val="2"/>
          </w:tcPr>
          <w:p>
            <w:r>
              <w:rPr>
                <w:shd w:val="clear" w:color="" w:fill=""/>
              </w:rPr>
              <w:t xml:space="preserve">ATTTGAGGGAGTGAAGAACCAAC</w:t>
            </w:r>
          </w:p>
        </w:tc>
        <w:tc>
          <w:tcPr>
            <w:tcW w:w="2000" w:type="dxa"/>
            <w:vAlign w:val="center"/>
          </w:tcPr>
          <w:p>
            <w:r>
              <w:rPr>
                <w:shd w:val="clear" w:color="" w:fill=""/>
              </w:rPr>
              <w:t xml:space="preserve">AGTCTGTGCTCTGGGATTTGATA</w:t>
            </w:r>
          </w:p>
        </w:tc>
      </w:tr>
      <w:tr>
        <w:trPr/>
        <w:tc>
          <w:tcPr>
            <w:tcW w:w="2000" w:type="dxa"/>
            <w:vAlign w:val="center"/>
          </w:tcPr>
          <w:p>
            <w:r>
              <w:rPr>
                <w:i/>
                <w:iCs/>
                <w:shd w:val="clear" w:color="" w:fill=""/>
              </w:rPr>
              <w:t xml:space="preserve">Aqp3</w:t>
            </w:r>
            <w:r>
              <w:rPr>
                <w:shd w:val="clear" w:color="" w:fill=""/>
              </w:rPr>
              <w:t xml:space="preserve"> </w:t>
            </w:r>
          </w:p>
        </w:tc>
        <w:tc>
          <w:tcPr>
            <w:tcW w:w="2000" w:type="dxa"/>
            <w:vAlign w:val="center"/>
            <w:gridSpan w:val="2"/>
          </w:tcPr>
          <w:p>
            <w:r>
              <w:rPr>
                <w:shd w:val="clear" w:color="" w:fill=""/>
              </w:rPr>
              <w:t xml:space="preserve">AGTCAAGGGTCATAGCTCCAGAT</w:t>
            </w:r>
          </w:p>
        </w:tc>
        <w:tc>
          <w:tcPr>
            <w:tcW w:w="2000" w:type="dxa"/>
            <w:vAlign w:val="center"/>
          </w:tcPr>
          <w:p>
            <w:r>
              <w:rPr>
                <w:shd w:val="clear" w:color="" w:fill=""/>
              </w:rPr>
              <w:t xml:space="preserve">TGGACCCAGAAGTGAGTTTCTAA</w:t>
            </w:r>
          </w:p>
        </w:tc>
      </w:tr>
      <w:tr>
        <w:trPr/>
        <w:tc>
          <w:tcPr>
            <w:tcW w:w="2000" w:type="dxa"/>
            <w:vAlign w:val="center"/>
          </w:tcPr>
          <w:p>
            <w:r>
              <w:rPr>
                <w:i/>
                <w:iCs/>
                <w:shd w:val="clear" w:color="" w:fill=""/>
              </w:rPr>
              <w:t xml:space="preserve">Plaur</w:t>
            </w:r>
            <w:r>
              <w:rPr>
                <w:shd w:val="clear" w:color="" w:fill=""/>
              </w:rPr>
              <w:t xml:space="preserve"> </w:t>
            </w:r>
          </w:p>
        </w:tc>
        <w:tc>
          <w:tcPr>
            <w:tcW w:w="2000" w:type="dxa"/>
            <w:vAlign w:val="center"/>
            <w:gridSpan w:val="2"/>
          </w:tcPr>
          <w:p>
            <w:r>
              <w:rPr>
                <w:shd w:val="clear" w:color="" w:fill=""/>
              </w:rPr>
              <w:t xml:space="preserve">CCTCAAAGGCTTTCTGTAGGAAT</w:t>
            </w:r>
          </w:p>
        </w:tc>
        <w:tc>
          <w:tcPr>
            <w:tcW w:w="2000" w:type="dxa"/>
            <w:vAlign w:val="center"/>
          </w:tcPr>
          <w:p>
            <w:r>
              <w:rPr>
                <w:shd w:val="clear" w:color="" w:fill=""/>
              </w:rPr>
              <w:t xml:space="preserve">AGGGGAAAAACAAGTTGAAAGAG</w:t>
            </w:r>
          </w:p>
        </w:tc>
      </w:tr>
      <w:tr>
        <w:trPr/>
        <w:tc>
          <w:tcPr>
            <w:tcW w:w="2000" w:type="dxa"/>
            <w:vAlign w:val="center"/>
          </w:tcPr>
          <w:p>
            <w:r>
              <w:rPr>
                <w:i/>
                <w:iCs/>
                <w:shd w:val="clear" w:color="" w:fill=""/>
              </w:rPr>
              <w:t xml:space="preserve">Tnfrs12a</w:t>
            </w:r>
            <w:r>
              <w:rPr>
                <w:shd w:val="clear" w:color="" w:fill=""/>
              </w:rPr>
              <w:t xml:space="preserve"> </w:t>
            </w:r>
          </w:p>
        </w:tc>
        <w:tc>
          <w:tcPr>
            <w:tcW w:w="2000" w:type="dxa"/>
            <w:vAlign w:val="center"/>
            <w:gridSpan w:val="2"/>
          </w:tcPr>
          <w:p>
            <w:r>
              <w:rPr>
                <w:shd w:val="clear" w:color="" w:fill=""/>
              </w:rPr>
              <w:t xml:space="preserve">GTTGTGTCTGCCCCTCAAGT</w:t>
            </w:r>
          </w:p>
        </w:tc>
        <w:tc>
          <w:tcPr>
            <w:tcW w:w="2000" w:type="dxa"/>
            <w:vAlign w:val="center"/>
          </w:tcPr>
          <w:p>
            <w:r>
              <w:rPr>
                <w:shd w:val="clear" w:color="" w:fill=""/>
              </w:rPr>
              <w:t xml:space="preserve">TTGCCCTATCTCTGGGTCTG</w:t>
            </w:r>
          </w:p>
        </w:tc>
      </w:tr>
      <w:tr>
        <w:trPr/>
        <w:tc>
          <w:tcPr>
            <w:tcW w:w="2000" w:type="dxa"/>
            <w:vAlign w:val="center"/>
          </w:tcPr>
          <w:p>
            <w:r>
              <w:rPr>
                <w:i/>
                <w:iCs/>
                <w:shd w:val="clear" w:color="" w:fill=""/>
              </w:rPr>
              <w:t xml:space="preserve">Il6</w:t>
            </w:r>
            <w:r>
              <w:rPr>
                <w:shd w:val="clear" w:color="" w:fill=""/>
              </w:rPr>
              <w:t xml:space="preserve"> </w:t>
            </w:r>
          </w:p>
        </w:tc>
        <w:tc>
          <w:tcPr>
            <w:tcW w:w="2000" w:type="dxa"/>
            <w:vAlign w:val="center"/>
            <w:gridSpan w:val="2"/>
          </w:tcPr>
          <w:p>
            <w:r>
              <w:rPr>
                <w:shd w:val="clear" w:color="" w:fill=""/>
              </w:rPr>
              <w:t xml:space="preserve">TCCTTTCCTGTCTGGAAGATACA</w:t>
            </w:r>
          </w:p>
        </w:tc>
        <w:tc>
          <w:tcPr>
            <w:tcW w:w="2000" w:type="dxa"/>
            <w:vAlign w:val="center"/>
          </w:tcPr>
          <w:p>
            <w:r>
              <w:rPr>
                <w:shd w:val="clear" w:color="" w:fill=""/>
              </w:rPr>
              <w:t xml:space="preserve">GGCAAAGAGATAAGGAAAAAGGA</w:t>
            </w:r>
          </w:p>
        </w:tc>
      </w:tr>
      <w:tr>
        <w:trPr/>
        <w:tc>
          <w:tcPr>
            <w:tcW w:w="2000" w:type="dxa"/>
            <w:vAlign w:val="center"/>
          </w:tcPr>
          <w:p>
            <w:r>
              <w:rPr/>
              <w:t xml:space="preserve"/>
            </w:r>
          </w:p>
        </w:tc>
        <w:tc>
          <w:tcPr>
            <w:tcW w:w="2000" w:type="dxa"/>
            <w:vAlign w:val="center"/>
            <w:gridSpan w:val="2"/>
          </w:tcPr>
          <w:p>
            <w:r>
              <w:rPr/>
              <w:t xml:space="preserve"/>
            </w:r>
          </w:p>
        </w:tc>
        <w:tc>
          <w:tcPr>
            <w:tcW w:w="2000" w:type="dxa"/>
            <w:vAlign w:val="center"/>
          </w:tcPr>
          <w:p>
            <w:r>
              <w:rPr/>
              <w:t xml:space="preserve"/>
            </w:r>
          </w:p>
        </w:tc>
      </w:tr>
    </w:tbl>
    <w:tbl>
      <w:tblGrid>
        <w:gridCol w:w="2000" w:type="dxa"/>
        <w:gridCol w:w="2000" w:type="dxa"/>
        <w:gridCol w:w="2000" w:type="dxa"/>
        <w:gridCol w:w="2000" w:type="dxa"/>
      </w:tblGrid>
      <w:tblPr>
        <w:tblStyle w:val="Table"/>
      </w:tblPr>
      <w:tr>
        <w:trPr>
          <w:trHeight w:val="200" w:hRule="atLeast"/>
          <w:tblHeader w:val="1"/>
        </w:trPr>
        <w:tc>
          <w:tcPr>
            <w:tcW w:w="2000" w:type="dxa"/>
            <w:vAlign w:val="center"/>
          </w:tcPr>
          <w:p>
            <w:r>
              <w:rPr>
                <w:shd w:val="clear" w:color="" w:fill=""/>
              </w:rPr>
              <w:t xml:space="preserve">Ab directed against</w:t>
            </w:r>
          </w:p>
        </w:tc>
        <w:tc>
          <w:tcPr>
            <w:tcW w:w="2000" w:type="dxa"/>
            <w:vAlign w:val="center"/>
          </w:tcPr>
          <w:p>
            <w:r>
              <w:rPr>
                <w:shd w:val="clear" w:color="" w:fill=""/>
              </w:rPr>
              <w:t xml:space="preserve">Cell number per ChIP</w:t>
            </w:r>
          </w:p>
        </w:tc>
        <w:tc>
          <w:tcPr>
            <w:tcW w:w="2000" w:type="dxa"/>
            <w:vAlign w:val="center"/>
          </w:tcPr>
          <w:p>
            <w:r>
              <w:rPr>
                <w:shd w:val="clear" w:color="" w:fill=""/>
              </w:rPr>
              <w:t xml:space="preserve">Amount</w:t>
            </w:r>
          </w:p>
        </w:tc>
        <w:tc>
          <w:tcPr>
            <w:tcW w:w="2000" w:type="dxa"/>
            <w:vAlign w:val="center"/>
          </w:tcPr>
          <w:p>
            <w:r>
              <w:rPr>
                <w:shd w:val="clear" w:color="" w:fill=""/>
              </w:rPr>
              <w:t xml:space="preserve">Origin of Ab</w:t>
            </w:r>
          </w:p>
        </w:tc>
      </w:tr>
      <w:tr>
        <w:trPr/>
        <w:tc>
          <w:tcPr>
            <w:tcW w:w="2000" w:type="dxa"/>
            <w:vAlign w:val="center"/>
          </w:tcPr>
          <w:p>
            <w:r>
              <w:rPr>
                <w:shd w:val="clear" w:color="" w:fill=""/>
              </w:rPr>
              <w:t xml:space="preserve">Creb1</w:t>
            </w:r>
          </w:p>
        </w:tc>
        <w:tc>
          <w:tcPr>
            <w:tcW w:w="2000" w:type="dxa"/>
            <w:vAlign w:val="center"/>
          </w:tcPr>
          <w:p>
            <w:r>
              <w:rPr>
                <w:shd w:val="clear" w:color="" w:fill=""/>
              </w:rPr>
              <w:t xml:space="preserve">6x10</w:t>
            </w:r>
            <w:r>
              <w:rPr>
                <w:vertAlign w:val="superscript"/>
                <w:shd w:val="clear" w:color="" w:fill=""/>
              </w:rPr>
              <w:t xml:space="preserve">6</w:t>
            </w:r>
          </w:p>
        </w:tc>
        <w:tc>
          <w:tcPr>
            <w:tcW w:w="2000" w:type="dxa"/>
            <w:vAlign w:val="center"/>
          </w:tcPr>
          <w:p>
            <w:r>
              <w:rPr>
                <w:shd w:val="clear" w:color="" w:fill=""/>
              </w:rPr>
              <w:t xml:space="preserve">2 μg</w:t>
            </w:r>
          </w:p>
        </w:tc>
        <w:tc>
          <w:tcPr>
            <w:tcW w:w="2000" w:type="dxa"/>
            <w:vAlign w:val="center"/>
          </w:tcPr>
          <w:p>
            <w:r>
              <w:rPr>
                <w:shd w:val="clear" w:color="" w:fill=""/>
              </w:rPr>
              <w:t xml:space="preserve">Abcam (ab31387)</w:t>
            </w:r>
          </w:p>
        </w:tc>
      </w:tr>
      <w:tr>
        <w:trPr/>
        <w:tc>
          <w:tcPr>
            <w:tcW w:w="2000" w:type="dxa"/>
            <w:vAlign w:val="center"/>
          </w:tcPr>
          <w:p>
            <w:r>
              <w:rPr>
                <w:shd w:val="clear" w:color="" w:fill=""/>
              </w:rPr>
              <w:t xml:space="preserve">Phospho-Creb1</w:t>
            </w:r>
          </w:p>
        </w:tc>
        <w:tc>
          <w:tcPr>
            <w:tcW w:w="2000" w:type="dxa"/>
            <w:vAlign w:val="center"/>
          </w:tcPr>
          <w:p>
            <w:r>
              <w:rPr>
                <w:shd w:val="clear" w:color="" w:fill=""/>
              </w:rPr>
              <w:t xml:space="preserve">6x10</w:t>
            </w:r>
            <w:r>
              <w:rPr>
                <w:vertAlign w:val="superscript"/>
                <w:shd w:val="clear" w:color="" w:fill=""/>
              </w:rPr>
              <w:t xml:space="preserve">6</w:t>
            </w:r>
          </w:p>
        </w:tc>
        <w:tc>
          <w:tcPr>
            <w:tcW w:w="2000" w:type="dxa"/>
            <w:vAlign w:val="center"/>
          </w:tcPr>
          <w:p>
            <w:r>
              <w:rPr>
                <w:shd w:val="clear" w:color="" w:fill=""/>
              </w:rPr>
              <w:t xml:space="preserve">2 μg</w:t>
            </w:r>
          </w:p>
        </w:tc>
        <w:tc>
          <w:tcPr>
            <w:tcW w:w="2000" w:type="dxa"/>
            <w:vAlign w:val="center"/>
          </w:tcPr>
          <w:p>
            <w:r>
              <w:rPr>
                <w:shd w:val="clear" w:color="" w:fill=""/>
              </w:rPr>
              <w:t xml:space="preserve">Cell Signaling (#9198)</w:t>
            </w:r>
          </w:p>
        </w:tc>
      </w:tr>
      <w:tr>
        <w:trPr/>
        <w:tc>
          <w:tcPr>
            <w:tcW w:w="2000" w:type="dxa"/>
            <w:vAlign w:val="center"/>
          </w:tcPr>
          <w:p>
            <w:r>
              <w:rPr>
                <w:shd w:val="clear" w:color="" w:fill=""/>
              </w:rPr>
              <w:t xml:space="preserve">Pol II (phospho-S2)</w:t>
            </w:r>
          </w:p>
        </w:tc>
        <w:tc>
          <w:tcPr>
            <w:tcW w:w="2000" w:type="dxa"/>
            <w:vAlign w:val="center"/>
          </w:tcPr>
          <w:p>
            <w:r>
              <w:rPr>
                <w:shd w:val="clear" w:color="" w:fill=""/>
              </w:rPr>
              <w:t xml:space="preserve">2x10</w:t>
            </w:r>
            <w:r>
              <w:rPr>
                <w:vertAlign w:val="superscript"/>
                <w:shd w:val="clear" w:color="" w:fill=""/>
              </w:rPr>
              <w:t xml:space="preserve">6</w:t>
            </w:r>
          </w:p>
        </w:tc>
        <w:tc>
          <w:tcPr>
            <w:tcW w:w="2000" w:type="dxa"/>
            <w:vAlign w:val="center"/>
          </w:tcPr>
          <w:p>
            <w:r>
              <w:rPr>
                <w:shd w:val="clear" w:color="" w:fill=""/>
              </w:rPr>
              <w:t xml:space="preserve">2 μg</w:t>
            </w:r>
          </w:p>
        </w:tc>
        <w:tc>
          <w:tcPr>
            <w:tcW w:w="2000" w:type="dxa"/>
            <w:vAlign w:val="center"/>
          </w:tcPr>
          <w:p>
            <w:r>
              <w:rPr>
                <w:shd w:val="clear" w:color="" w:fill=""/>
              </w:rPr>
              <w:t xml:space="preserve">Abcam (ab103968)</w:t>
            </w:r>
          </w:p>
        </w:tc>
      </w:tr>
    </w:tbl>
    <w:p>
      <w:pPr>
        <w:pStyle w:val="jrnlHead3"/>
      </w:pPr>
      <w:r>
        <w:rPr>
          <w:color w:val="#045fbf"/>
          <w:sz w:val="38"/>
          <w:szCs w:val="38"/>
          <w:b/>
          <w:shd w:val="clear" w:color="" w:fill=""/>
        </w:rPr>
        <w:t xml:space="preserve">Bioinformatics and data mining</w:t>
      </w:r>
    </w:p>
    <w:p/>
    <w:p>
      <w:pPr>
        <w:pStyle w:val="jrnlHead4"/>
      </w:pPr>
      <w:r>
        <w:rPr>
          <w:shd w:val="clear" w:color="" w:fill=""/>
        </w:rPr>
        <w:t xml:space="preserve">Somatic SNV mutations within human OS and enriched cAMP related functional pathways</w:t>
      </w:r>
    </w:p>
    <w:p>
      <w:pPr>
        <w:pStyle w:val="jrnlSecPara"/>
      </w:pPr>
      <w:r>
        <w:rPr>
          <w:sz w:val="22"/>
          <w:szCs w:val="22"/>
          <w:shd w:val="clear" w:color="" w:fill=""/>
        </w:rPr>
        <w:t xml:space="preserve">Somatic SNV mutations derived from WGS of human osteosarcoma was downloaded (</w:t>
      </w:r>
      <w:hyperlink w:anchor="R10" w:history="1">
        <w:r>
          <w:rPr>
            <w:rStyle w:val="jrnlBibRef"/>
          </w:rPr>
          <w:t xml:space="preserve">Chen et al., 2014</w:t>
        </w:r>
      </w:hyperlink>
      <w:r>
        <w:rPr>
          <w:sz w:val="22"/>
          <w:szCs w:val="22"/>
          <w:shd w:val="clear" w:color="" w:fill=""/>
        </w:rPr>
        <w:t xml:space="preserve">). 1704 somatic SNV mutations comprising of insertions and deletions were subjected to pathway analysis. Analysis for functional pathways was performed using Cytoscape v3.1.1 (</w:t>
      </w:r>
      <w:hyperlink r:id="rId118" w:history="1">
        <w:r>
          <w:rPr>
            <w:color w:val="blue"/>
            <w:u w:val="single"/>
          </w:rPr>
          <w:t xml:space="preserve">www.cytoscape.org</w:t>
        </w:r>
      </w:hyperlink>
      <w:r>
        <w:rPr>
          <w:sz w:val="22"/>
          <w:szCs w:val="22"/>
          <w:shd w:val="clear" w:color="" w:fill=""/>
        </w:rPr>
        <w:t xml:space="preserve">) (</w:t>
      </w:r>
      <w:hyperlink w:anchor="R66" w:history="1">
        <w:r>
          <w:rPr>
            <w:rStyle w:val="jrnlBibRef"/>
          </w:rPr>
          <w:t xml:space="preserve">Shannon et al., 2003</w:t>
        </w:r>
      </w:hyperlink>
      <w:r>
        <w:rPr>
          <w:sz w:val="22"/>
          <w:szCs w:val="22"/>
          <w:shd w:val="clear" w:color="" w:fill=""/>
        </w:rPr>
        <w:t xml:space="preserve">; </w:t>
      </w:r>
      <w:hyperlink w:anchor="R61" w:history="1">
        <w:r>
          <w:rPr>
            <w:rStyle w:val="jrnlBibRef"/>
          </w:rPr>
          <w:t xml:space="preserve">Saito et al., 2012</w:t>
        </w:r>
      </w:hyperlink>
      <w:r>
        <w:rPr>
          <w:sz w:val="22"/>
          <w:szCs w:val="22"/>
          <w:shd w:val="clear" w:color="" w:fill=""/>
        </w:rPr>
        <w:t xml:space="preserve">). Highly enriched pathways within the cAMP signaling were selected based on FDR. cAMP interactome data containing 169 genes within the Kegg pathway were downloaded (entry number: map04024). The data set was overlapped using Biovenn and Venny (</w:t>
      </w:r>
      <w:r>
        <w:rPr>
          <w:sz w:val="22"/>
          <w:szCs w:val="22"/>
          <w:i/>
          <w:iCs/>
          <w:shd w:val="clear" w:color="" w:fill=""/>
        </w:rPr>
        <w:t xml:space="preserve">BioinfoGP, CNB-CSIC</w:t>
      </w:r>
      <w:r>
        <w:rPr>
          <w:sz w:val="22"/>
          <w:szCs w:val="22"/>
          <w:shd w:val="clear" w:color="" w:fill=""/>
        </w:rPr>
        <w:t xml:space="preserve"> Key: citeulike: 6994833) with SNV mutations derived from WGS of human osteosarcoma. The overlap between the two databases was considered. Please refer to the </w:t>
      </w:r>
      <w:hyperlink w:anchor="T1" w:history="1">
        <w:r>
          <w:rPr>
            <w:rStyle w:val="jrnlTblRef"/>
          </w:rPr>
          <w:t xml:space="preserve">Table 1</w:t>
        </w:r>
      </w:hyperlink>
      <w:r>
        <w:rPr>
          <w:sz w:val="22"/>
          <w:szCs w:val="22"/>
          <w:shd w:val="clear" w:color="" w:fill=""/>
        </w:rPr>
        <w:t xml:space="preserve"> for the gene sets and the overlaps.</w:t>
      </w:r>
    </w:p>
    <w:p/>
    <w:p>
      <w:pPr>
        <w:pStyle w:val="jrnlHead3"/>
      </w:pPr>
      <w:r>
        <w:rPr>
          <w:color w:val="#045fbf"/>
          <w:sz w:val="38"/>
          <w:szCs w:val="38"/>
          <w:b/>
          <w:shd w:val="clear" w:color="" w:fill=""/>
        </w:rPr>
        <w:t xml:space="preserve">Enrichment of somatic SNV mutations within the cAMP interactome</w:t>
      </w:r>
    </w:p>
    <w:p>
      <w:pPr>
        <w:pStyle w:val="jrnlSecPara"/>
      </w:pPr>
      <w:r>
        <w:rPr>
          <w:sz w:val="22"/>
          <w:szCs w:val="22"/>
          <w:shd w:val="clear" w:color="" w:fill=""/>
        </w:rPr>
        <w:t xml:space="preserve">cAMP interactome data containing 169 genes within the Kegg pathway were downloaded (entry number: map04024). Data from the indicated human tumor sets was obtained from the analysed data files and compared as total somatic SNV mutations (all) or predicted non silent SNV mutations as indicated. The tumor somatic SNV mutation data sets were overlapped using Biovenn and Venny (</w:t>
      </w:r>
      <w:r>
        <w:rPr>
          <w:sz w:val="22"/>
          <w:szCs w:val="22"/>
          <w:i/>
          <w:iCs/>
          <w:shd w:val="clear" w:color="" w:fill=""/>
        </w:rPr>
        <w:t xml:space="preserve">BioinfoGP, CNB-CSIC</w:t>
      </w:r>
      <w:r>
        <w:rPr>
          <w:sz w:val="22"/>
          <w:szCs w:val="22"/>
          <w:shd w:val="clear" w:color="" w:fill=""/>
        </w:rPr>
        <w:t xml:space="preserve"> Key: citeulike: 6994833) with the cAMP interactome. Log p values are calculated using the hypergeometric distribution (phyper function in R). The human set size of 39,227 is derived using all symbols from HGNC.</w:t>
      </w:r>
    </w:p>
    <w:p/>
    <w:p>
      <w:pPr>
        <w:pStyle w:val="jrnlHead2"/>
      </w:pPr>
      <w:r>
        <w:rPr>
          <w:color w:val="#134985"/>
          <w:sz w:val="46"/>
          <w:szCs w:val="46"/>
          <w:b/>
          <w:shd w:val="clear" w:color="" w:fill=""/>
        </w:rPr>
        <w:t xml:space="preserve">RNA-seq and data analysis</w:t>
      </w:r>
    </w:p>
    <w:p>
      <w:pPr>
        <w:pStyle w:val="jrnlSecPara"/>
      </w:pPr>
      <w:r>
        <w:rPr>
          <w:sz w:val="22"/>
          <w:szCs w:val="22"/>
          <w:shd w:val="clear" w:color="" w:fill=""/>
        </w:rPr>
        <w:t xml:space="preserve">RNA-Sequencing (RNA-Seq) was conducted at the Ramaciotti Centre for Genomics (University of New South Wales, Australia) on the Illumina HiSeq 2000 with 100 bp paired-end reads. Reads were aligned to the mouse genome build mm9/NCBI37 using Casava 1.7 and Bowtie v0.12.2 mapping software, normalized using Voom linear modeling (</w:t>
      </w:r>
      <w:hyperlink w:anchor="R30" w:history="1">
        <w:r>
          <w:rPr>
            <w:rStyle w:val="jrnlBibRef"/>
          </w:rPr>
          <w:t xml:space="preserve">Law et al., 2014</w:t>
        </w:r>
      </w:hyperlink>
      <w:r>
        <w:rPr>
          <w:sz w:val="22"/>
          <w:szCs w:val="22"/>
          <w:shd w:val="clear" w:color="" w:fill=""/>
        </w:rPr>
        <w:t xml:space="preserve">) and transcript abundance measured as reads per kilobase of exon per million mapped reads (RPKM) (</w:t>
      </w:r>
      <w:hyperlink w:anchor="R12" w:history="1">
        <w:r>
          <w:rPr>
            <w:rStyle w:val="jrnlBibRef"/>
          </w:rPr>
          <w:t xml:space="preserve">Chepelev et al., 2009</w:t>
        </w:r>
      </w:hyperlink>
      <w:r>
        <w:rPr>
          <w:sz w:val="22"/>
          <w:szCs w:val="22"/>
          <w:shd w:val="clear" w:color="" w:fill=""/>
        </w:rPr>
        <w:t xml:space="preserve">). The datasets are deposited in GEO (accession number GSE58916).</w:t>
      </w:r>
    </w:p>
    <w:p/>
    <w:p>
      <w:pPr>
        <w:pStyle w:val="jrnlHead3"/>
      </w:pPr>
      <w:r>
        <w:rPr>
          <w:color w:val="#045fbf"/>
          <w:sz w:val="38"/>
          <w:szCs w:val="38"/>
          <w:b/>
          <w:shd w:val="clear" w:color="" w:fill=""/>
        </w:rPr>
        <w:t xml:space="preserve">Statistical analysis</w:t>
      </w:r>
    </w:p>
    <w:p>
      <w:pPr>
        <w:pStyle w:val="jrnlSecPara"/>
      </w:pPr>
      <w:r>
        <w:rPr>
          <w:sz w:val="22"/>
          <w:szCs w:val="22"/>
          <w:shd w:val="clear" w:color="" w:fill=""/>
        </w:rPr>
        <w:t xml:space="preserve">Data were presented as mean ± SEM. Statistical comparisons were performed in Prism 6.0 unless otherwise indicated. Parametric Student’s </w:t>
      </w:r>
      <w:r>
        <w:rPr>
          <w:sz w:val="22"/>
          <w:szCs w:val="22"/>
          <w:i/>
          <w:iCs/>
          <w:shd w:val="clear" w:color="" w:fill=""/>
        </w:rPr>
        <w:t xml:space="preserve">t</w:t>
      </w:r>
      <w:r>
        <w:rPr>
          <w:sz w:val="22"/>
          <w:szCs w:val="22"/>
          <w:shd w:val="clear" w:color="" w:fill=""/>
        </w:rPr>
        <w:t xml:space="preserve">-test, area under the curve or 2-way ANOVA with multiple comparison test were used for comparisons with </w:t>
      </w:r>
      <w:r>
        <w:rPr>
          <w:sz w:val="22"/>
          <w:szCs w:val="22"/>
          <w:shd w:val="clear" w:color="" w:fill=""/>
        </w:rPr>
        <w:t xml:space="preserve"/>
      </w:r>
      <w:r>
        <w:rPr>
          <w:sz w:val="22"/>
          <w:szCs w:val="22"/>
          <w:shd w:val="clear" w:color="" w:fill=""/>
        </w:rPr>
        <w:t xml:space="preserve">p&lt;0.05 considered as significant; Analysis of the enrichment for somatic SNV mutations within the cAMP interactome in each of the indicated tumor type was defined using hypergeometric distribution test (phyper function in R). </w:t>
      </w:r>
      <w:r>
        <w:rPr>
          <w:sz w:val="22"/>
          <w:szCs w:val="22"/>
          <w:i/>
          <w:iCs/>
          <w:shd w:val="clear" w:color="" w:fill=""/>
        </w:rPr>
        <w:t xml:space="preserve">P</w:t>
      </w:r>
      <w:r>
        <w:rPr>
          <w:sz w:val="22"/>
          <w:szCs w:val="22"/>
          <w:shd w:val="clear" w:color="" w:fill=""/>
        </w:rPr>
        <w:t xml:space="preserve"> values as indicated in the Figure legend.</w:t>
      </w:r>
    </w:p>
    <w:p>
      <w:pPr>
        <w:sectPr>
          <w:pgSz w:orient="portrait" w:w="12240" w:h="18720"/>
          <w:pgMar w:top="600" w:right="600" w:bottom="600" w:left="600" w:header="720" w:footer="720" w:gutter="0"/>
          <w:cols w:num="1" w:space="720"/>
        </w:sectPr>
      </w:pPr>
    </w:p>
    <w:p>
      <w:pPr>
        <w:pStyle w:val="jrnlDeleted"/>
      </w:pPr>
      <w:rPr>
        <w:shd w:val="clear" w:color="" w:fill=""/>
      </w:rPr>
      <w:del w:author="Augustus (eLife Sciences Publications, Ltd)" w:date="1970-01-01T00:00:00Z">
        <w:r>
          <w:delText xml:space="preserve">Author Contributions</w:delText>
        </w:r>
      </w:del>
    </w:p>
    <w:p>
      <w:pPr>
        <w:pStyle w:val="jrnlDeleted"/>
      </w:pPr>
      <w:rPr>
        <w:shd w:val="clear" w:color="" w:fill=""/>
      </w:rPr>
      <w:del w:author="Augustus (eLife Sciences Publications, Ltd)" w:date="1970-01-01T00:00:00Z">
        <w:r>
          <w:delText xml:space="preserve">M.W., T.J.M. and C.W. conceived study; M.W., P.H., S.T., A.G., A.N., A.M.C., A.Z., T.J.M performed experiments, analyzed and interpreted data; A.Z. provided samples and reagents; T.J.M and C.W. provided intellectual input and conceptual advice; M.W., T.J.M. and C.W. wrote the manuscript; All authors reviewed and commented on the manuscript.</w:delText>
        </w:r>
      </w:del>
      <w:r>
        <w:rPr>
          <w:shd w:val="clear" w:color="" w:fill=""/>
        </w:rPr>
        <w:t xml:space="preserve"> </w:t>
      </w:r>
    </w:p>
    <w:p/>
    <w:p>
      <w:pPr>
        <w:pStyle w:val="jrnlAckHead"/>
      </w:pPr>
      <w:r>
        <w:rPr>
          <w:sz w:val="40"/>
          <w:szCs w:val="40"/>
          <w:b/>
          <w:shd w:val="clear" w:color="" w:fill=""/>
        </w:rPr>
        <w:t xml:space="preserve">Acknowledgements</w:t>
      </w:r>
    </w:p>
    <w:p>
      <w:pPr>
        <w:pStyle w:val="jrnlPara"/>
      </w:pPr>
      <w:r>
        <w:rPr>
          <w:sz w:val="22"/>
          <w:szCs w:val="22"/>
          <w:shd w:val="clear" w:color="" w:fill=""/>
        </w:rPr>
        <w:t xml:space="preserve">We thank the SVH BioResources Centre for animal care; S Paton for technical assistance; L Purton and J Heierhorst for comments and discussion; SVI Flow Cytometry Facility (M Thomson) for assistance with FACS analysis; the neutralizing monoclonal antibody against PTHrP was kindly provided by Chugai Pharmaceutical Co., Gotemba, Japan. This work was supported by grants: NHMRC Project Grant APP1084230 (to CW, MW, TJM); Australian Sarcoma Study Group Johanna Sewell Research Grant (to CW, MW); Cancer Council of Victoria APP1047593 (CW); Zig Inge Foundation (CW); NHMRC Career Development Award APP559016 (CW); Victorian Cancer Agency Mid-Career Research Fellowship MCRF15015 (CW); Cancer Therapeutics CRC PhD Scholarship (AN); in part by the Victorian State Government Operational Infrastructure Support Program (to St. Vincent’s Institute); CW was the Phillip Desbrow Senior Research Fellow of the Leukaemia Foundation.</w:t>
      </w:r>
    </w:p>
    <w:p/>
    <w:p>
      <w:pPr>
        <w:pStyle w:val="jrnlDeleted"/>
      </w:pPr>
      <w:rPr>
        <w:shd w:val="clear" w:color="" w:fill=""/>
      </w:rPr>
      <w:del w:author="Augustus (eLife Sciences Publications, Ltd)" w:date="1970-01-01T00:00:00Z">
        <w:r>
          <w:delText xml:space="preserve">Conflict of Interest Statement</w:delText>
        </w:r>
      </w:del>
    </w:p>
    <w:p>
      <w:pPr>
        <w:pStyle w:val="jrnlDeleted"/>
      </w:pPr>
      <w:rPr>
        <w:shd w:val="clear" w:color="" w:fill=""/>
      </w:rPr>
      <w:del w:author="Augustus (eLife Sciences Publications, Ltd)" w:date="1970-01-01T00:00:00Z">
        <w:r>
          <w:delText xml:space="preserve">The authors have declared that no competing interests exist. The funders had no role in study design, data collection and analysis, decision to publish, or preparation of the manuscript.</w:delText>
        </w:r>
      </w:del>
      <w:r>
        <w:rPr>
          <w:shd w:val="clear" w:color="" w:fill=""/>
        </w:rPr>
        <w:t xml:space="preserve"> </w:t>
      </w:r>
    </w:p>
    <w:p/>
    <w:p>
      <w:pPr>
        <w:pStyle w:val="jrnlRefHead"/>
      </w:pPr>
      <w:r>
        <w:rPr>
          <w:color w:val="#134985"/>
          <w:sz w:val="40"/>
          <w:szCs w:val="40"/>
          <w:b/>
          <w:shd w:val="clear" w:color="" w:fill=""/>
        </w:rPr>
        <w:t xml:space="preserve">References</w:t>
      </w:r>
    </w:p>
    <w:p>
      <w:pPr>
        <w:pStyle w:val="jrnlRefText"/>
      </w:pPr>
      <w:bookmarkStart w:id="21" w:name="R1"/>
      <w:bookmarkEnd w:id="21"/>
      <w:r>
        <w:rPr>
          <w:rStyle w:val="RefSurName"/>
        </w:rPr>
        <w:t xml:space="preserve">Allan</w:t>
      </w:r>
      <w:r>
        <w:rPr>
          <w:rStyle w:val="RefAuthor"/>
        </w:rPr>
        <w:t xml:space="preserve"> </w:t>
      </w:r>
      <w:r>
        <w:rPr>
          <w:rStyle w:val="RefGivenName"/>
        </w:rPr>
        <w:t xml:space="preserve">EH</w:t>
      </w:r>
      <w:r>
        <w:rPr>
          <w:shd w:val="clear" w:color="" w:fill=""/>
        </w:rPr>
        <w:t xml:space="preserve">, </w:t>
      </w:r>
      <w:r>
        <w:rPr>
          <w:rStyle w:val="RefSurName"/>
        </w:rPr>
        <w:t xml:space="preserve">Häusler</w:t>
      </w:r>
      <w:r>
        <w:rPr>
          <w:rStyle w:val="RefAuthor"/>
        </w:rPr>
        <w:t xml:space="preserve"> </w:t>
      </w:r>
      <w:r>
        <w:rPr>
          <w:rStyle w:val="RefGivenName"/>
        </w:rPr>
        <w:t xml:space="preserve">KD</w:t>
      </w:r>
      <w:r>
        <w:rPr>
          <w:shd w:val="clear" w:color="" w:fill=""/>
        </w:rPr>
        <w:t xml:space="preserve">, </w:t>
      </w:r>
      <w:r>
        <w:rPr>
          <w:rStyle w:val="RefSurName"/>
        </w:rPr>
        <w:t xml:space="preserve">Wei</w:t>
      </w:r>
      <w:r>
        <w:rPr>
          <w:rStyle w:val="RefAuthor"/>
        </w:rPr>
        <w:t xml:space="preserve"> </w:t>
      </w:r>
      <w:r>
        <w:rPr>
          <w:rStyle w:val="RefGivenName"/>
        </w:rPr>
        <w:t xml:space="preserve">T</w:t>
      </w:r>
      <w:r>
        <w:rPr>
          <w:shd w:val="clear" w:color="" w:fill=""/>
        </w:rPr>
        <w:t xml:space="preserve">, </w:t>
      </w:r>
      <w:r>
        <w:rPr>
          <w:rStyle w:val="RefSurName"/>
        </w:rPr>
        <w:t xml:space="preserve">Gooi</w:t>
      </w:r>
      <w:r>
        <w:rPr>
          <w:rStyle w:val="RefAuthor"/>
        </w:rPr>
        <w:t xml:space="preserve"> </w:t>
      </w:r>
      <w:r>
        <w:rPr>
          <w:rStyle w:val="RefGivenName"/>
        </w:rPr>
        <w:t xml:space="preserve">JH</w:t>
      </w:r>
      <w:r>
        <w:rPr>
          <w:shd w:val="clear" w:color="" w:fill=""/>
        </w:rPr>
        <w:t xml:space="preserve">, </w:t>
      </w:r>
      <w:r>
        <w:rPr>
          <w:rStyle w:val="RefSurName"/>
        </w:rPr>
        <w:t xml:space="preserve">Quinn</w:t>
      </w:r>
      <w:r>
        <w:rPr>
          <w:rStyle w:val="RefAuthor"/>
        </w:rPr>
        <w:t xml:space="preserve"> </w:t>
      </w:r>
      <w:r>
        <w:rPr>
          <w:rStyle w:val="RefGivenName"/>
        </w:rPr>
        <w:t xml:space="preserve">JMW</w:t>
      </w:r>
      <w:r>
        <w:rPr>
          <w:shd w:val="clear" w:color="" w:fill=""/>
        </w:rPr>
        <w:t xml:space="preserve">, </w:t>
      </w:r>
      <w:r>
        <w:rPr>
          <w:rStyle w:val="RefSurName"/>
        </w:rPr>
        <w:t xml:space="preserve">Crimeen-Irwin</w:t>
      </w:r>
      <w:r>
        <w:rPr>
          <w:rStyle w:val="RefAuthor"/>
        </w:rPr>
        <w:t xml:space="preserve"> </w:t>
      </w:r>
      <w:r>
        <w:rPr>
          <w:rStyle w:val="RefGivenName"/>
        </w:rPr>
        <w:t xml:space="preserve">B</w:t>
      </w:r>
      <w:r>
        <w:rPr>
          <w:shd w:val="clear" w:color="" w:fill=""/>
        </w:rPr>
        <w:t xml:space="preserve">, </w:t>
      </w:r>
      <w:r>
        <w:rPr>
          <w:rStyle w:val="RefSurName"/>
        </w:rPr>
        <w:t xml:space="preserve">Pompolo</w:t>
      </w:r>
      <w:r>
        <w:rPr>
          <w:rStyle w:val="RefAuthor"/>
        </w:rPr>
        <w:t xml:space="preserve"> </w:t>
      </w:r>
      <w:r>
        <w:rPr>
          <w:rStyle w:val="RefGivenName"/>
        </w:rPr>
        <w:t xml:space="preserve">S</w:t>
      </w:r>
      <w:r>
        <w:rPr>
          <w:shd w:val="clear" w:color="" w:fill=""/>
        </w:rPr>
        <w:t xml:space="preserve">, </w:t>
      </w:r>
      <w:r>
        <w:rPr>
          <w:rStyle w:val="RefSurName"/>
        </w:rPr>
        <w:t xml:space="preserve">Sims</w:t>
      </w:r>
      <w:r>
        <w:rPr>
          <w:rStyle w:val="RefAuthor"/>
        </w:rPr>
        <w:t xml:space="preserve"> </w:t>
      </w:r>
      <w:r>
        <w:rPr>
          <w:rStyle w:val="RefGivenName"/>
        </w:rPr>
        <w:t xml:space="preserve">NA</w:t>
      </w:r>
      <w:r>
        <w:rPr>
          <w:shd w:val="clear" w:color="" w:fill=""/>
        </w:rPr>
        <w:t xml:space="preserve">, </w:t>
      </w:r>
      <w:r>
        <w:rPr>
          <w:rStyle w:val="RefSurName"/>
        </w:rPr>
        <w:t xml:space="preserve">Gillespie</w:t>
      </w:r>
      <w:r>
        <w:rPr>
          <w:rStyle w:val="RefAuthor"/>
        </w:rPr>
        <w:t xml:space="preserve"> </w:t>
      </w:r>
      <w:r>
        <w:rPr>
          <w:rStyle w:val="RefGivenName"/>
        </w:rPr>
        <w:t xml:space="preserve">MT</w:t>
      </w:r>
      <w:r>
        <w:rPr>
          <w:shd w:val="clear" w:color="" w:fill=""/>
        </w:rPr>
        <w:t xml:space="preserve">, </w:t>
      </w:r>
      <w:r>
        <w:rPr>
          <w:rStyle w:val="RefSurName"/>
        </w:rPr>
        <w:t xml:space="preserve">Onyia</w:t>
      </w:r>
      <w:r>
        <w:rPr>
          <w:rStyle w:val="RefAuthor"/>
        </w:rPr>
        <w:t xml:space="preserve"> </w:t>
      </w:r>
      <w:r>
        <w:rPr>
          <w:rStyle w:val="RefGivenName"/>
        </w:rPr>
        <w:t xml:space="preserve">JE</w:t>
      </w:r>
      <w:r>
        <w:rPr>
          <w:shd w:val="clear" w:color="" w:fill=""/>
        </w:rPr>
        <w:t xml:space="preserve">, </w:t>
      </w:r>
      <w:r>
        <w:rPr>
          <w:rStyle w:val="RefSurName"/>
        </w:rPr>
        <w:t xml:space="preserve">Martin</w:t>
      </w:r>
      <w:r>
        <w:rPr>
          <w:rStyle w:val="RefAuthor"/>
        </w:rPr>
        <w:t xml:space="preserve"> </w:t>
      </w:r>
      <w:r>
        <w:rPr>
          <w:rStyle w:val="RefGivenName"/>
        </w:rPr>
        <w:t xml:space="preserve">TJ</w:t>
      </w:r>
      <w:r>
        <w:rPr>
          <w:shd w:val="clear" w:color="" w:fill=""/>
        </w:rPr>
        <w:t xml:space="preserve">. </w:t>
      </w:r>
      <w:r>
        <w:rPr>
          <w:rStyle w:val="RefYear"/>
        </w:rPr>
        <w:t xml:space="preserve">2008</w:t>
      </w:r>
      <w:r>
        <w:rPr>
          <w:shd w:val="clear" w:color="" w:fill=""/>
        </w:rPr>
        <w:t xml:space="preserve">. </w:t>
      </w:r>
      <w:r>
        <w:rPr>
          <w:rStyle w:val="RefArticleTitle"/>
        </w:rPr>
        <w:t xml:space="preserve">Ephrinb2 regulation by PTH and pthrp revealed by molecular profiling in differentiating osteoblasts</w:t>
      </w:r>
      <w:r>
        <w:rPr>
          <w:shd w:val="clear" w:color="" w:fill=""/>
        </w:rPr>
        <w:t xml:space="preserve">. </w:t>
      </w:r>
      <w:r>
        <w:rPr>
          <w:rStyle w:val=""/>
        </w:rPr>
        <w:t xml:space="preserve">Journal of Bone and Mineral Research</w:t>
      </w:r>
      <w:r>
        <w:rPr>
          <w:shd w:val="clear" w:color="" w:fill=""/>
        </w:rPr>
        <w:t xml:space="preserve"> </w:t>
      </w:r>
      <w:r>
        <w:rPr>
          <w:rStyle w:val=""/>
        </w:rPr>
        <w:t xml:space="preserve">23</w:t>
      </w:r>
      <w:r>
        <w:rPr>
          <w:shd w:val="clear" w:color="" w:fill=""/>
        </w:rPr>
        <w:t xml:space="preserve">:</w:t>
      </w:r>
      <w:r>
        <w:rPr>
          <w:rStyle w:val="RefFPage"/>
        </w:rPr>
        <w:t xml:space="preserve">1170</w:t>
      </w:r>
      <w:r>
        <w:rPr>
          <w:shd w:val="clear" w:color="" w:fill=""/>
        </w:rPr>
        <w:t xml:space="preserve">–</w:t>
      </w:r>
      <w:r>
        <w:rPr>
          <w:rStyle w:val="RefLPage"/>
        </w:rPr>
        <w:t xml:space="preserve">1181</w:t>
      </w:r>
      <w:r>
        <w:rPr>
          <w:shd w:val="clear" w:color="" w:fill=""/>
        </w:rPr>
        <w:t xml:space="preserve">.</w:t>
      </w:r>
    </w:p>
    <w:p>
      <w:pPr>
        <w:pStyle w:val="jrnlRefText"/>
      </w:pPr>
      <w:bookmarkStart w:id="22" w:name="R2"/>
      <w:bookmarkEnd w:id="22"/>
      <w:r>
        <w:rPr>
          <w:rStyle w:val="RefSurName"/>
        </w:rPr>
        <w:t xml:space="preserve">Atkins</w:t>
      </w:r>
      <w:r>
        <w:rPr>
          <w:rStyle w:val="RefAuthor"/>
        </w:rPr>
        <w:t xml:space="preserve"> </w:t>
      </w:r>
      <w:r>
        <w:rPr>
          <w:rStyle w:val="RefGivenName"/>
        </w:rPr>
        <w:t xml:space="preserve">GJ</w:t>
      </w:r>
      <w:r>
        <w:rPr>
          <w:shd w:val="clear" w:color="" w:fill=""/>
        </w:rPr>
        <w:t xml:space="preserve">, </w:t>
      </w:r>
      <w:r>
        <w:rPr>
          <w:rStyle w:val="RefSurName"/>
        </w:rPr>
        <w:t xml:space="preserve">Bouralexis</w:t>
      </w:r>
      <w:r>
        <w:rPr>
          <w:rStyle w:val="RefAuthor"/>
        </w:rPr>
        <w:t xml:space="preserve"> </w:t>
      </w:r>
      <w:r>
        <w:rPr>
          <w:rStyle w:val="RefGivenName"/>
        </w:rPr>
        <w:t xml:space="preserve">S</w:t>
      </w:r>
      <w:r>
        <w:rPr>
          <w:shd w:val="clear" w:color="" w:fill=""/>
        </w:rPr>
        <w:t xml:space="preserve">, </w:t>
      </w:r>
      <w:r>
        <w:rPr>
          <w:rStyle w:val="RefSurName"/>
        </w:rPr>
        <w:t xml:space="preserve">Evdokiou</w:t>
      </w:r>
      <w:r>
        <w:rPr>
          <w:rStyle w:val="RefAuthor"/>
        </w:rPr>
        <w:t xml:space="preserve"> </w:t>
      </w:r>
      <w:r>
        <w:rPr>
          <w:rStyle w:val="RefGivenName"/>
        </w:rPr>
        <w:t xml:space="preserve">A</w:t>
      </w:r>
      <w:r>
        <w:rPr>
          <w:shd w:val="clear" w:color="" w:fill=""/>
        </w:rPr>
        <w:t xml:space="preserve">, </w:t>
      </w:r>
      <w:r>
        <w:rPr>
          <w:rStyle w:val="RefSurName"/>
        </w:rPr>
        <w:t xml:space="preserve">Hay</w:t>
      </w:r>
      <w:r>
        <w:rPr>
          <w:rStyle w:val="RefAuthor"/>
        </w:rPr>
        <w:t xml:space="preserve"> </w:t>
      </w:r>
      <w:r>
        <w:rPr>
          <w:rStyle w:val="RefGivenName"/>
        </w:rPr>
        <w:t xml:space="preserve">S</w:t>
      </w:r>
      <w:r>
        <w:rPr>
          <w:shd w:val="clear" w:color="" w:fill=""/>
        </w:rPr>
        <w:t xml:space="preserve">, </w:t>
      </w:r>
      <w:r>
        <w:rPr>
          <w:rStyle w:val="RefSurName"/>
        </w:rPr>
        <w:t xml:space="preserve">Labrinidis</w:t>
      </w:r>
      <w:r>
        <w:rPr>
          <w:rStyle w:val="RefAuthor"/>
        </w:rPr>
        <w:t xml:space="preserve"> </w:t>
      </w:r>
      <w:r>
        <w:rPr>
          <w:rStyle w:val="RefGivenName"/>
        </w:rPr>
        <w:t xml:space="preserve">A</w:t>
      </w:r>
      <w:r>
        <w:rPr>
          <w:shd w:val="clear" w:color="" w:fill=""/>
        </w:rPr>
        <w:t xml:space="preserve">, </w:t>
      </w:r>
      <w:r>
        <w:rPr>
          <w:rStyle w:val="RefSurName"/>
        </w:rPr>
        <w:t xml:space="preserve">Zannettino</w:t>
      </w:r>
      <w:r>
        <w:rPr>
          <w:rStyle w:val="RefAuthor"/>
        </w:rPr>
        <w:t xml:space="preserve"> </w:t>
      </w:r>
      <w:r>
        <w:rPr>
          <w:rStyle w:val="RefGivenName"/>
        </w:rPr>
        <w:t xml:space="preserve">ACW</w:t>
      </w:r>
      <w:r>
        <w:rPr>
          <w:shd w:val="clear" w:color="" w:fill=""/>
        </w:rPr>
        <w:t xml:space="preserve">, </w:t>
      </w:r>
      <w:r>
        <w:rPr>
          <w:rStyle w:val="RefSurName"/>
        </w:rPr>
        <w:t xml:space="preserve">Haynes</w:t>
      </w:r>
      <w:r>
        <w:rPr>
          <w:rStyle w:val="RefAuthor"/>
        </w:rPr>
        <w:t xml:space="preserve"> </w:t>
      </w:r>
      <w:r>
        <w:rPr>
          <w:rStyle w:val="RefGivenName"/>
        </w:rPr>
        <w:t xml:space="preserve">DR</w:t>
      </w:r>
      <w:r>
        <w:rPr>
          <w:shd w:val="clear" w:color="" w:fill=""/>
        </w:rPr>
        <w:t xml:space="preserve">, </w:t>
      </w:r>
      <w:r>
        <w:rPr>
          <w:rStyle w:val="RefSurName"/>
        </w:rPr>
        <w:t xml:space="preserve">Findlay</w:t>
      </w:r>
      <w:r>
        <w:rPr>
          <w:rStyle w:val="RefAuthor"/>
        </w:rPr>
        <w:t xml:space="preserve"> </w:t>
      </w:r>
      <w:r>
        <w:rPr>
          <w:rStyle w:val="RefGivenName"/>
        </w:rPr>
        <w:t xml:space="preserve">DM</w:t>
      </w:r>
      <w:r>
        <w:rPr>
          <w:shd w:val="clear" w:color="" w:fill=""/>
        </w:rPr>
        <w:t xml:space="preserve">. </w:t>
      </w:r>
      <w:r>
        <w:rPr>
          <w:rStyle w:val="RefYear"/>
        </w:rPr>
        <w:t xml:space="preserve">2002</w:t>
      </w:r>
      <w:r>
        <w:rPr>
          <w:shd w:val="clear" w:color="" w:fill=""/>
        </w:rPr>
        <w:t xml:space="preserve">. </w:t>
      </w:r>
      <w:r>
        <w:rPr>
          <w:rStyle w:val="RefArticleTitle"/>
        </w:rPr>
        <w:t xml:space="preserve">Human osteoblasts are resistant to apo2l/trail-mediated apoptosis</w:t>
      </w:r>
      <w:r>
        <w:rPr>
          <w:shd w:val="clear" w:color="" w:fill=""/>
        </w:rPr>
        <w:t xml:space="preserve">. </w:t>
      </w:r>
      <w:r>
        <w:rPr>
          <w:rStyle w:val=""/>
        </w:rPr>
        <w:t xml:space="preserve">Bone</w:t>
      </w:r>
      <w:r>
        <w:rPr>
          <w:shd w:val="clear" w:color="" w:fill=""/>
        </w:rPr>
        <w:t xml:space="preserve"> </w:t>
      </w:r>
      <w:r>
        <w:rPr>
          <w:rStyle w:val=""/>
        </w:rPr>
        <w:t xml:space="preserve">31</w:t>
      </w:r>
      <w:r>
        <w:rPr>
          <w:shd w:val="clear" w:color="" w:fill=""/>
        </w:rPr>
        <w:t xml:space="preserve">:</w:t>
      </w:r>
      <w:r>
        <w:rPr>
          <w:rStyle w:val="RefFPage"/>
        </w:rPr>
        <w:t xml:space="preserve">448</w:t>
      </w:r>
      <w:r>
        <w:rPr>
          <w:shd w:val="clear" w:color="" w:fill=""/>
        </w:rPr>
        <w:t xml:space="preserve">–</w:t>
      </w:r>
      <w:r>
        <w:rPr>
          <w:rStyle w:val="RefLPage"/>
        </w:rPr>
        <w:t xml:space="preserve">456</w:t>
      </w:r>
      <w:r>
        <w:rPr>
          <w:shd w:val="clear" w:color="" w:fill=""/>
        </w:rPr>
        <w:t xml:space="preserve">.</w:t>
      </w:r>
    </w:p>
    <w:p>
      <w:pPr>
        <w:pStyle w:val="jrnlRefText"/>
      </w:pPr>
      <w:bookmarkStart w:id="23" w:name="R3"/>
      <w:bookmarkEnd w:id="23"/>
      <w:r>
        <w:rPr>
          <w:rStyle w:val="RefSurName"/>
        </w:rPr>
        <w:t xml:space="preserve">Baker</w:t>
      </w:r>
      <w:r>
        <w:rPr>
          <w:rStyle w:val="RefAuthor"/>
        </w:rPr>
        <w:t xml:space="preserve"> </w:t>
      </w:r>
      <w:r>
        <w:rPr>
          <w:rStyle w:val="RefGivenName"/>
        </w:rPr>
        <w:t xml:space="preserve">EK</w:t>
      </w:r>
      <w:r>
        <w:rPr>
          <w:shd w:val="clear" w:color="" w:fill=""/>
        </w:rPr>
        <w:t xml:space="preserve">, </w:t>
      </w:r>
      <w:r>
        <w:rPr>
          <w:rStyle w:val="RefSurName"/>
        </w:rPr>
        <w:t xml:space="preserve">Taylor</w:t>
      </w:r>
      <w:r>
        <w:rPr>
          <w:rStyle w:val="RefAuthor"/>
        </w:rPr>
        <w:t xml:space="preserve"> </w:t>
      </w:r>
      <w:r>
        <w:rPr>
          <w:rStyle w:val="RefGivenName"/>
        </w:rPr>
        <w:t xml:space="preserve">S</w:t>
      </w:r>
      <w:r>
        <w:rPr>
          <w:shd w:val="clear" w:color="" w:fill=""/>
        </w:rPr>
        <w:t xml:space="preserve">, </w:t>
      </w:r>
      <w:r>
        <w:rPr>
          <w:rStyle w:val="RefSurName"/>
        </w:rPr>
        <w:t xml:space="preserve">Gupte</w:t>
      </w:r>
      <w:r>
        <w:rPr>
          <w:rStyle w:val="RefAuthor"/>
        </w:rPr>
        <w:t xml:space="preserve"> </w:t>
      </w:r>
      <w:r>
        <w:rPr>
          <w:rStyle w:val="RefGivenName"/>
        </w:rPr>
        <w:t xml:space="preserve">A</w:t>
      </w:r>
      <w:r>
        <w:rPr>
          <w:shd w:val="clear" w:color="" w:fill=""/>
        </w:rPr>
        <w:t xml:space="preserve">, </w:t>
      </w:r>
      <w:r>
        <w:rPr>
          <w:rStyle w:val="RefSurName"/>
        </w:rPr>
        <w:t xml:space="preserve">Sharp</w:t>
      </w:r>
      <w:r>
        <w:rPr>
          <w:rStyle w:val="RefAuthor"/>
        </w:rPr>
        <w:t xml:space="preserve"> </w:t>
      </w:r>
      <w:r>
        <w:rPr>
          <w:rStyle w:val="RefGivenName"/>
        </w:rPr>
        <w:t xml:space="preserve">PP</w:t>
      </w:r>
      <w:r>
        <w:rPr>
          <w:shd w:val="clear" w:color="" w:fill=""/>
        </w:rPr>
        <w:t xml:space="preserve">, </w:t>
      </w:r>
      <w:r>
        <w:rPr>
          <w:rStyle w:val="RefSurName"/>
        </w:rPr>
        <w:t xml:space="preserve">Walia</w:t>
      </w:r>
      <w:r>
        <w:rPr>
          <w:rStyle w:val="RefAuthor"/>
        </w:rPr>
        <w:t xml:space="preserve"> </w:t>
      </w:r>
      <w:r>
        <w:rPr>
          <w:rStyle w:val="RefGivenName"/>
        </w:rPr>
        <w:t xml:space="preserve">M</w:t>
      </w:r>
      <w:r>
        <w:rPr>
          <w:shd w:val="clear" w:color="" w:fill=""/>
        </w:rPr>
        <w:t xml:space="preserve">, </w:t>
      </w:r>
      <w:r>
        <w:rPr>
          <w:rStyle w:val="RefSurName"/>
        </w:rPr>
        <w:t xml:space="preserve">Walsh</w:t>
      </w:r>
      <w:r>
        <w:rPr>
          <w:rStyle w:val="RefAuthor"/>
        </w:rPr>
        <w:t xml:space="preserve"> </w:t>
      </w:r>
      <w:r>
        <w:rPr>
          <w:rStyle w:val="RefGivenName"/>
        </w:rPr>
        <w:t xml:space="preserve">NC</w:t>
      </w:r>
      <w:r>
        <w:rPr>
          <w:shd w:val="clear" w:color="" w:fill=""/>
        </w:rPr>
        <w:t xml:space="preserve">, </w:t>
      </w:r>
      <w:r>
        <w:rPr>
          <w:rStyle w:val="RefSurName"/>
        </w:rPr>
        <w:t xml:space="preserve">Zannettino</w:t>
      </w:r>
      <w:r>
        <w:rPr>
          <w:rStyle w:val="RefAuthor"/>
        </w:rPr>
        <w:t xml:space="preserve"> </w:t>
      </w:r>
      <w:r>
        <w:rPr>
          <w:rStyle w:val="RefGivenName"/>
        </w:rPr>
        <w:t xml:space="preserve">AC</w:t>
      </w:r>
      <w:r>
        <w:rPr>
          <w:shd w:val="clear" w:color="" w:fill=""/>
        </w:rPr>
        <w:t xml:space="preserve">, </w:t>
      </w:r>
      <w:r>
        <w:rPr>
          <w:rStyle w:val="RefSurName"/>
        </w:rPr>
        <w:t xml:space="preserve">Chalk</w:t>
      </w:r>
      <w:r>
        <w:rPr>
          <w:rStyle w:val="RefAuthor"/>
        </w:rPr>
        <w:t xml:space="preserve"> </w:t>
      </w:r>
      <w:r>
        <w:rPr>
          <w:rStyle w:val="RefGivenName"/>
        </w:rPr>
        <w:t xml:space="preserve">AM</w:t>
      </w:r>
      <w:r>
        <w:rPr>
          <w:shd w:val="clear" w:color="" w:fill=""/>
        </w:rPr>
        <w:t xml:space="preserve">, </w:t>
      </w:r>
      <w:r>
        <w:rPr>
          <w:rStyle w:val="RefSurName"/>
        </w:rPr>
        <w:t xml:space="preserve">Burns</w:t>
      </w:r>
      <w:r>
        <w:rPr>
          <w:rStyle w:val="RefAuthor"/>
        </w:rPr>
        <w:t xml:space="preserve"> </w:t>
      </w:r>
      <w:r>
        <w:rPr>
          <w:rStyle w:val="RefGivenName"/>
        </w:rPr>
        <w:t xml:space="preserve">CJ</w:t>
      </w:r>
      <w:r>
        <w:rPr>
          <w:shd w:val="clear" w:color="" w:fill=""/>
        </w:rPr>
        <w:t xml:space="preserve">, </w:t>
      </w:r>
      <w:r>
        <w:rPr>
          <w:rStyle w:val="RefSurName"/>
        </w:rPr>
        <w:t xml:space="preserve">Walkley</w:t>
      </w:r>
      <w:r>
        <w:rPr>
          <w:rStyle w:val="RefAuthor"/>
        </w:rPr>
        <w:t xml:space="preserve"> </w:t>
      </w:r>
      <w:r>
        <w:rPr>
          <w:rStyle w:val="RefGivenName"/>
        </w:rPr>
        <w:t xml:space="preserve">CR</w:t>
      </w:r>
      <w:r>
        <w:rPr>
          <w:shd w:val="clear" w:color="" w:fill=""/>
        </w:rPr>
        <w:t xml:space="preserve">. </w:t>
      </w:r>
      <w:r>
        <w:rPr>
          <w:rStyle w:val="RefYear"/>
        </w:rPr>
        <w:t xml:space="preserve">2015</w:t>
      </w:r>
      <w:r>
        <w:rPr>
          <w:shd w:val="clear" w:color="" w:fill=""/>
        </w:rPr>
        <w:t xml:space="preserve">. </w:t>
      </w:r>
      <w:r>
        <w:rPr>
          <w:rStyle w:val="RefArticleTitle"/>
        </w:rPr>
        <w:t xml:space="preserve">Bet inhibitors induce apoptosis through a MYC independent mechanism and synergise with CDK inhibitors to kill osteosarcoma cells</w:t>
      </w:r>
      <w:r>
        <w:rPr>
          <w:shd w:val="clear" w:color="" w:fill=""/>
        </w:rPr>
        <w:t xml:space="preserve">. </w:t>
      </w:r>
      <w:r>
        <w:rPr>
          <w:rStyle w:val=""/>
        </w:rPr>
        <w:t xml:space="preserve">Scientific Reports</w:t>
      </w:r>
      <w:r>
        <w:rPr>
          <w:shd w:val="clear" w:color="" w:fill=""/>
        </w:rPr>
        <w:t xml:space="preserve"> </w:t>
      </w:r>
      <w:r>
        <w:rPr>
          <w:rStyle w:val=""/>
        </w:rPr>
        <w:t xml:space="preserve">5</w:t>
      </w:r>
      <w:r>
        <w:rPr>
          <w:shd w:val="clear" w:color="" w:fill=""/>
        </w:rPr>
        <w:t xml:space="preserve">:</w:t>
      </w:r>
      <w:r>
        <w:rPr>
          <w:rStyle w:val="RefFPage"/>
        </w:rPr>
        <w:t xml:space="preserve">10120</w:t>
      </w:r>
      <w:r>
        <w:rPr>
          <w:shd w:val="clear" w:color="" w:fill=""/>
        </w:rPr>
        <w:t xml:space="preserve">.</w:t>
      </w:r>
    </w:p>
    <w:p>
      <w:pPr>
        <w:pStyle w:val="jrnlRefText"/>
      </w:pPr>
      <w:bookmarkStart w:id="24" w:name="R4"/>
      <w:bookmarkEnd w:id="24"/>
      <w:r>
        <w:rPr>
          <w:rStyle w:val="RefSurName"/>
        </w:rPr>
        <w:t xml:space="preserve">Berger</w:t>
      </w:r>
      <w:r>
        <w:rPr>
          <w:rStyle w:val="RefAuthor"/>
        </w:rPr>
        <w:t xml:space="preserve"> </w:t>
      </w:r>
      <w:r>
        <w:rPr>
          <w:rStyle w:val="RefGivenName"/>
        </w:rPr>
        <w:t xml:space="preserve">MF</w:t>
      </w:r>
      <w:r>
        <w:rPr>
          <w:shd w:val="clear" w:color="" w:fill=""/>
        </w:rPr>
        <w:t xml:space="preserve">, </w:t>
      </w:r>
      <w:r>
        <w:rPr>
          <w:rStyle w:val="RefSurName"/>
        </w:rPr>
        <w:t xml:space="preserve">Hodis</w:t>
      </w:r>
      <w:r>
        <w:rPr>
          <w:rStyle w:val="RefAuthor"/>
        </w:rPr>
        <w:t xml:space="preserve"> </w:t>
      </w:r>
      <w:r>
        <w:rPr>
          <w:rStyle w:val="RefGivenName"/>
        </w:rPr>
        <w:t xml:space="preserve">E</w:t>
      </w:r>
      <w:r>
        <w:rPr>
          <w:shd w:val="clear" w:color="" w:fill=""/>
        </w:rPr>
        <w:t xml:space="preserve">, </w:t>
      </w:r>
      <w:r>
        <w:rPr>
          <w:rStyle w:val="RefSurName"/>
        </w:rPr>
        <w:t xml:space="preserve">Heffernan</w:t>
      </w:r>
      <w:r>
        <w:rPr>
          <w:rStyle w:val="RefAuthor"/>
        </w:rPr>
        <w:t xml:space="preserve"> </w:t>
      </w:r>
      <w:r>
        <w:rPr>
          <w:rStyle w:val="RefGivenName"/>
        </w:rPr>
        <w:t xml:space="preserve">TP</w:t>
      </w:r>
      <w:r>
        <w:rPr>
          <w:shd w:val="clear" w:color="" w:fill=""/>
        </w:rPr>
        <w:t xml:space="preserve">, </w:t>
      </w:r>
      <w:r>
        <w:rPr>
          <w:rStyle w:val="RefSurName"/>
        </w:rPr>
        <w:t xml:space="preserve">Deribe</w:t>
      </w:r>
      <w:r>
        <w:rPr>
          <w:rStyle w:val="RefAuthor"/>
        </w:rPr>
        <w:t xml:space="preserve"> </w:t>
      </w:r>
      <w:r>
        <w:rPr>
          <w:rStyle w:val="RefGivenName"/>
        </w:rPr>
        <w:t xml:space="preserve">YL</w:t>
      </w:r>
      <w:r>
        <w:rPr>
          <w:shd w:val="clear" w:color="" w:fill=""/>
        </w:rPr>
        <w:t xml:space="preserve">, </w:t>
      </w:r>
      <w:r>
        <w:rPr>
          <w:rStyle w:val="RefSurName"/>
        </w:rPr>
        <w:t xml:space="preserve">Lawrence</w:t>
      </w:r>
      <w:r>
        <w:rPr>
          <w:rStyle w:val="RefAuthor"/>
        </w:rPr>
        <w:t xml:space="preserve"> </w:t>
      </w:r>
      <w:r>
        <w:rPr>
          <w:rStyle w:val="RefGivenName"/>
        </w:rPr>
        <w:t xml:space="preserve">MS</w:t>
      </w:r>
      <w:r>
        <w:rPr>
          <w:shd w:val="clear" w:color="" w:fill=""/>
        </w:rPr>
        <w:t xml:space="preserve">, </w:t>
      </w:r>
      <w:r>
        <w:rPr>
          <w:rStyle w:val="RefSurName"/>
        </w:rPr>
        <w:t xml:space="preserve">Protopopov</w:t>
      </w:r>
      <w:r>
        <w:rPr>
          <w:rStyle w:val="RefAuthor"/>
        </w:rPr>
        <w:t xml:space="preserve"> </w:t>
      </w:r>
      <w:r>
        <w:rPr>
          <w:rStyle w:val="RefGivenName"/>
        </w:rPr>
        <w:t xml:space="preserve">A</w:t>
      </w:r>
      <w:r>
        <w:rPr>
          <w:shd w:val="clear" w:color="" w:fill=""/>
        </w:rPr>
        <w:t xml:space="preserve">, </w:t>
      </w:r>
      <w:r>
        <w:rPr>
          <w:rStyle w:val="RefSurName"/>
        </w:rPr>
        <w:t xml:space="preserve">Ivanova</w:t>
      </w:r>
      <w:r>
        <w:rPr>
          <w:rStyle w:val="RefAuthor"/>
        </w:rPr>
        <w:t xml:space="preserve"> </w:t>
      </w:r>
      <w:r>
        <w:rPr>
          <w:rStyle w:val="RefGivenName"/>
        </w:rPr>
        <w:t xml:space="preserve">E</w:t>
      </w:r>
      <w:r>
        <w:rPr>
          <w:shd w:val="clear" w:color="" w:fill=""/>
        </w:rPr>
        <w:t xml:space="preserve">, </w:t>
      </w:r>
      <w:r>
        <w:rPr>
          <w:rStyle w:val="RefSurName"/>
        </w:rPr>
        <w:t xml:space="preserve">Watson</w:t>
      </w:r>
      <w:r>
        <w:rPr>
          <w:rStyle w:val="RefAuthor"/>
        </w:rPr>
        <w:t xml:space="preserve"> </w:t>
      </w:r>
      <w:r>
        <w:rPr>
          <w:rStyle w:val="RefGivenName"/>
        </w:rPr>
        <w:t xml:space="preserve">IR</w:t>
      </w:r>
      <w:r>
        <w:rPr>
          <w:shd w:val="clear" w:color="" w:fill=""/>
        </w:rPr>
        <w:t xml:space="preserve">, </w:t>
      </w:r>
      <w:r>
        <w:rPr>
          <w:rStyle w:val="RefSurName"/>
        </w:rPr>
        <w:t xml:space="preserve">Nickerson</w:t>
      </w:r>
      <w:r>
        <w:rPr>
          <w:rStyle w:val="RefAuthor"/>
        </w:rPr>
        <w:t xml:space="preserve"> </w:t>
      </w:r>
      <w:r>
        <w:rPr>
          <w:rStyle w:val="RefGivenName"/>
        </w:rPr>
        <w:t xml:space="preserve">E</w:t>
      </w:r>
      <w:r>
        <w:rPr>
          <w:shd w:val="clear" w:color="" w:fill=""/>
        </w:rPr>
        <w:t xml:space="preserve">, </w:t>
      </w:r>
      <w:r>
        <w:rPr>
          <w:rStyle w:val="RefSurName"/>
        </w:rPr>
        <w:t xml:space="preserve">Ghosh</w:t>
      </w:r>
      <w:r>
        <w:rPr>
          <w:rStyle w:val="RefAuthor"/>
        </w:rPr>
        <w:t xml:space="preserve"> </w:t>
      </w:r>
      <w:r>
        <w:rPr>
          <w:rStyle w:val="RefGivenName"/>
        </w:rPr>
        <w:t xml:space="preserve">P</w:t>
      </w:r>
      <w:r>
        <w:rPr>
          <w:shd w:val="clear" w:color="" w:fill=""/>
        </w:rPr>
        <w:t xml:space="preserve">, </w:t>
      </w:r>
      <w:r>
        <w:rPr>
          <w:rStyle w:val="RefSurName"/>
        </w:rPr>
        <w:t xml:space="preserve">Zhang</w:t>
      </w:r>
      <w:r>
        <w:rPr>
          <w:rStyle w:val="RefAuthor"/>
        </w:rPr>
        <w:t xml:space="preserve"> </w:t>
      </w:r>
      <w:r>
        <w:rPr>
          <w:rStyle w:val="RefGivenName"/>
        </w:rPr>
        <w:t xml:space="preserve">H</w:t>
      </w:r>
      <w:r>
        <w:rPr>
          <w:shd w:val="clear" w:color="" w:fill=""/>
        </w:rPr>
        <w:t xml:space="preserve">, </w:t>
      </w:r>
      <w:r>
        <w:rPr>
          <w:rStyle w:val="RefSurName"/>
        </w:rPr>
        <w:t xml:space="preserve">Zeid</w:t>
      </w:r>
      <w:r>
        <w:rPr>
          <w:rStyle w:val="RefAuthor"/>
        </w:rPr>
        <w:t xml:space="preserve"> </w:t>
      </w:r>
      <w:r>
        <w:rPr>
          <w:rStyle w:val="RefGivenName"/>
        </w:rPr>
        <w:t xml:space="preserve">R</w:t>
      </w:r>
      <w:r>
        <w:rPr>
          <w:shd w:val="clear" w:color="" w:fill=""/>
        </w:rPr>
        <w:t xml:space="preserve">, </w:t>
      </w:r>
      <w:r>
        <w:rPr>
          <w:rStyle w:val="RefSurName"/>
        </w:rPr>
        <w:t xml:space="preserve">Ren</w:t>
      </w:r>
      <w:r>
        <w:rPr>
          <w:rStyle w:val="RefAuthor"/>
        </w:rPr>
        <w:t xml:space="preserve"> </w:t>
      </w:r>
      <w:r>
        <w:rPr>
          <w:rStyle w:val="RefGivenName"/>
        </w:rPr>
        <w:t xml:space="preserve">X</w:t>
      </w:r>
      <w:r>
        <w:rPr>
          <w:shd w:val="clear" w:color="" w:fill=""/>
        </w:rPr>
        <w:t xml:space="preserve">, </w:t>
      </w:r>
      <w:r>
        <w:rPr>
          <w:rStyle w:val="RefSurName"/>
        </w:rPr>
        <w:t xml:space="preserve">Cibulskis</w:t>
      </w:r>
      <w:r>
        <w:rPr>
          <w:rStyle w:val="RefAuthor"/>
        </w:rPr>
        <w:t xml:space="preserve"> </w:t>
      </w:r>
      <w:r>
        <w:rPr>
          <w:rStyle w:val="RefGivenName"/>
        </w:rPr>
        <w:t xml:space="preserve">K</w:t>
      </w:r>
      <w:r>
        <w:rPr>
          <w:shd w:val="clear" w:color="" w:fill=""/>
        </w:rPr>
        <w:t xml:space="preserve">, </w:t>
      </w:r>
      <w:r>
        <w:rPr>
          <w:rStyle w:val="RefSurName"/>
        </w:rPr>
        <w:t xml:space="preserve">Sivachenko</w:t>
      </w:r>
      <w:r>
        <w:rPr>
          <w:rStyle w:val="RefAuthor"/>
        </w:rPr>
        <w:t xml:space="preserve"> </w:t>
      </w:r>
      <w:r>
        <w:rPr>
          <w:rStyle w:val="RefGivenName"/>
        </w:rPr>
        <w:t xml:space="preserve">AY</w:t>
      </w:r>
      <w:r>
        <w:rPr>
          <w:shd w:val="clear" w:color="" w:fill=""/>
        </w:rPr>
        <w:t xml:space="preserve">, </w:t>
      </w:r>
      <w:r>
        <w:rPr>
          <w:rStyle w:val="RefSurName"/>
        </w:rPr>
        <w:t xml:space="preserve">Wagle</w:t>
      </w:r>
      <w:r>
        <w:rPr>
          <w:rStyle w:val="RefAuthor"/>
        </w:rPr>
        <w:t xml:space="preserve"> </w:t>
      </w:r>
      <w:r>
        <w:rPr>
          <w:rStyle w:val="RefGivenName"/>
        </w:rPr>
        <w:t xml:space="preserve">N</w:t>
      </w:r>
      <w:r>
        <w:rPr>
          <w:shd w:val="clear" w:color="" w:fill=""/>
        </w:rPr>
        <w:t xml:space="preserve">, </w:t>
      </w:r>
      <w:r>
        <w:rPr>
          <w:rStyle w:val="RefSurName"/>
        </w:rPr>
        <w:t xml:space="preserve">Sucker</w:t>
      </w:r>
      <w:r>
        <w:rPr>
          <w:rStyle w:val="RefAuthor"/>
        </w:rPr>
        <w:t xml:space="preserve"> </w:t>
      </w:r>
      <w:r>
        <w:rPr>
          <w:rStyle w:val="RefGivenName"/>
        </w:rPr>
        <w:t xml:space="preserve">A</w:t>
      </w:r>
      <w:r>
        <w:rPr>
          <w:shd w:val="clear" w:color="" w:fill=""/>
        </w:rPr>
        <w:t xml:space="preserve">, </w:t>
      </w:r>
      <w:r>
        <w:rPr>
          <w:rStyle w:val="RefSurName"/>
        </w:rPr>
        <w:t xml:space="preserve">Sougnez</w:t>
      </w:r>
      <w:r>
        <w:rPr>
          <w:rStyle w:val="RefAuthor"/>
        </w:rPr>
        <w:t xml:space="preserve"> </w:t>
      </w:r>
      <w:r>
        <w:rPr>
          <w:rStyle w:val="RefGivenName"/>
        </w:rPr>
        <w:t xml:space="preserve">C</w:t>
      </w:r>
      <w:r>
        <w:rPr>
          <w:shd w:val="clear" w:color="" w:fill=""/>
        </w:rPr>
        <w:t xml:space="preserve">, </w:t>
      </w:r>
      <w:r>
        <w:rPr>
          <w:rStyle w:val="RefSurName"/>
        </w:rPr>
        <w:t xml:space="preserve">Onofrio</w:t>
      </w:r>
      <w:r>
        <w:rPr>
          <w:rStyle w:val="RefAuthor"/>
        </w:rPr>
        <w:t xml:space="preserve"> </w:t>
      </w:r>
      <w:r>
        <w:rPr>
          <w:rStyle w:val="RefGivenName"/>
        </w:rPr>
        <w:t xml:space="preserve">R</w:t>
      </w:r>
      <w:r>
        <w:rPr>
          <w:shd w:val="clear" w:color="" w:fill=""/>
        </w:rPr>
        <w:t xml:space="preserve">, </w:t>
      </w:r>
      <w:r>
        <w:rPr>
          <w:rStyle w:val="RefSurName"/>
        </w:rPr>
        <w:t xml:space="preserve">Ambrogio</w:t>
      </w:r>
      <w:r>
        <w:rPr>
          <w:rStyle w:val="RefAuthor"/>
        </w:rPr>
        <w:t xml:space="preserve"> </w:t>
      </w:r>
      <w:r>
        <w:rPr>
          <w:rStyle w:val="RefGivenName"/>
        </w:rPr>
        <w:t xml:space="preserve">L</w:t>
      </w:r>
      <w:r>
        <w:rPr>
          <w:shd w:val="clear" w:color="" w:fill=""/>
        </w:rPr>
        <w:t xml:space="preserve">, </w:t>
      </w:r>
      <w:r>
        <w:rPr>
          <w:rStyle w:val="RefSurName"/>
        </w:rPr>
        <w:t xml:space="preserve">Auclair</w:t>
      </w:r>
      <w:r>
        <w:rPr>
          <w:rStyle w:val="RefAuthor"/>
        </w:rPr>
        <w:t xml:space="preserve"> </w:t>
      </w:r>
      <w:r>
        <w:rPr>
          <w:rStyle w:val="RefGivenName"/>
        </w:rPr>
        <w:t xml:space="preserve">D</w:t>
      </w:r>
      <w:r>
        <w:rPr>
          <w:shd w:val="clear" w:color="" w:fill=""/>
        </w:rPr>
        <w:t xml:space="preserve">, </w:t>
      </w:r>
      <w:r>
        <w:rPr>
          <w:rStyle w:val="RefSurName"/>
        </w:rPr>
        <w:t xml:space="preserve">Fennell</w:t>
      </w:r>
      <w:r>
        <w:rPr>
          <w:rStyle w:val="RefAuthor"/>
        </w:rPr>
        <w:t xml:space="preserve"> </w:t>
      </w:r>
      <w:r>
        <w:rPr>
          <w:rStyle w:val="RefGivenName"/>
        </w:rPr>
        <w:t xml:space="preserve">T</w:t>
      </w:r>
      <w:r>
        <w:rPr>
          <w:shd w:val="clear" w:color="" w:fill=""/>
        </w:rPr>
        <w:t xml:space="preserve">, </w:t>
      </w:r>
      <w:r>
        <w:rPr>
          <w:rStyle w:val="RefSurName"/>
        </w:rPr>
        <w:t xml:space="preserve">Carter</w:t>
      </w:r>
      <w:r>
        <w:rPr>
          <w:rStyle w:val="RefAuthor"/>
        </w:rPr>
        <w:t xml:space="preserve"> </w:t>
      </w:r>
      <w:r>
        <w:rPr>
          <w:rStyle w:val="RefGivenName"/>
        </w:rPr>
        <w:t xml:space="preserve">SL</w:t>
      </w:r>
      <w:r>
        <w:rPr>
          <w:shd w:val="clear" w:color="" w:fill=""/>
        </w:rPr>
        <w:t xml:space="preserve">, </w:t>
      </w:r>
      <w:r>
        <w:rPr>
          <w:rStyle w:val="RefSurName"/>
        </w:rPr>
        <w:t xml:space="preserve">Drier</w:t>
      </w:r>
      <w:r>
        <w:rPr>
          <w:rStyle w:val="RefAuthor"/>
        </w:rPr>
        <w:t xml:space="preserve"> </w:t>
      </w:r>
      <w:r>
        <w:rPr>
          <w:rStyle w:val="RefGivenName"/>
        </w:rPr>
        <w:t xml:space="preserve">Y</w:t>
      </w:r>
      <w:r>
        <w:rPr>
          <w:shd w:val="clear" w:color="" w:fill=""/>
        </w:rPr>
        <w:t xml:space="preserve">, </w:t>
      </w:r>
      <w:r>
        <w:rPr>
          <w:rStyle w:val="RefSurName"/>
        </w:rPr>
        <w:t xml:space="preserve">Stojanov</w:t>
      </w:r>
      <w:r>
        <w:rPr>
          <w:rStyle w:val="RefAuthor"/>
        </w:rPr>
        <w:t xml:space="preserve"> </w:t>
      </w:r>
      <w:r>
        <w:rPr>
          <w:rStyle w:val="RefGivenName"/>
        </w:rPr>
        <w:t xml:space="preserve">P</w:t>
      </w:r>
      <w:r>
        <w:rPr>
          <w:shd w:val="clear" w:color="" w:fill=""/>
        </w:rPr>
        <w:t xml:space="preserve">, </w:t>
      </w:r>
      <w:r>
        <w:rPr>
          <w:rStyle w:val="RefSurName"/>
        </w:rPr>
        <w:t xml:space="preserve">Singer</w:t>
      </w:r>
      <w:r>
        <w:rPr>
          <w:rStyle w:val="RefAuthor"/>
        </w:rPr>
        <w:t xml:space="preserve"> </w:t>
      </w:r>
      <w:r>
        <w:rPr>
          <w:rStyle w:val="RefGivenName"/>
        </w:rPr>
        <w:t xml:space="preserve">MA</w:t>
      </w:r>
      <w:r>
        <w:rPr>
          <w:shd w:val="clear" w:color="" w:fill=""/>
        </w:rPr>
        <w:t xml:space="preserve">, </w:t>
      </w:r>
      <w:r>
        <w:rPr>
          <w:rStyle w:val="RefSurName"/>
        </w:rPr>
        <w:t xml:space="preserve">Voet</w:t>
      </w:r>
      <w:r>
        <w:rPr>
          <w:rStyle w:val="RefAuthor"/>
        </w:rPr>
        <w:t xml:space="preserve"> </w:t>
      </w:r>
      <w:r>
        <w:rPr>
          <w:rStyle w:val="RefGivenName"/>
        </w:rPr>
        <w:t xml:space="preserve">D</w:t>
      </w:r>
      <w:r>
        <w:rPr>
          <w:shd w:val="clear" w:color="" w:fill=""/>
        </w:rPr>
        <w:t xml:space="preserve">, </w:t>
      </w:r>
      <w:r>
        <w:rPr>
          <w:rStyle w:val="RefSurName"/>
        </w:rPr>
        <w:t xml:space="preserve">Jing</w:t>
      </w:r>
      <w:r>
        <w:rPr>
          <w:rStyle w:val="RefAuthor"/>
        </w:rPr>
        <w:t xml:space="preserve"> </w:t>
      </w:r>
      <w:r>
        <w:rPr>
          <w:rStyle w:val="RefGivenName"/>
        </w:rPr>
        <w:t xml:space="preserve">R</w:t>
      </w:r>
      <w:r>
        <w:rPr>
          <w:shd w:val="clear" w:color="" w:fill=""/>
        </w:rPr>
        <w:t xml:space="preserve">, </w:t>
      </w:r>
      <w:r>
        <w:rPr>
          <w:rStyle w:val="RefSurName"/>
        </w:rPr>
        <w:t xml:space="preserve">Saksena</w:t>
      </w:r>
      <w:r>
        <w:rPr>
          <w:rStyle w:val="RefAuthor"/>
        </w:rPr>
        <w:t xml:space="preserve"> </w:t>
      </w:r>
      <w:r>
        <w:rPr>
          <w:rStyle w:val="RefGivenName"/>
        </w:rPr>
        <w:t xml:space="preserve">G</w:t>
      </w:r>
      <w:r>
        <w:rPr>
          <w:shd w:val="clear" w:color="" w:fill=""/>
        </w:rPr>
        <w:t xml:space="preserve">, </w:t>
      </w:r>
      <w:r>
        <w:rPr>
          <w:rStyle w:val="RefSurName"/>
        </w:rPr>
        <w:t xml:space="preserve">Barretina</w:t>
      </w:r>
      <w:r>
        <w:rPr>
          <w:rStyle w:val="RefAuthor"/>
        </w:rPr>
        <w:t xml:space="preserve"> </w:t>
      </w:r>
      <w:r>
        <w:rPr>
          <w:rStyle w:val="RefGivenName"/>
        </w:rPr>
        <w:t xml:space="preserve">J</w:t>
      </w:r>
      <w:r>
        <w:rPr>
          <w:shd w:val="clear" w:color="" w:fill=""/>
        </w:rPr>
        <w:t xml:space="preserve">, </w:t>
      </w:r>
      <w:r>
        <w:rPr>
          <w:rStyle w:val="RefSurName"/>
        </w:rPr>
        <w:t xml:space="preserve">Ramos</w:t>
      </w:r>
      <w:r>
        <w:rPr>
          <w:rStyle w:val="RefAuthor"/>
        </w:rPr>
        <w:t xml:space="preserve"> </w:t>
      </w:r>
      <w:r>
        <w:rPr>
          <w:rStyle w:val="RefGivenName"/>
        </w:rPr>
        <w:t xml:space="preserve">AH</w:t>
      </w:r>
      <w:r>
        <w:rPr>
          <w:shd w:val="clear" w:color="" w:fill=""/>
        </w:rPr>
        <w:t xml:space="preserve">, </w:t>
      </w:r>
      <w:r>
        <w:rPr>
          <w:rStyle w:val="RefSurName"/>
        </w:rPr>
        <w:t xml:space="preserve">Pugh</w:t>
      </w:r>
      <w:r>
        <w:rPr>
          <w:rStyle w:val="RefAuthor"/>
        </w:rPr>
        <w:t xml:space="preserve"> </w:t>
      </w:r>
      <w:r>
        <w:rPr>
          <w:rStyle w:val="RefGivenName"/>
        </w:rPr>
        <w:t xml:space="preserve">TJ</w:t>
      </w:r>
      <w:r>
        <w:rPr>
          <w:shd w:val="clear" w:color="" w:fill=""/>
        </w:rPr>
        <w:t xml:space="preserve">, </w:t>
      </w:r>
      <w:r>
        <w:rPr>
          <w:rStyle w:val="RefSurName"/>
        </w:rPr>
        <w:t xml:space="preserve">Stransky</w:t>
      </w:r>
      <w:r>
        <w:rPr>
          <w:rStyle w:val="RefAuthor"/>
        </w:rPr>
        <w:t xml:space="preserve"> </w:t>
      </w:r>
      <w:r>
        <w:rPr>
          <w:rStyle w:val="RefGivenName"/>
        </w:rPr>
        <w:t xml:space="preserve">N</w:t>
      </w:r>
      <w:r>
        <w:rPr>
          <w:shd w:val="clear" w:color="" w:fill=""/>
        </w:rPr>
        <w:t xml:space="preserve">, </w:t>
      </w:r>
      <w:r>
        <w:rPr>
          <w:rStyle w:val="RefSurName"/>
        </w:rPr>
        <w:t xml:space="preserve">Parkin</w:t>
      </w:r>
      <w:r>
        <w:rPr>
          <w:rStyle w:val="RefAuthor"/>
        </w:rPr>
        <w:t xml:space="preserve"> </w:t>
      </w:r>
      <w:r>
        <w:rPr>
          <w:rStyle w:val="RefGivenName"/>
        </w:rPr>
        <w:t xml:space="preserve">M</w:t>
      </w:r>
      <w:r>
        <w:rPr>
          <w:shd w:val="clear" w:color="" w:fill=""/>
        </w:rPr>
        <w:t xml:space="preserve">, </w:t>
      </w:r>
      <w:r>
        <w:rPr>
          <w:rStyle w:val="RefSurName"/>
        </w:rPr>
        <w:t xml:space="preserve">Winckler</w:t>
      </w:r>
      <w:r>
        <w:rPr>
          <w:rStyle w:val="RefAuthor"/>
        </w:rPr>
        <w:t xml:space="preserve"> </w:t>
      </w:r>
      <w:r>
        <w:rPr>
          <w:rStyle w:val="RefGivenName"/>
        </w:rPr>
        <w:t xml:space="preserve">W</w:t>
      </w:r>
      <w:r>
        <w:rPr>
          <w:shd w:val="clear" w:color="" w:fill=""/>
        </w:rPr>
        <w:t xml:space="preserve">, </w:t>
      </w:r>
      <w:r>
        <w:rPr>
          <w:rStyle w:val="RefSurName"/>
        </w:rPr>
        <w:t xml:space="preserve">Mahan</w:t>
      </w:r>
      <w:r>
        <w:rPr>
          <w:rStyle w:val="RefAuthor"/>
        </w:rPr>
        <w:t xml:space="preserve"> </w:t>
      </w:r>
      <w:r>
        <w:rPr>
          <w:rStyle w:val="RefGivenName"/>
        </w:rPr>
        <w:t xml:space="preserve">S</w:t>
      </w:r>
      <w:r>
        <w:rPr>
          <w:shd w:val="clear" w:color="" w:fill=""/>
        </w:rPr>
        <w:t xml:space="preserve">, </w:t>
      </w:r>
      <w:r>
        <w:rPr>
          <w:rStyle w:val="RefSurName"/>
        </w:rPr>
        <w:t xml:space="preserve">Ardlie</w:t>
      </w:r>
      <w:r>
        <w:rPr>
          <w:rStyle w:val="RefAuthor"/>
        </w:rPr>
        <w:t xml:space="preserve"> </w:t>
      </w:r>
      <w:r>
        <w:rPr>
          <w:rStyle w:val="RefGivenName"/>
        </w:rPr>
        <w:t xml:space="preserve">K</w:t>
      </w:r>
      <w:r>
        <w:rPr>
          <w:shd w:val="clear" w:color="" w:fill=""/>
        </w:rPr>
        <w:t xml:space="preserve">, </w:t>
      </w:r>
      <w:r>
        <w:rPr>
          <w:rStyle w:val="RefSurName"/>
        </w:rPr>
        <w:t xml:space="preserve">Baldwin</w:t>
      </w:r>
      <w:r>
        <w:rPr>
          <w:rStyle w:val="RefAuthor"/>
        </w:rPr>
        <w:t xml:space="preserve"> </w:t>
      </w:r>
      <w:r>
        <w:rPr>
          <w:rStyle w:val="RefGivenName"/>
        </w:rPr>
        <w:t xml:space="preserve">J</w:t>
      </w:r>
      <w:r>
        <w:rPr>
          <w:shd w:val="clear" w:color="" w:fill=""/>
        </w:rPr>
        <w:t xml:space="preserve">, </w:t>
      </w:r>
      <w:r>
        <w:rPr>
          <w:rStyle w:val="RefSurName"/>
        </w:rPr>
        <w:t xml:space="preserve">Wargo</w:t>
      </w:r>
      <w:r>
        <w:rPr>
          <w:rStyle w:val="RefAuthor"/>
        </w:rPr>
        <w:t xml:space="preserve"> </w:t>
      </w:r>
      <w:r>
        <w:rPr>
          <w:rStyle w:val="RefGivenName"/>
        </w:rPr>
        <w:t xml:space="preserve">J</w:t>
      </w:r>
      <w:r>
        <w:rPr>
          <w:shd w:val="clear" w:color="" w:fill=""/>
        </w:rPr>
        <w:t xml:space="preserve">, </w:t>
      </w:r>
      <w:r>
        <w:rPr>
          <w:rStyle w:val="RefSurName"/>
        </w:rPr>
        <w:t xml:space="preserve">Schadendorf</w:t>
      </w:r>
      <w:r>
        <w:rPr>
          <w:rStyle w:val="RefAuthor"/>
        </w:rPr>
        <w:t xml:space="preserve"> </w:t>
      </w:r>
      <w:r>
        <w:rPr>
          <w:rStyle w:val="RefGivenName"/>
        </w:rPr>
        <w:t xml:space="preserve">D</w:t>
      </w:r>
      <w:r>
        <w:rPr>
          <w:shd w:val="clear" w:color="" w:fill=""/>
        </w:rPr>
        <w:t xml:space="preserve">, </w:t>
      </w:r>
      <w:r>
        <w:rPr>
          <w:rStyle w:val="RefSurName"/>
        </w:rPr>
        <w:t xml:space="preserve">Meyerson</w:t>
      </w:r>
      <w:r>
        <w:rPr>
          <w:rStyle w:val="RefAuthor"/>
        </w:rPr>
        <w:t xml:space="preserve"> </w:t>
      </w:r>
      <w:r>
        <w:rPr>
          <w:rStyle w:val="RefGivenName"/>
        </w:rPr>
        <w:t xml:space="preserve">M</w:t>
      </w:r>
      <w:r>
        <w:rPr>
          <w:shd w:val="clear" w:color="" w:fill=""/>
        </w:rPr>
        <w:t xml:space="preserve">, </w:t>
      </w:r>
      <w:r>
        <w:rPr>
          <w:rStyle w:val="RefSurName"/>
        </w:rPr>
        <w:t xml:space="preserve">Gabriel</w:t>
      </w:r>
      <w:r>
        <w:rPr>
          <w:rStyle w:val="RefAuthor"/>
        </w:rPr>
        <w:t xml:space="preserve"> </w:t>
      </w:r>
      <w:r>
        <w:rPr>
          <w:rStyle w:val="RefGivenName"/>
        </w:rPr>
        <w:t xml:space="preserve">SB</w:t>
      </w:r>
      <w:r>
        <w:rPr>
          <w:shd w:val="clear" w:color="" w:fill=""/>
        </w:rPr>
        <w:t xml:space="preserve">, </w:t>
      </w:r>
      <w:r>
        <w:rPr>
          <w:rStyle w:val="RefSurName"/>
        </w:rPr>
        <w:t xml:space="preserve">Golub</w:t>
      </w:r>
      <w:r>
        <w:rPr>
          <w:rStyle w:val="RefAuthor"/>
        </w:rPr>
        <w:t xml:space="preserve"> </w:t>
      </w:r>
      <w:r>
        <w:rPr>
          <w:rStyle w:val="RefGivenName"/>
        </w:rPr>
        <w:t xml:space="preserve">TR</w:t>
      </w:r>
      <w:r>
        <w:rPr>
          <w:shd w:val="clear" w:color="" w:fill=""/>
        </w:rPr>
        <w:t xml:space="preserve">, </w:t>
      </w:r>
      <w:r>
        <w:rPr>
          <w:rStyle w:val="RefSurName"/>
        </w:rPr>
        <w:t xml:space="preserve">Wagner</w:t>
      </w:r>
      <w:r>
        <w:rPr>
          <w:rStyle w:val="RefAuthor"/>
        </w:rPr>
        <w:t xml:space="preserve"> </w:t>
      </w:r>
      <w:r>
        <w:rPr>
          <w:rStyle w:val="RefGivenName"/>
        </w:rPr>
        <w:t xml:space="preserve">SN</w:t>
      </w:r>
      <w:r>
        <w:rPr>
          <w:shd w:val="clear" w:color="" w:fill=""/>
        </w:rPr>
        <w:t xml:space="preserve">, </w:t>
      </w:r>
      <w:r>
        <w:rPr>
          <w:rStyle w:val="RefSurName"/>
        </w:rPr>
        <w:t xml:space="preserve">Lander</w:t>
      </w:r>
      <w:r>
        <w:rPr>
          <w:rStyle w:val="RefAuthor"/>
        </w:rPr>
        <w:t xml:space="preserve"> </w:t>
      </w:r>
      <w:r>
        <w:rPr>
          <w:rStyle w:val="RefGivenName"/>
        </w:rPr>
        <w:t xml:space="preserve">ES</w:t>
      </w:r>
      <w:r>
        <w:rPr>
          <w:shd w:val="clear" w:color="" w:fill=""/>
        </w:rPr>
        <w:t xml:space="preserve">, </w:t>
      </w:r>
      <w:r>
        <w:rPr>
          <w:rStyle w:val="RefSurName"/>
        </w:rPr>
        <w:t xml:space="preserve">Getz</w:t>
      </w:r>
      <w:r>
        <w:rPr>
          <w:rStyle w:val="RefAuthor"/>
        </w:rPr>
        <w:t xml:space="preserve"> </w:t>
      </w:r>
      <w:r>
        <w:rPr>
          <w:rStyle w:val="RefGivenName"/>
        </w:rPr>
        <w:t xml:space="preserve">G</w:t>
      </w:r>
      <w:r>
        <w:rPr>
          <w:shd w:val="clear" w:color="" w:fill=""/>
        </w:rPr>
        <w:t xml:space="preserve">, </w:t>
      </w:r>
      <w:r>
        <w:rPr>
          <w:rStyle w:val="RefSurName"/>
        </w:rPr>
        <w:t xml:space="preserve">Chin</w:t>
      </w:r>
      <w:r>
        <w:rPr>
          <w:rStyle w:val="RefAuthor"/>
        </w:rPr>
        <w:t xml:space="preserve"> </w:t>
      </w:r>
      <w:r>
        <w:rPr>
          <w:rStyle w:val="RefGivenName"/>
        </w:rPr>
        <w:t xml:space="preserve">L</w:t>
      </w:r>
      <w:r>
        <w:rPr>
          <w:shd w:val="clear" w:color="" w:fill=""/>
        </w:rPr>
        <w:t xml:space="preserve">, </w:t>
      </w:r>
      <w:r>
        <w:rPr>
          <w:rStyle w:val="RefSurName"/>
        </w:rPr>
        <w:t xml:space="preserve">Garraway</w:t>
      </w:r>
      <w:r>
        <w:rPr>
          <w:rStyle w:val="RefAuthor"/>
        </w:rPr>
        <w:t xml:space="preserve"> </w:t>
      </w:r>
      <w:r>
        <w:rPr>
          <w:rStyle w:val="RefGivenName"/>
        </w:rPr>
        <w:t xml:space="preserve">LA</w:t>
      </w:r>
      <w:r>
        <w:rPr>
          <w:shd w:val="clear" w:color="" w:fill=""/>
        </w:rPr>
        <w:t xml:space="preserve">. </w:t>
      </w:r>
      <w:r>
        <w:rPr>
          <w:rStyle w:val="RefYear"/>
        </w:rPr>
        <w:t xml:space="preserve">2012</w:t>
      </w:r>
      <w:r>
        <w:rPr>
          <w:shd w:val="clear" w:color="" w:fill=""/>
        </w:rPr>
        <w:t xml:space="preserve">. </w:t>
      </w:r>
      <w:r>
        <w:rPr>
          <w:rStyle w:val="RefArticleTitle"/>
        </w:rPr>
        <w:t xml:space="preserve">Melanoma genome sequencing reveals frequent PREX2 mutations</w:t>
      </w:r>
      <w:r>
        <w:rPr>
          <w:shd w:val="clear" w:color="" w:fill=""/>
        </w:rPr>
        <w:t xml:space="preserve">. </w:t>
      </w:r>
      <w:r>
        <w:rPr>
          <w:rStyle w:val=""/>
        </w:rPr>
        <w:t xml:space="preserve">Nature</w:t>
      </w:r>
      <w:r>
        <w:rPr>
          <w:shd w:val="clear" w:color="" w:fill=""/>
        </w:rPr>
        <w:t xml:space="preserve"> </w:t>
      </w:r>
      <w:r>
        <w:rPr>
          <w:rStyle w:val=""/>
        </w:rPr>
        <w:t xml:space="preserve">485</w:t>
      </w:r>
      <w:r>
        <w:rPr>
          <w:shd w:val="clear" w:color="" w:fill=""/>
        </w:rPr>
        <w:t xml:space="preserve">:</w:t>
      </w:r>
      <w:r>
        <w:rPr>
          <w:rStyle w:val="RefFPage"/>
        </w:rPr>
        <w:t xml:space="preserve">502</w:t>
      </w:r>
      <w:r>
        <w:rPr>
          <w:shd w:val="clear" w:color="" w:fill=""/>
        </w:rPr>
        <w:t xml:space="preserve">–</w:t>
      </w:r>
      <w:r>
        <w:rPr>
          <w:rStyle w:val="RefLPage"/>
        </w:rPr>
        <w:t xml:space="preserve">506</w:t>
      </w:r>
      <w:r>
        <w:rPr>
          <w:shd w:val="clear" w:color="" w:fill=""/>
        </w:rPr>
        <w:t xml:space="preserve">.</w:t>
      </w:r>
    </w:p>
    <w:p>
      <w:pPr>
        <w:pStyle w:val="jrnlRefText"/>
      </w:pPr>
      <w:bookmarkStart w:id="25" w:name="R5"/>
      <w:bookmarkEnd w:id="25"/>
      <w:r>
        <w:rPr>
          <w:rStyle w:val="RefSurName"/>
        </w:rPr>
        <w:t xml:space="preserve">Beristain</w:t>
      </w:r>
      <w:r>
        <w:rPr>
          <w:rStyle w:val="RefAuthor"/>
        </w:rPr>
        <w:t xml:space="preserve"> </w:t>
      </w:r>
      <w:r>
        <w:rPr>
          <w:rStyle w:val="RefGivenName"/>
        </w:rPr>
        <w:t xml:space="preserve">AG</w:t>
      </w:r>
      <w:r>
        <w:rPr>
          <w:shd w:val="clear" w:color="" w:fill=""/>
        </w:rPr>
        <w:t xml:space="preserve">, </w:t>
      </w:r>
      <w:r>
        <w:rPr>
          <w:rStyle w:val="RefSurName"/>
        </w:rPr>
        <w:t xml:space="preserve">Molyneux</w:t>
      </w:r>
      <w:r>
        <w:rPr>
          <w:rStyle w:val="RefAuthor"/>
        </w:rPr>
        <w:t xml:space="preserve"> </w:t>
      </w:r>
      <w:r>
        <w:rPr>
          <w:rStyle w:val="RefGivenName"/>
        </w:rPr>
        <w:t xml:space="preserve">SD</w:t>
      </w:r>
      <w:r>
        <w:rPr>
          <w:shd w:val="clear" w:color="" w:fill=""/>
        </w:rPr>
        <w:t xml:space="preserve">, </w:t>
      </w:r>
      <w:r>
        <w:rPr>
          <w:rStyle w:val="RefSurName"/>
        </w:rPr>
        <w:t xml:space="preserve">Joshi</w:t>
      </w:r>
      <w:r>
        <w:rPr>
          <w:rStyle w:val="RefAuthor"/>
        </w:rPr>
        <w:t xml:space="preserve"> </w:t>
      </w:r>
      <w:r>
        <w:rPr>
          <w:rStyle w:val="RefGivenName"/>
        </w:rPr>
        <w:t xml:space="preserve">PA</w:t>
      </w:r>
      <w:r>
        <w:rPr>
          <w:shd w:val="clear" w:color="" w:fill=""/>
        </w:rPr>
        <w:t xml:space="preserve">, </w:t>
      </w:r>
      <w:r>
        <w:rPr>
          <w:rStyle w:val="RefSurName"/>
        </w:rPr>
        <w:t xml:space="preserve">Pomroy</w:t>
      </w:r>
      <w:r>
        <w:rPr>
          <w:rStyle w:val="RefAuthor"/>
        </w:rPr>
        <w:t xml:space="preserve"> </w:t>
      </w:r>
      <w:r>
        <w:rPr>
          <w:rStyle w:val="RefGivenName"/>
        </w:rPr>
        <w:t xml:space="preserve">NC</w:t>
      </w:r>
      <w:r>
        <w:rPr>
          <w:shd w:val="clear" w:color="" w:fill=""/>
        </w:rPr>
        <w:t xml:space="preserve">, </w:t>
      </w:r>
      <w:r>
        <w:rPr>
          <w:rStyle w:val="RefSurName"/>
        </w:rPr>
        <w:t xml:space="preserve">Di Grappa</w:t>
      </w:r>
      <w:r>
        <w:rPr>
          <w:rStyle w:val="RefAuthor"/>
        </w:rPr>
        <w:t xml:space="preserve"> </w:t>
      </w:r>
      <w:r>
        <w:rPr>
          <w:rStyle w:val="RefGivenName"/>
        </w:rPr>
        <w:t xml:space="preserve">MA</w:t>
      </w:r>
      <w:r>
        <w:rPr>
          <w:shd w:val="clear" w:color="" w:fill=""/>
        </w:rPr>
        <w:t xml:space="preserve">, </w:t>
      </w:r>
      <w:r>
        <w:rPr>
          <w:rStyle w:val="RefSurName"/>
        </w:rPr>
        <w:t xml:space="preserve">Chang</w:t>
      </w:r>
      <w:r>
        <w:rPr>
          <w:rStyle w:val="RefAuthor"/>
        </w:rPr>
        <w:t xml:space="preserve"> </w:t>
      </w:r>
      <w:r>
        <w:rPr>
          <w:rStyle w:val="RefGivenName"/>
        </w:rPr>
        <w:t xml:space="preserve">MC</w:t>
      </w:r>
      <w:r>
        <w:rPr>
          <w:shd w:val="clear" w:color="" w:fill=""/>
        </w:rPr>
        <w:t xml:space="preserve">, </w:t>
      </w:r>
      <w:r>
        <w:rPr>
          <w:rStyle w:val="RefSurName"/>
        </w:rPr>
        <w:t xml:space="preserve">Kirschner</w:t>
      </w:r>
      <w:r>
        <w:rPr>
          <w:rStyle w:val="RefAuthor"/>
        </w:rPr>
        <w:t xml:space="preserve"> </w:t>
      </w:r>
      <w:r>
        <w:rPr>
          <w:rStyle w:val="RefGivenName"/>
        </w:rPr>
        <w:t xml:space="preserve">LS</w:t>
      </w:r>
      <w:r>
        <w:rPr>
          <w:shd w:val="clear" w:color="" w:fill=""/>
        </w:rPr>
        <w:t xml:space="preserve">, </w:t>
      </w:r>
      <w:r>
        <w:rPr>
          <w:rStyle w:val="RefSurName"/>
        </w:rPr>
        <w:t xml:space="preserve">Privé</w:t>
      </w:r>
      <w:r>
        <w:rPr>
          <w:rStyle w:val="RefAuthor"/>
        </w:rPr>
        <w:t xml:space="preserve"> </w:t>
      </w:r>
      <w:r>
        <w:rPr>
          <w:rStyle w:val="RefGivenName"/>
        </w:rPr>
        <w:t xml:space="preserve">GG</w:t>
      </w:r>
      <w:r>
        <w:rPr>
          <w:shd w:val="clear" w:color="" w:fill=""/>
        </w:rPr>
        <w:t xml:space="preserve">, </w:t>
      </w:r>
      <w:r>
        <w:rPr>
          <w:rStyle w:val="RefSurName"/>
        </w:rPr>
        <w:t xml:space="preserve">Pujana</w:t>
      </w:r>
      <w:r>
        <w:rPr>
          <w:rStyle w:val="RefAuthor"/>
        </w:rPr>
        <w:t xml:space="preserve"> </w:t>
      </w:r>
      <w:r>
        <w:rPr>
          <w:rStyle w:val="RefGivenName"/>
        </w:rPr>
        <w:t xml:space="preserve">MA</w:t>
      </w:r>
      <w:r>
        <w:rPr>
          <w:shd w:val="clear" w:color="" w:fill=""/>
        </w:rPr>
        <w:t xml:space="preserve">, </w:t>
      </w:r>
      <w:r>
        <w:rPr>
          <w:rStyle w:val="RefSurName"/>
        </w:rPr>
        <w:t xml:space="preserve">Khokha</w:t>
      </w:r>
      <w:r>
        <w:rPr>
          <w:rStyle w:val="RefAuthor"/>
        </w:rPr>
        <w:t xml:space="preserve"> </w:t>
      </w:r>
      <w:r>
        <w:rPr>
          <w:rStyle w:val="RefGivenName"/>
        </w:rPr>
        <w:t xml:space="preserve">R</w:t>
      </w:r>
      <w:r>
        <w:rPr>
          <w:shd w:val="clear" w:color="" w:fill=""/>
        </w:rPr>
        <w:t xml:space="preserve">. </w:t>
      </w:r>
      <w:r>
        <w:rPr>
          <w:rStyle w:val="RefYear"/>
        </w:rPr>
        <w:t xml:space="preserve">2015</w:t>
      </w:r>
      <w:r>
        <w:rPr>
          <w:shd w:val="clear" w:color="" w:fill=""/>
        </w:rPr>
        <w:t xml:space="preserve">. </w:t>
      </w:r>
      <w:r>
        <w:rPr>
          <w:rStyle w:val="RefArticleTitle"/>
        </w:rPr>
        <w:t xml:space="preserve">Pka signaling drives mammary tumorigenesis through src</w:t>
      </w:r>
      <w:r>
        <w:rPr>
          <w:shd w:val="clear" w:color="" w:fill=""/>
        </w:rPr>
        <w:t xml:space="preserve">. </w:t>
      </w:r>
      <w:r>
        <w:rPr>
          <w:rStyle w:val=""/>
        </w:rPr>
        <w:t xml:space="preserve">Oncogene</w:t>
      </w:r>
      <w:r>
        <w:rPr>
          <w:shd w:val="clear" w:color="" w:fill=""/>
        </w:rPr>
        <w:t xml:space="preserve"> </w:t>
      </w:r>
      <w:r>
        <w:rPr>
          <w:rStyle w:val=""/>
        </w:rPr>
        <w:t xml:space="preserve">34</w:t>
      </w:r>
      <w:r>
        <w:rPr>
          <w:shd w:val="clear" w:color="" w:fill=""/>
        </w:rPr>
        <w:t xml:space="preserve">:</w:t>
      </w:r>
      <w:r>
        <w:rPr>
          <w:rStyle w:val="RefFPage"/>
        </w:rPr>
        <w:t xml:space="preserve">1160</w:t>
      </w:r>
      <w:r>
        <w:rPr>
          <w:shd w:val="clear" w:color="" w:fill=""/>
        </w:rPr>
        <w:t xml:space="preserve">–</w:t>
      </w:r>
      <w:r>
        <w:rPr>
          <w:rStyle w:val="RefLPage"/>
        </w:rPr>
        <w:t xml:space="preserve">1173</w:t>
      </w:r>
      <w:r>
        <w:rPr>
          <w:shd w:val="clear" w:color="" w:fill=""/>
        </w:rPr>
        <w:t xml:space="preserve">.</w:t>
      </w:r>
    </w:p>
    <w:p>
      <w:pPr>
        <w:pStyle w:val="jrnlRefText"/>
      </w:pPr>
      <w:bookmarkStart w:id="26" w:name="R6"/>
      <w:bookmarkEnd w:id="26"/>
      <w:r>
        <w:rPr>
          <w:rStyle w:val="RefSurName"/>
        </w:rPr>
        <w:t xml:space="preserve">Berman</w:t>
      </w:r>
      <w:r>
        <w:rPr>
          <w:rStyle w:val="RefAuthor"/>
        </w:rPr>
        <w:t xml:space="preserve"> </w:t>
      </w:r>
      <w:r>
        <w:rPr>
          <w:rStyle w:val="RefGivenName"/>
        </w:rPr>
        <w:t xml:space="preserve">SD</w:t>
      </w:r>
      <w:r>
        <w:rPr>
          <w:shd w:val="clear" w:color="" w:fill=""/>
        </w:rPr>
        <w:t xml:space="preserve">, </w:t>
      </w:r>
      <w:r>
        <w:rPr>
          <w:rStyle w:val="RefSurName"/>
        </w:rPr>
        <w:t xml:space="preserve">Calo</w:t>
      </w:r>
      <w:r>
        <w:rPr>
          <w:rStyle w:val="RefAuthor"/>
        </w:rPr>
        <w:t xml:space="preserve"> </w:t>
      </w:r>
      <w:r>
        <w:rPr>
          <w:rStyle w:val="RefGivenName"/>
        </w:rPr>
        <w:t xml:space="preserve">E</w:t>
      </w:r>
      <w:r>
        <w:rPr>
          <w:shd w:val="clear" w:color="" w:fill=""/>
        </w:rPr>
        <w:t xml:space="preserve">, </w:t>
      </w:r>
      <w:r>
        <w:rPr>
          <w:rStyle w:val="RefSurName"/>
        </w:rPr>
        <w:t xml:space="preserve">Landman</w:t>
      </w:r>
      <w:r>
        <w:rPr>
          <w:rStyle w:val="RefAuthor"/>
        </w:rPr>
        <w:t xml:space="preserve"> </w:t>
      </w:r>
      <w:r>
        <w:rPr>
          <w:rStyle w:val="RefGivenName"/>
        </w:rPr>
        <w:t xml:space="preserve">AS</w:t>
      </w:r>
      <w:r>
        <w:rPr>
          <w:shd w:val="clear" w:color="" w:fill=""/>
        </w:rPr>
        <w:t xml:space="preserve">, </w:t>
      </w:r>
      <w:r>
        <w:rPr>
          <w:rStyle w:val="RefSurName"/>
        </w:rPr>
        <w:t xml:space="preserve">Danielian</w:t>
      </w:r>
      <w:r>
        <w:rPr>
          <w:rStyle w:val="RefAuthor"/>
        </w:rPr>
        <w:t xml:space="preserve"> </w:t>
      </w:r>
      <w:r>
        <w:rPr>
          <w:rStyle w:val="RefGivenName"/>
        </w:rPr>
        <w:t xml:space="preserve">PS</w:t>
      </w:r>
      <w:r>
        <w:rPr>
          <w:shd w:val="clear" w:color="" w:fill=""/>
        </w:rPr>
        <w:t xml:space="preserve">, </w:t>
      </w:r>
      <w:r>
        <w:rPr>
          <w:rStyle w:val="RefSurName"/>
        </w:rPr>
        <w:t xml:space="preserve">Miller</w:t>
      </w:r>
      <w:r>
        <w:rPr>
          <w:rStyle w:val="RefAuthor"/>
        </w:rPr>
        <w:t xml:space="preserve"> </w:t>
      </w:r>
      <w:r>
        <w:rPr>
          <w:rStyle w:val="RefGivenName"/>
        </w:rPr>
        <w:t xml:space="preserve">ES</w:t>
      </w:r>
      <w:r>
        <w:rPr>
          <w:shd w:val="clear" w:color="" w:fill=""/>
        </w:rPr>
        <w:t xml:space="preserve">, </w:t>
      </w:r>
      <w:r>
        <w:rPr>
          <w:rStyle w:val="RefSurName"/>
        </w:rPr>
        <w:t xml:space="preserve">West</w:t>
      </w:r>
      <w:r>
        <w:rPr>
          <w:rStyle w:val="RefAuthor"/>
        </w:rPr>
        <w:t xml:space="preserve"> </w:t>
      </w:r>
      <w:r>
        <w:rPr>
          <w:rStyle w:val="RefGivenName"/>
        </w:rPr>
        <w:t xml:space="preserve">JC</w:t>
      </w:r>
      <w:r>
        <w:rPr>
          <w:shd w:val="clear" w:color="" w:fill=""/>
        </w:rPr>
        <w:t xml:space="preserve">, </w:t>
      </w:r>
      <w:r>
        <w:rPr>
          <w:rStyle w:val="RefSurName"/>
        </w:rPr>
        <w:t xml:space="preserve">Fonhoue</w:t>
      </w:r>
      <w:r>
        <w:rPr>
          <w:rStyle w:val="RefAuthor"/>
        </w:rPr>
        <w:t xml:space="preserve"> </w:t>
      </w:r>
      <w:r>
        <w:rPr>
          <w:rStyle w:val="RefGivenName"/>
        </w:rPr>
        <w:t xml:space="preserve">BD</w:t>
      </w:r>
      <w:r>
        <w:rPr>
          <w:shd w:val="clear" w:color="" w:fill=""/>
        </w:rPr>
        <w:t xml:space="preserve">, </w:t>
      </w:r>
      <w:r>
        <w:rPr>
          <w:rStyle w:val="RefSurName"/>
        </w:rPr>
        <w:t xml:space="preserve">Caron</w:t>
      </w:r>
      <w:r>
        <w:rPr>
          <w:rStyle w:val="RefAuthor"/>
        </w:rPr>
        <w:t xml:space="preserve"> </w:t>
      </w:r>
      <w:r>
        <w:rPr>
          <w:rStyle w:val="RefGivenName"/>
        </w:rPr>
        <w:t xml:space="preserve">A</w:t>
      </w:r>
      <w:r>
        <w:rPr>
          <w:shd w:val="clear" w:color="" w:fill=""/>
        </w:rPr>
        <w:t xml:space="preserve">, </w:t>
      </w:r>
      <w:r>
        <w:rPr>
          <w:rStyle w:val="RefSurName"/>
        </w:rPr>
        <w:t xml:space="preserve">Bronson</w:t>
      </w:r>
      <w:r>
        <w:rPr>
          <w:rStyle w:val="RefAuthor"/>
        </w:rPr>
        <w:t xml:space="preserve"> </w:t>
      </w:r>
      <w:r>
        <w:rPr>
          <w:rStyle w:val="RefGivenName"/>
        </w:rPr>
        <w:t xml:space="preserve">R</w:t>
      </w:r>
      <w:r>
        <w:rPr>
          <w:shd w:val="clear" w:color="" w:fill=""/>
        </w:rPr>
        <w:t xml:space="preserve">, </w:t>
      </w:r>
      <w:r>
        <w:rPr>
          <w:rStyle w:val="RefSurName"/>
        </w:rPr>
        <w:t xml:space="preserve">Bouxsein</w:t>
      </w:r>
      <w:r>
        <w:rPr>
          <w:rStyle w:val="RefAuthor"/>
        </w:rPr>
        <w:t xml:space="preserve"> </w:t>
      </w:r>
      <w:r>
        <w:rPr>
          <w:rStyle w:val="RefGivenName"/>
        </w:rPr>
        <w:t xml:space="preserve">ML</w:t>
      </w:r>
      <w:r>
        <w:rPr>
          <w:shd w:val="clear" w:color="" w:fill=""/>
        </w:rPr>
        <w:t xml:space="preserve">, </w:t>
      </w:r>
      <w:r>
        <w:rPr>
          <w:rStyle w:val="RefSurName"/>
        </w:rPr>
        <w:t xml:space="preserve">Mukherjee</w:t>
      </w:r>
      <w:r>
        <w:rPr>
          <w:rStyle w:val="RefAuthor"/>
        </w:rPr>
        <w:t xml:space="preserve"> </w:t>
      </w:r>
      <w:r>
        <w:rPr>
          <w:rStyle w:val="RefGivenName"/>
        </w:rPr>
        <w:t xml:space="preserve">S</w:t>
      </w:r>
      <w:r>
        <w:rPr>
          <w:shd w:val="clear" w:color="" w:fill=""/>
        </w:rPr>
        <w:t xml:space="preserve">, </w:t>
      </w:r>
      <w:r>
        <w:rPr>
          <w:rStyle w:val="RefSurName"/>
        </w:rPr>
        <w:t xml:space="preserve">Lees</w:t>
      </w:r>
      <w:r>
        <w:rPr>
          <w:rStyle w:val="RefAuthor"/>
        </w:rPr>
        <w:t xml:space="preserve"> </w:t>
      </w:r>
      <w:r>
        <w:rPr>
          <w:rStyle w:val="RefGivenName"/>
        </w:rPr>
        <w:t xml:space="preserve">JA</w:t>
      </w:r>
      <w:r>
        <w:rPr>
          <w:shd w:val="clear" w:color="" w:fill=""/>
        </w:rPr>
        <w:t xml:space="preserve">. </w:t>
      </w:r>
      <w:r>
        <w:rPr>
          <w:rStyle w:val="RefYear"/>
        </w:rPr>
        <w:t xml:space="preserve">2008</w:t>
      </w:r>
      <w:r>
        <w:rPr>
          <w:shd w:val="clear" w:color="" w:fill=""/>
        </w:rPr>
        <w:t xml:space="preserve">. </w:t>
      </w:r>
      <w:r>
        <w:rPr>
          <w:rStyle w:val="RefArticleTitle"/>
        </w:rPr>
        <w:t xml:space="preserve">Metastatic osteosarcoma induced by inactivation of rb and p53 in the osteoblast lineage</w:t>
      </w:r>
      <w:r>
        <w:rPr>
          <w:shd w:val="clear" w:color="" w:fill=""/>
        </w:rPr>
        <w:t xml:space="preserve">. </w:t>
      </w:r>
      <w:r>
        <w:rPr>
          <w:rStyle w:val=""/>
        </w:rPr>
        <w:t xml:space="preserve">Proceedings of the National Academy of Sciences of the United States of America</w:t>
      </w:r>
      <w:r>
        <w:rPr>
          <w:shd w:val="clear" w:color="" w:fill=""/>
        </w:rPr>
        <w:t xml:space="preserve"> </w:t>
      </w:r>
      <w:r>
        <w:rPr>
          <w:rStyle w:val=""/>
        </w:rPr>
        <w:t xml:space="preserve">105</w:t>
      </w:r>
      <w:r>
        <w:rPr>
          <w:shd w:val="clear" w:color="" w:fill=""/>
        </w:rPr>
        <w:t xml:space="preserve">:</w:t>
      </w:r>
      <w:r>
        <w:rPr>
          <w:rStyle w:val="RefFPage"/>
        </w:rPr>
        <w:t xml:space="preserve">11851</w:t>
      </w:r>
      <w:r>
        <w:rPr>
          <w:shd w:val="clear" w:color="" w:fill=""/>
        </w:rPr>
        <w:t xml:space="preserve">–</w:t>
      </w:r>
      <w:r>
        <w:rPr>
          <w:rStyle w:val="RefLPage"/>
        </w:rPr>
        <w:t xml:space="preserve">11856</w:t>
      </w:r>
      <w:r>
        <w:rPr>
          <w:shd w:val="clear" w:color="" w:fill=""/>
        </w:rPr>
        <w:t xml:space="preserve">.</w:t>
      </w:r>
    </w:p>
    <w:p>
      <w:pPr>
        <w:pStyle w:val="jrnlRefText"/>
      </w:pPr>
      <w:bookmarkStart w:id="27" w:name="R7"/>
      <w:bookmarkEnd w:id="27"/>
      <w:r>
        <w:rPr>
          <w:rStyle w:val="RefSurName"/>
        </w:rPr>
        <w:t xml:space="preserve">Bieging</w:t>
      </w:r>
      <w:r>
        <w:rPr>
          <w:rStyle w:val="RefAuthor"/>
        </w:rPr>
        <w:t xml:space="preserve"> </w:t>
      </w:r>
      <w:r>
        <w:rPr>
          <w:rStyle w:val="RefGivenName"/>
        </w:rPr>
        <w:t xml:space="preserve">KT</w:t>
      </w:r>
      <w:r>
        <w:rPr>
          <w:shd w:val="clear" w:color="" w:fill=""/>
        </w:rPr>
        <w:t xml:space="preserve">, </w:t>
      </w:r>
      <w:r>
        <w:rPr>
          <w:rStyle w:val="RefSurName"/>
        </w:rPr>
        <w:t xml:space="preserve">Attardi</w:t>
      </w:r>
      <w:r>
        <w:rPr>
          <w:rStyle w:val="RefAuthor"/>
        </w:rPr>
        <w:t xml:space="preserve"> </w:t>
      </w:r>
      <w:r>
        <w:rPr>
          <w:rStyle w:val="RefGivenName"/>
        </w:rPr>
        <w:t xml:space="preserve">LD</w:t>
      </w:r>
      <w:r>
        <w:rPr>
          <w:shd w:val="clear" w:color="" w:fill=""/>
        </w:rPr>
        <w:t xml:space="preserve">. </w:t>
      </w:r>
      <w:r>
        <w:rPr>
          <w:rStyle w:val="RefYear"/>
        </w:rPr>
        <w:t xml:space="preserve">2012</w:t>
      </w:r>
      <w:r>
        <w:rPr>
          <w:shd w:val="clear" w:color="" w:fill=""/>
        </w:rPr>
        <w:t xml:space="preserve">. </w:t>
      </w:r>
      <w:r>
        <w:rPr>
          <w:rStyle w:val="RefArticleTitle"/>
        </w:rPr>
        <w:t xml:space="preserve">Deconstructing p53 transcriptional networks in tumor suppression</w:t>
      </w:r>
      <w:r>
        <w:rPr>
          <w:shd w:val="clear" w:color="" w:fill=""/>
        </w:rPr>
        <w:t xml:space="preserve">. </w:t>
      </w:r>
      <w:r>
        <w:rPr>
          <w:rStyle w:val=""/>
        </w:rPr>
        <w:t xml:space="preserve">Trends in Cell Biology</w:t>
      </w:r>
      <w:r>
        <w:rPr>
          <w:shd w:val="clear" w:color="" w:fill=""/>
        </w:rPr>
        <w:t xml:space="preserve"> </w:t>
      </w:r>
      <w:r>
        <w:rPr>
          <w:rStyle w:val=""/>
        </w:rPr>
        <w:t xml:space="preserve">22</w:t>
      </w:r>
      <w:r>
        <w:rPr>
          <w:shd w:val="clear" w:color="" w:fill=""/>
        </w:rPr>
        <w:t xml:space="preserve">:</w:t>
      </w:r>
      <w:r>
        <w:rPr>
          <w:rStyle w:val="RefFPage"/>
        </w:rPr>
        <w:t xml:space="preserve">97</w:t>
      </w:r>
      <w:r>
        <w:rPr>
          <w:shd w:val="clear" w:color="" w:fill=""/>
        </w:rPr>
        <w:t xml:space="preserve">–</w:t>
      </w:r>
      <w:r>
        <w:rPr>
          <w:rStyle w:val="RefLPage"/>
        </w:rPr>
        <w:t xml:space="preserve">106</w:t>
      </w:r>
      <w:r>
        <w:rPr>
          <w:shd w:val="clear" w:color="" w:fill=""/>
        </w:rPr>
        <w:t xml:space="preserve">.</w:t>
      </w:r>
    </w:p>
    <w:p>
      <w:pPr>
        <w:pStyle w:val="jrnlRefText"/>
      </w:pPr>
      <w:bookmarkStart w:id="28" w:name="R8"/>
      <w:bookmarkEnd w:id="28"/>
      <w:r>
        <w:rPr>
          <w:rStyle w:val="RefSurName"/>
        </w:rPr>
        <w:t xml:space="preserve">Bieging</w:t>
      </w:r>
      <w:r>
        <w:rPr>
          <w:rStyle w:val="RefAuthor"/>
        </w:rPr>
        <w:t xml:space="preserve"> </w:t>
      </w:r>
      <w:r>
        <w:rPr>
          <w:rStyle w:val="RefGivenName"/>
        </w:rPr>
        <w:t xml:space="preserve">KT</w:t>
      </w:r>
      <w:r>
        <w:rPr>
          <w:shd w:val="clear" w:color="" w:fill=""/>
        </w:rPr>
        <w:t xml:space="preserve">, </w:t>
      </w:r>
      <w:r>
        <w:rPr>
          <w:rStyle w:val="RefSurName"/>
        </w:rPr>
        <w:t xml:space="preserve">Mello</w:t>
      </w:r>
      <w:r>
        <w:rPr>
          <w:rStyle w:val="RefAuthor"/>
        </w:rPr>
        <w:t xml:space="preserve"> </w:t>
      </w:r>
      <w:r>
        <w:rPr>
          <w:rStyle w:val="RefGivenName"/>
        </w:rPr>
        <w:t xml:space="preserve">SS</w:t>
      </w:r>
      <w:r>
        <w:rPr>
          <w:shd w:val="clear" w:color="" w:fill=""/>
        </w:rPr>
        <w:t xml:space="preserve">, </w:t>
      </w:r>
      <w:r>
        <w:rPr>
          <w:rStyle w:val="RefSurName"/>
        </w:rPr>
        <w:t xml:space="preserve">Attardi</w:t>
      </w:r>
      <w:r>
        <w:rPr>
          <w:rStyle w:val="RefAuthor"/>
        </w:rPr>
        <w:t xml:space="preserve"> </w:t>
      </w:r>
      <w:r>
        <w:rPr>
          <w:rStyle w:val="RefGivenName"/>
        </w:rPr>
        <w:t xml:space="preserve">LD</w:t>
      </w:r>
      <w:r>
        <w:rPr>
          <w:shd w:val="clear" w:color="" w:fill=""/>
        </w:rPr>
        <w:t xml:space="preserve">. </w:t>
      </w:r>
      <w:r>
        <w:rPr>
          <w:rStyle w:val="RefYear"/>
        </w:rPr>
        <w:t xml:space="preserve">2014</w:t>
      </w:r>
      <w:r>
        <w:rPr>
          <w:shd w:val="clear" w:color="" w:fill=""/>
        </w:rPr>
        <w:t xml:space="preserve">. </w:t>
      </w:r>
      <w:r>
        <w:rPr>
          <w:rStyle w:val="RefArticleTitle"/>
        </w:rPr>
        <w:t xml:space="preserve">Unravelling mechanisms of p53-mediated tumour suppression</w:t>
      </w:r>
      <w:r>
        <w:rPr>
          <w:shd w:val="clear" w:color="" w:fill=""/>
        </w:rPr>
        <w:t xml:space="preserve">. </w:t>
      </w:r>
      <w:r>
        <w:rPr>
          <w:rStyle w:val=""/>
        </w:rPr>
        <w:t xml:space="preserve">Nature Reviews. Cancer</w:t>
      </w:r>
      <w:r>
        <w:rPr>
          <w:shd w:val="clear" w:color="" w:fill=""/>
        </w:rPr>
        <w:t xml:space="preserve"> </w:t>
      </w:r>
      <w:r>
        <w:rPr>
          <w:rStyle w:val=""/>
        </w:rPr>
        <w:t xml:space="preserve">14</w:t>
      </w:r>
      <w:r>
        <w:rPr>
          <w:shd w:val="clear" w:color="" w:fill=""/>
        </w:rPr>
        <w:t xml:space="preserve">:</w:t>
      </w:r>
      <w:r>
        <w:rPr>
          <w:rStyle w:val="RefFPage"/>
        </w:rPr>
        <w:t xml:space="preserve">359</w:t>
      </w:r>
      <w:r>
        <w:rPr>
          <w:shd w:val="clear" w:color="" w:fill=""/>
        </w:rPr>
        <w:t xml:space="preserve">–</w:t>
      </w:r>
      <w:r>
        <w:rPr>
          <w:rStyle w:val="RefLPage"/>
        </w:rPr>
        <w:t xml:space="preserve">370</w:t>
      </w:r>
      <w:r>
        <w:rPr>
          <w:shd w:val="clear" w:color="" w:fill=""/>
        </w:rPr>
        <w:t xml:space="preserve">.</w:t>
      </w:r>
    </w:p>
    <w:p>
      <w:pPr>
        <w:pStyle w:val="jrnlRefText"/>
      </w:pPr>
      <w:bookmarkStart w:id="29" w:name="R9"/>
      <w:bookmarkEnd w:id="29"/>
      <w:r>
        <w:rPr>
          <w:rStyle w:val="RefSurName"/>
        </w:rPr>
        <w:t xml:space="preserve">Cazier</w:t>
      </w:r>
      <w:r>
        <w:rPr>
          <w:rStyle w:val="RefAuthor"/>
        </w:rPr>
        <w:t xml:space="preserve"> </w:t>
      </w:r>
      <w:r>
        <w:rPr>
          <w:rStyle w:val="RefGivenName"/>
        </w:rPr>
        <w:t xml:space="preserve">JB</w:t>
      </w:r>
      <w:r>
        <w:rPr>
          <w:shd w:val="clear" w:color="" w:fill=""/>
        </w:rPr>
        <w:t xml:space="preserve">, </w:t>
      </w:r>
      <w:r>
        <w:rPr>
          <w:rStyle w:val="RefSurName"/>
        </w:rPr>
        <w:t xml:space="preserve">Rao</w:t>
      </w:r>
      <w:r>
        <w:rPr>
          <w:rStyle w:val="RefAuthor"/>
        </w:rPr>
        <w:t xml:space="preserve"> </w:t>
      </w:r>
      <w:r>
        <w:rPr>
          <w:rStyle w:val="RefGivenName"/>
        </w:rPr>
        <w:t xml:space="preserve">SR</w:t>
      </w:r>
      <w:r>
        <w:rPr>
          <w:shd w:val="clear" w:color="" w:fill=""/>
        </w:rPr>
        <w:t xml:space="preserve">, </w:t>
      </w:r>
      <w:r>
        <w:rPr>
          <w:rStyle w:val="RefSurName"/>
        </w:rPr>
        <w:t xml:space="preserve">McLean</w:t>
      </w:r>
      <w:r>
        <w:rPr>
          <w:rStyle w:val="RefAuthor"/>
        </w:rPr>
        <w:t xml:space="preserve"> </w:t>
      </w:r>
      <w:r>
        <w:rPr>
          <w:rStyle w:val="RefGivenName"/>
        </w:rPr>
        <w:t xml:space="preserve">CM</w:t>
      </w:r>
      <w:r>
        <w:rPr>
          <w:shd w:val="clear" w:color="" w:fill=""/>
        </w:rPr>
        <w:t xml:space="preserve">, </w:t>
      </w:r>
      <w:r>
        <w:rPr>
          <w:rStyle w:val="RefSurName"/>
        </w:rPr>
        <w:t xml:space="preserve">Walker</w:t>
      </w:r>
      <w:r>
        <w:rPr>
          <w:rStyle w:val="RefAuthor"/>
        </w:rPr>
        <w:t xml:space="preserve"> </w:t>
      </w:r>
      <w:r>
        <w:rPr>
          <w:rStyle w:val="RefGivenName"/>
        </w:rPr>
        <w:t xml:space="preserve">AK</w:t>
      </w:r>
      <w:r>
        <w:rPr>
          <w:shd w:val="clear" w:color="" w:fill=""/>
        </w:rPr>
        <w:t xml:space="preserve">, </w:t>
      </w:r>
      <w:r>
        <w:rPr>
          <w:rStyle w:val="RefSurName"/>
        </w:rPr>
        <w:t xml:space="preserve">Walker</w:t>
      </w:r>
      <w:r>
        <w:rPr>
          <w:rStyle w:val="RefAuthor"/>
        </w:rPr>
        <w:t xml:space="preserve"> </w:t>
      </w:r>
      <w:r>
        <w:rPr>
          <w:rStyle w:val="RefGivenName"/>
        </w:rPr>
        <w:t xml:space="preserve">AL</w:t>
      </w:r>
      <w:r>
        <w:rPr>
          <w:shd w:val="clear" w:color="" w:fill=""/>
        </w:rPr>
        <w:t xml:space="preserve">, </w:t>
      </w:r>
      <w:r>
        <w:rPr>
          <w:rStyle w:val="RefSurName"/>
        </w:rPr>
        <w:t xml:space="preserve">Wright</w:t>
      </w:r>
      <w:r>
        <w:rPr>
          <w:rStyle w:val="RefAuthor"/>
        </w:rPr>
        <w:t xml:space="preserve"> </w:t>
      </w:r>
      <w:r>
        <w:rPr>
          <w:rStyle w:val="RefGivenName"/>
        </w:rPr>
        <w:t xml:space="preserve">BJ</w:t>
      </w:r>
      <w:r>
        <w:rPr>
          <w:shd w:val="clear" w:color="" w:fill=""/>
        </w:rPr>
        <w:t xml:space="preserve">, </w:t>
      </w:r>
      <w:r>
        <w:rPr>
          <w:rStyle w:val="RefSurName"/>
        </w:rPr>
        <w:t xml:space="preserve">Jaeger</w:t>
      </w:r>
      <w:r>
        <w:rPr>
          <w:rStyle w:val="RefAuthor"/>
        </w:rPr>
        <w:t xml:space="preserve"> </w:t>
      </w:r>
      <w:r>
        <w:rPr>
          <w:rStyle w:val="RefGivenName"/>
        </w:rPr>
        <w:t xml:space="preserve">EE</w:t>
      </w:r>
      <w:r>
        <w:rPr>
          <w:shd w:val="clear" w:color="" w:fill=""/>
        </w:rPr>
        <w:t xml:space="preserve">, </w:t>
      </w:r>
      <w:r>
        <w:rPr>
          <w:rStyle w:val="RefSurName"/>
        </w:rPr>
        <w:t xml:space="preserve">Kartsonaki</w:t>
      </w:r>
      <w:r>
        <w:rPr>
          <w:rStyle w:val="RefAuthor"/>
        </w:rPr>
        <w:t xml:space="preserve"> </w:t>
      </w:r>
      <w:r>
        <w:rPr>
          <w:rStyle w:val="RefGivenName"/>
        </w:rPr>
        <w:t xml:space="preserve">C</w:t>
      </w:r>
      <w:r>
        <w:rPr>
          <w:shd w:val="clear" w:color="" w:fill=""/>
        </w:rPr>
        <w:t xml:space="preserve">, </w:t>
      </w:r>
      <w:r>
        <w:rPr>
          <w:rStyle w:val="RefSurName"/>
        </w:rPr>
        <w:t xml:space="preserve">Marsden</w:t>
      </w:r>
      <w:r>
        <w:rPr>
          <w:rStyle w:val="RefAuthor"/>
        </w:rPr>
        <w:t xml:space="preserve"> </w:t>
      </w:r>
      <w:r>
        <w:rPr>
          <w:rStyle w:val="RefGivenName"/>
        </w:rPr>
        <w:t xml:space="preserve">L</w:t>
      </w:r>
      <w:r>
        <w:rPr>
          <w:shd w:val="clear" w:color="" w:fill=""/>
        </w:rPr>
        <w:t xml:space="preserve">, </w:t>
      </w:r>
      <w:r>
        <w:rPr>
          <w:rStyle w:val="RefSurName"/>
        </w:rPr>
        <w:t xml:space="preserve">Yau</w:t>
      </w:r>
      <w:r>
        <w:rPr>
          <w:rStyle w:val="RefAuthor"/>
        </w:rPr>
        <w:t xml:space="preserve"> </w:t>
      </w:r>
      <w:r>
        <w:rPr>
          <w:rStyle w:val="RefGivenName"/>
        </w:rPr>
        <w:t xml:space="preserve">C</w:t>
      </w:r>
      <w:r>
        <w:rPr>
          <w:shd w:val="clear" w:color="" w:fill=""/>
        </w:rPr>
        <w:t xml:space="preserve">, </w:t>
      </w:r>
      <w:r>
        <w:rPr>
          <w:rStyle w:val="RefSurName"/>
        </w:rPr>
        <w:t xml:space="preserve">Camps</w:t>
      </w:r>
      <w:r>
        <w:rPr>
          <w:rStyle w:val="RefAuthor"/>
        </w:rPr>
        <w:t xml:space="preserve"> </w:t>
      </w:r>
      <w:r>
        <w:rPr>
          <w:rStyle w:val="RefGivenName"/>
        </w:rPr>
        <w:t xml:space="preserve">C</w:t>
      </w:r>
      <w:r>
        <w:rPr>
          <w:shd w:val="clear" w:color="" w:fill=""/>
        </w:rPr>
        <w:t xml:space="preserve">, </w:t>
      </w:r>
      <w:r>
        <w:rPr>
          <w:rStyle w:val="RefSurName"/>
        </w:rPr>
        <w:t xml:space="preserve">Kaisaki</w:t>
      </w:r>
      <w:r>
        <w:rPr>
          <w:rStyle w:val="RefAuthor"/>
        </w:rPr>
        <w:t xml:space="preserve"> </w:t>
      </w:r>
      <w:r>
        <w:rPr>
          <w:rStyle w:val="RefGivenName"/>
        </w:rPr>
        <w:t xml:space="preserve">P</w:t>
      </w:r>
      <w:r>
        <w:rPr>
          <w:shd w:val="clear" w:color="" w:fill=""/>
        </w:rPr>
        <w:t xml:space="preserve">, </w:t>
      </w:r>
      <w:r>
        <w:rPr>
          <w:rStyle w:val="RefSurName"/>
        </w:rPr>
        <w:t xml:space="preserve">Taylor</w:t>
      </w:r>
      <w:r>
        <w:rPr>
          <w:rStyle w:val="RefAuthor"/>
        </w:rPr>
        <w:t xml:space="preserve"> </w:t>
      </w:r>
      <w:r>
        <w:rPr>
          <w:rStyle w:val="RefGivenName"/>
        </w:rPr>
        <w:t xml:space="preserve">J</w:t>
      </w:r>
      <w:r>
        <w:rPr>
          <w:shd w:val="clear" w:color="" w:fill=""/>
        </w:rPr>
        <w:t xml:space="preserve">, </w:t>
      </w:r>
      <w:r>
        <w:rPr>
          <w:rStyle w:val="RefSurName"/>
        </w:rPr>
        <w:t xml:space="preserve">Catto</w:t>
      </w:r>
      <w:r>
        <w:rPr>
          <w:rStyle w:val="RefAuthor"/>
        </w:rPr>
        <w:t xml:space="preserve"> </w:t>
      </w:r>
      <w:r>
        <w:rPr>
          <w:rStyle w:val="RefGivenName"/>
        </w:rPr>
        <w:t xml:space="preserve">JW</w:t>
      </w:r>
      <w:r>
        <w:rPr>
          <w:shd w:val="clear" w:color="" w:fill=""/>
        </w:rPr>
        <w:t xml:space="preserve">, </w:t>
      </w:r>
      <w:r>
        <w:rPr>
          <w:rStyle w:val="RefSurName"/>
        </w:rPr>
        <w:t xml:space="preserve">Tomlinson</w:t>
      </w:r>
      <w:r>
        <w:rPr>
          <w:rStyle w:val="RefAuthor"/>
        </w:rPr>
        <w:t xml:space="preserve"> </w:t>
      </w:r>
      <w:r>
        <w:rPr>
          <w:rStyle w:val="RefGivenName"/>
        </w:rPr>
        <w:t xml:space="preserve">IP</w:t>
      </w:r>
      <w:r>
        <w:rPr>
          <w:shd w:val="clear" w:color="" w:fill=""/>
        </w:rPr>
        <w:t xml:space="preserve">, </w:t>
      </w:r>
      <w:r>
        <w:rPr>
          <w:rStyle w:val="RefSurName"/>
        </w:rPr>
        <w:t xml:space="preserve">Kiltie</w:t>
      </w:r>
      <w:r>
        <w:rPr>
          <w:rStyle w:val="RefAuthor"/>
        </w:rPr>
        <w:t xml:space="preserve"> </w:t>
      </w:r>
      <w:r>
        <w:rPr>
          <w:rStyle w:val="RefGivenName"/>
        </w:rPr>
        <w:t xml:space="preserve">AE</w:t>
      </w:r>
      <w:r>
        <w:rPr>
          <w:shd w:val="clear" w:color="" w:fill=""/>
        </w:rPr>
        <w:t xml:space="preserve">, </w:t>
      </w:r>
      <w:r>
        <w:rPr>
          <w:rStyle w:val="RefSurName"/>
        </w:rPr>
        <w:t xml:space="preserve">Hamdy</w:t>
      </w:r>
      <w:r>
        <w:rPr>
          <w:rStyle w:val="RefAuthor"/>
        </w:rPr>
        <w:t xml:space="preserve"> </w:t>
      </w:r>
      <w:r>
        <w:rPr>
          <w:rStyle w:val="RefGivenName"/>
        </w:rPr>
        <w:t xml:space="preserve">FC</w:t>
      </w:r>
      <w:r>
        <w:rPr>
          <w:shd w:val="clear" w:color="" w:fill=""/>
        </w:rPr>
        <w:t xml:space="preserve">. </w:t>
      </w:r>
      <w:r>
        <w:rPr>
          <w:rStyle w:val="RefCollaboration"/>
        </w:rPr>
        <w:t xml:space="preserve">Oxford-Illumina WGS500 Consortium</w:t>
      </w:r>
      <w:r>
        <w:rPr>
          <w:shd w:val="clear" w:color="" w:fill=""/>
        </w:rPr>
        <w:t xml:space="preserve">. </w:t>
      </w:r>
      <w:r>
        <w:rPr>
          <w:rStyle w:val="RefYear"/>
        </w:rPr>
        <w:t xml:space="preserve">2014</w:t>
      </w:r>
      <w:r>
        <w:rPr>
          <w:shd w:val="clear" w:color="" w:fill=""/>
        </w:rPr>
        <w:t xml:space="preserve">. </w:t>
      </w:r>
      <w:r>
        <w:rPr>
          <w:rStyle w:val="RefArticleTitle"/>
        </w:rPr>
        <w:t xml:space="preserve">Whole-genome sequencing of bladder cancers reveals somatic CDKN1A mutations and clinicopathological associations with mutation burden</w:t>
      </w:r>
      <w:r>
        <w:rPr>
          <w:shd w:val="clear" w:color="" w:fill=""/>
        </w:rPr>
        <w:t xml:space="preserve">. </w:t>
      </w:r>
      <w:r>
        <w:rPr>
          <w:rStyle w:val=""/>
        </w:rPr>
        <w:t xml:space="preserve">Nature Communications</w:t>
      </w:r>
      <w:r>
        <w:rPr>
          <w:shd w:val="clear" w:color="" w:fill=""/>
        </w:rPr>
        <w:t xml:space="preserve"> </w:t>
      </w:r>
      <w:r>
        <w:rPr>
          <w:rStyle w:val=""/>
        </w:rPr>
        <w:t xml:space="preserve">5</w:t>
      </w:r>
      <w:r>
        <w:rPr>
          <w:shd w:val="clear" w:color="" w:fill=""/>
        </w:rPr>
        <w:t xml:space="preserve">:</w:t>
      </w:r>
      <w:r>
        <w:rPr>
          <w:rStyle w:val="RefFPage"/>
        </w:rPr>
        <w:t xml:space="preserve">3756</w:t>
      </w:r>
      <w:r>
        <w:rPr>
          <w:shd w:val="clear" w:color="" w:fill=""/>
        </w:rPr>
        <w:t xml:space="preserve">.</w:t>
      </w:r>
    </w:p>
    <w:p>
      <w:pPr>
        <w:pStyle w:val="jrnlRefText"/>
      </w:pPr>
      <w:bookmarkStart w:id="30" w:name="R10"/>
      <w:bookmarkEnd w:id="30"/>
      <w:r>
        <w:rPr>
          <w:rStyle w:val="RefSurName"/>
        </w:rPr>
        <w:t xml:space="preserve">Chen</w:t>
      </w:r>
      <w:r>
        <w:rPr>
          <w:rStyle w:val="RefAuthor"/>
        </w:rPr>
        <w:t xml:space="preserve"> </w:t>
      </w:r>
      <w:r>
        <w:rPr>
          <w:rStyle w:val="RefGivenName"/>
        </w:rPr>
        <w:t xml:space="preserve">X</w:t>
      </w:r>
      <w:r>
        <w:rPr>
          <w:shd w:val="clear" w:color="" w:fill=""/>
        </w:rPr>
        <w:t xml:space="preserve">, </w:t>
      </w:r>
      <w:r>
        <w:rPr>
          <w:rStyle w:val="RefSurName"/>
        </w:rPr>
        <w:t xml:space="preserve">Bahrami</w:t>
      </w:r>
      <w:r>
        <w:rPr>
          <w:rStyle w:val="RefAuthor"/>
        </w:rPr>
        <w:t xml:space="preserve"> </w:t>
      </w:r>
      <w:r>
        <w:rPr>
          <w:rStyle w:val="RefGivenName"/>
        </w:rPr>
        <w:t xml:space="preserve">A</w:t>
      </w:r>
      <w:r>
        <w:rPr>
          <w:shd w:val="clear" w:color="" w:fill=""/>
        </w:rPr>
        <w:t xml:space="preserve">, </w:t>
      </w:r>
      <w:r>
        <w:rPr>
          <w:rStyle w:val="RefSurName"/>
        </w:rPr>
        <w:t xml:space="preserve">Pappo</w:t>
      </w:r>
      <w:r>
        <w:rPr>
          <w:rStyle w:val="RefAuthor"/>
        </w:rPr>
        <w:t xml:space="preserve"> </w:t>
      </w:r>
      <w:r>
        <w:rPr>
          <w:rStyle w:val="RefGivenName"/>
        </w:rPr>
        <w:t xml:space="preserve">A</w:t>
      </w:r>
      <w:r>
        <w:rPr>
          <w:shd w:val="clear" w:color="" w:fill=""/>
        </w:rPr>
        <w:t xml:space="preserve">, </w:t>
      </w:r>
      <w:r>
        <w:rPr>
          <w:rStyle w:val="RefSurName"/>
        </w:rPr>
        <w:t xml:space="preserve">Easton</w:t>
      </w:r>
      <w:r>
        <w:rPr>
          <w:rStyle w:val="RefAuthor"/>
        </w:rPr>
        <w:t xml:space="preserve"> </w:t>
      </w:r>
      <w:r>
        <w:rPr>
          <w:rStyle w:val="RefGivenName"/>
        </w:rPr>
        <w:t xml:space="preserve">J</w:t>
      </w:r>
      <w:r>
        <w:rPr>
          <w:shd w:val="clear" w:color="" w:fill=""/>
        </w:rPr>
        <w:t xml:space="preserve">, </w:t>
      </w:r>
      <w:r>
        <w:rPr>
          <w:rStyle w:val="RefSurName"/>
        </w:rPr>
        <w:t xml:space="preserve">Dalton</w:t>
      </w:r>
      <w:r>
        <w:rPr>
          <w:rStyle w:val="RefAuthor"/>
        </w:rPr>
        <w:t xml:space="preserve"> </w:t>
      </w:r>
      <w:r>
        <w:rPr>
          <w:rStyle w:val="RefGivenName"/>
        </w:rPr>
        <w:t xml:space="preserve">J</w:t>
      </w:r>
      <w:r>
        <w:rPr>
          <w:shd w:val="clear" w:color="" w:fill=""/>
        </w:rPr>
        <w:t xml:space="preserve">, </w:t>
      </w:r>
      <w:r>
        <w:rPr>
          <w:rStyle w:val="RefSurName"/>
        </w:rPr>
        <w:t xml:space="preserve">Hedlund</w:t>
      </w:r>
      <w:r>
        <w:rPr>
          <w:rStyle w:val="RefAuthor"/>
        </w:rPr>
        <w:t xml:space="preserve"> </w:t>
      </w:r>
      <w:r>
        <w:rPr>
          <w:rStyle w:val="RefGivenName"/>
        </w:rPr>
        <w:t xml:space="preserve">E</w:t>
      </w:r>
      <w:r>
        <w:rPr>
          <w:shd w:val="clear" w:color="" w:fill=""/>
        </w:rPr>
        <w:t xml:space="preserve">, </w:t>
      </w:r>
      <w:r>
        <w:rPr>
          <w:rStyle w:val="RefSurName"/>
        </w:rPr>
        <w:t xml:space="preserve">Ellison</w:t>
      </w:r>
      <w:r>
        <w:rPr>
          <w:rStyle w:val="RefAuthor"/>
        </w:rPr>
        <w:t xml:space="preserve"> </w:t>
      </w:r>
      <w:r>
        <w:rPr>
          <w:rStyle w:val="RefGivenName"/>
        </w:rPr>
        <w:t xml:space="preserve">D</w:t>
      </w:r>
      <w:r>
        <w:rPr>
          <w:shd w:val="clear" w:color="" w:fill=""/>
        </w:rPr>
        <w:t xml:space="preserve">, </w:t>
      </w:r>
      <w:r>
        <w:rPr>
          <w:rStyle w:val="RefSurName"/>
        </w:rPr>
        <w:t xml:space="preserve">Shurtleff</w:t>
      </w:r>
      <w:r>
        <w:rPr>
          <w:rStyle w:val="RefAuthor"/>
        </w:rPr>
        <w:t xml:space="preserve"> </w:t>
      </w:r>
      <w:r>
        <w:rPr>
          <w:rStyle w:val="RefGivenName"/>
        </w:rPr>
        <w:t xml:space="preserve">S</w:t>
      </w:r>
      <w:r>
        <w:rPr>
          <w:shd w:val="clear" w:color="" w:fill=""/>
        </w:rPr>
        <w:t xml:space="preserve">, </w:t>
      </w:r>
      <w:r>
        <w:rPr>
          <w:rStyle w:val="RefSurName"/>
        </w:rPr>
        <w:t xml:space="preserve">Wu</w:t>
      </w:r>
      <w:r>
        <w:rPr>
          <w:rStyle w:val="RefAuthor"/>
        </w:rPr>
        <w:t xml:space="preserve"> </w:t>
      </w:r>
      <w:r>
        <w:rPr>
          <w:rStyle w:val="RefGivenName"/>
        </w:rPr>
        <w:t xml:space="preserve">G</w:t>
      </w:r>
      <w:r>
        <w:rPr>
          <w:shd w:val="clear" w:color="" w:fill=""/>
        </w:rPr>
        <w:t xml:space="preserve">, </w:t>
      </w:r>
      <w:r>
        <w:rPr>
          <w:rStyle w:val="RefSurName"/>
        </w:rPr>
        <w:t xml:space="preserve">Wei</w:t>
      </w:r>
      <w:r>
        <w:rPr>
          <w:rStyle w:val="RefAuthor"/>
        </w:rPr>
        <w:t xml:space="preserve"> </w:t>
      </w:r>
      <w:r>
        <w:rPr>
          <w:rStyle w:val="RefGivenName"/>
        </w:rPr>
        <w:t xml:space="preserve">L</w:t>
      </w:r>
      <w:r>
        <w:rPr>
          <w:shd w:val="clear" w:color="" w:fill=""/>
        </w:rPr>
        <w:t xml:space="preserve">, </w:t>
      </w:r>
      <w:r>
        <w:rPr>
          <w:rStyle w:val="RefSurName"/>
        </w:rPr>
        <w:t xml:space="preserve">Parker</w:t>
      </w:r>
      <w:r>
        <w:rPr>
          <w:rStyle w:val="RefAuthor"/>
        </w:rPr>
        <w:t xml:space="preserve"> </w:t>
      </w:r>
      <w:r>
        <w:rPr>
          <w:rStyle w:val="RefGivenName"/>
        </w:rPr>
        <w:t xml:space="preserve">M</w:t>
      </w:r>
      <w:r>
        <w:rPr>
          <w:shd w:val="clear" w:color="" w:fill=""/>
        </w:rPr>
        <w:t xml:space="preserve">, </w:t>
      </w:r>
      <w:r>
        <w:rPr>
          <w:rStyle w:val="RefSurName"/>
        </w:rPr>
        <w:t xml:space="preserve">Rusch</w:t>
      </w:r>
      <w:r>
        <w:rPr>
          <w:rStyle w:val="RefAuthor"/>
        </w:rPr>
        <w:t xml:space="preserve"> </w:t>
      </w:r>
      <w:r>
        <w:rPr>
          <w:rStyle w:val="RefGivenName"/>
        </w:rPr>
        <w:t xml:space="preserve">M</w:t>
      </w:r>
      <w:r>
        <w:rPr>
          <w:shd w:val="clear" w:color="" w:fill=""/>
        </w:rPr>
        <w:t xml:space="preserve">, </w:t>
      </w:r>
      <w:r>
        <w:rPr>
          <w:rStyle w:val="RefSurName"/>
        </w:rPr>
        <w:t xml:space="preserve">Nagahawatte</w:t>
      </w:r>
      <w:r>
        <w:rPr>
          <w:rStyle w:val="RefAuthor"/>
        </w:rPr>
        <w:t xml:space="preserve"> </w:t>
      </w:r>
      <w:r>
        <w:rPr>
          <w:rStyle w:val="RefGivenName"/>
        </w:rPr>
        <w:t xml:space="preserve">P</w:t>
      </w:r>
      <w:r>
        <w:rPr>
          <w:shd w:val="clear" w:color="" w:fill=""/>
        </w:rPr>
        <w:t xml:space="preserve">, </w:t>
      </w:r>
      <w:r>
        <w:rPr>
          <w:rStyle w:val="RefSurName"/>
        </w:rPr>
        <w:t xml:space="preserve">Wu</w:t>
      </w:r>
      <w:r>
        <w:rPr>
          <w:rStyle w:val="RefAuthor"/>
        </w:rPr>
        <w:t xml:space="preserve"> </w:t>
      </w:r>
      <w:r>
        <w:rPr>
          <w:rStyle w:val="RefGivenName"/>
        </w:rPr>
        <w:t xml:space="preserve">J</w:t>
      </w:r>
      <w:r>
        <w:rPr>
          <w:shd w:val="clear" w:color="" w:fill=""/>
        </w:rPr>
        <w:t xml:space="preserve">, </w:t>
      </w:r>
      <w:r>
        <w:rPr>
          <w:rStyle w:val="RefSurName"/>
        </w:rPr>
        <w:t xml:space="preserve">Mao</w:t>
      </w:r>
      <w:r>
        <w:rPr>
          <w:rStyle w:val="RefAuthor"/>
        </w:rPr>
        <w:t xml:space="preserve"> </w:t>
      </w:r>
      <w:r>
        <w:rPr>
          <w:rStyle w:val="RefGivenName"/>
        </w:rPr>
        <w:t xml:space="preserve">S</w:t>
      </w:r>
      <w:r>
        <w:rPr>
          <w:shd w:val="clear" w:color="" w:fill=""/>
        </w:rPr>
        <w:t xml:space="preserve">, </w:t>
      </w:r>
      <w:r>
        <w:rPr>
          <w:rStyle w:val="RefSurName"/>
        </w:rPr>
        <w:t xml:space="preserve">Boggs</w:t>
      </w:r>
      <w:r>
        <w:rPr>
          <w:rStyle w:val="RefAuthor"/>
        </w:rPr>
        <w:t xml:space="preserve"> </w:t>
      </w:r>
      <w:r>
        <w:rPr>
          <w:rStyle w:val="RefGivenName"/>
        </w:rPr>
        <w:t xml:space="preserve">K</w:t>
      </w:r>
      <w:r>
        <w:rPr>
          <w:shd w:val="clear" w:color="" w:fill=""/>
        </w:rPr>
        <w:t xml:space="preserve">, </w:t>
      </w:r>
      <w:r>
        <w:rPr>
          <w:rStyle w:val="RefSurName"/>
        </w:rPr>
        <w:t xml:space="preserve">Mulder</w:t>
      </w:r>
      <w:r>
        <w:rPr>
          <w:rStyle w:val="RefAuthor"/>
        </w:rPr>
        <w:t xml:space="preserve"> </w:t>
      </w:r>
      <w:r>
        <w:rPr>
          <w:rStyle w:val="RefGivenName"/>
        </w:rPr>
        <w:t xml:space="preserve">H</w:t>
      </w:r>
      <w:r>
        <w:rPr>
          <w:shd w:val="clear" w:color="" w:fill=""/>
        </w:rPr>
        <w:t xml:space="preserve">, </w:t>
      </w:r>
      <w:r>
        <w:rPr>
          <w:rStyle w:val="RefSurName"/>
        </w:rPr>
        <w:t xml:space="preserve">Yergeau</w:t>
      </w:r>
      <w:r>
        <w:rPr>
          <w:rStyle w:val="RefAuthor"/>
        </w:rPr>
        <w:t xml:space="preserve"> </w:t>
      </w:r>
      <w:r>
        <w:rPr>
          <w:rStyle w:val="RefGivenName"/>
        </w:rPr>
        <w:t xml:space="preserve">D</w:t>
      </w:r>
      <w:r>
        <w:rPr>
          <w:shd w:val="clear" w:color="" w:fill=""/>
        </w:rPr>
        <w:t xml:space="preserve">, </w:t>
      </w:r>
      <w:r>
        <w:rPr>
          <w:rStyle w:val="RefSurName"/>
        </w:rPr>
        <w:t xml:space="preserve">Lu</w:t>
      </w:r>
      <w:r>
        <w:rPr>
          <w:rStyle w:val="RefAuthor"/>
        </w:rPr>
        <w:t xml:space="preserve"> </w:t>
      </w:r>
      <w:r>
        <w:rPr>
          <w:rStyle w:val="RefGivenName"/>
        </w:rPr>
        <w:t xml:space="preserve">C</w:t>
      </w:r>
      <w:r>
        <w:rPr>
          <w:shd w:val="clear" w:color="" w:fill=""/>
        </w:rPr>
        <w:t xml:space="preserve">, </w:t>
      </w:r>
      <w:r>
        <w:rPr>
          <w:rStyle w:val="RefSurName"/>
        </w:rPr>
        <w:t xml:space="preserve">Ding</w:t>
      </w:r>
      <w:r>
        <w:rPr>
          <w:rStyle w:val="RefAuthor"/>
        </w:rPr>
        <w:t xml:space="preserve"> </w:t>
      </w:r>
      <w:r>
        <w:rPr>
          <w:rStyle w:val="RefGivenName"/>
        </w:rPr>
        <w:t xml:space="preserve">L</w:t>
      </w:r>
      <w:r>
        <w:rPr>
          <w:shd w:val="clear" w:color="" w:fill=""/>
        </w:rPr>
        <w:t xml:space="preserve">, </w:t>
      </w:r>
      <w:r>
        <w:rPr>
          <w:rStyle w:val="RefSurName"/>
        </w:rPr>
        <w:t xml:space="preserve">Edmonson</w:t>
      </w:r>
      <w:r>
        <w:rPr>
          <w:rStyle w:val="RefAuthor"/>
        </w:rPr>
        <w:t xml:space="preserve"> </w:t>
      </w:r>
      <w:r>
        <w:rPr>
          <w:rStyle w:val="RefGivenName"/>
        </w:rPr>
        <w:t xml:space="preserve">M</w:t>
      </w:r>
      <w:r>
        <w:rPr>
          <w:shd w:val="clear" w:color="" w:fill=""/>
        </w:rPr>
        <w:t xml:space="preserve">, </w:t>
      </w:r>
      <w:r>
        <w:rPr>
          <w:rStyle w:val="RefSurName"/>
        </w:rPr>
        <w:t xml:space="preserve">Qu</w:t>
      </w:r>
      <w:r>
        <w:rPr>
          <w:rStyle w:val="RefAuthor"/>
        </w:rPr>
        <w:t xml:space="preserve"> </w:t>
      </w:r>
      <w:r>
        <w:rPr>
          <w:rStyle w:val="RefGivenName"/>
        </w:rPr>
        <w:t xml:space="preserve">C</w:t>
      </w:r>
      <w:r>
        <w:rPr>
          <w:shd w:val="clear" w:color="" w:fill=""/>
        </w:rPr>
        <w:t xml:space="preserve">, </w:t>
      </w:r>
      <w:r>
        <w:rPr>
          <w:rStyle w:val="RefSurName"/>
        </w:rPr>
        <w:t xml:space="preserve">Wang</w:t>
      </w:r>
      <w:r>
        <w:rPr>
          <w:rStyle w:val="RefAuthor"/>
        </w:rPr>
        <w:t xml:space="preserve"> </w:t>
      </w:r>
      <w:r>
        <w:rPr>
          <w:rStyle w:val="RefGivenName"/>
        </w:rPr>
        <w:t xml:space="preserve">J</w:t>
      </w:r>
      <w:r>
        <w:rPr>
          <w:shd w:val="clear" w:color="" w:fill=""/>
        </w:rPr>
        <w:t xml:space="preserve">, </w:t>
      </w:r>
      <w:r>
        <w:rPr>
          <w:rStyle w:val="RefSurName"/>
        </w:rPr>
        <w:t xml:space="preserve">Li</w:t>
      </w:r>
      <w:r>
        <w:rPr>
          <w:rStyle w:val="RefAuthor"/>
        </w:rPr>
        <w:t xml:space="preserve"> </w:t>
      </w:r>
      <w:r>
        <w:rPr>
          <w:rStyle w:val="RefGivenName"/>
        </w:rPr>
        <w:t xml:space="preserve">Y</w:t>
      </w:r>
      <w:r>
        <w:rPr>
          <w:shd w:val="clear" w:color="" w:fill=""/>
        </w:rPr>
        <w:t xml:space="preserve">, </w:t>
      </w:r>
      <w:r>
        <w:rPr>
          <w:rStyle w:val="RefSurName"/>
        </w:rPr>
        <w:t xml:space="preserve">Navid</w:t>
      </w:r>
      <w:r>
        <w:rPr>
          <w:rStyle w:val="RefAuthor"/>
        </w:rPr>
        <w:t xml:space="preserve"> </w:t>
      </w:r>
      <w:r>
        <w:rPr>
          <w:rStyle w:val="RefGivenName"/>
        </w:rPr>
        <w:t xml:space="preserve">F</w:t>
      </w:r>
      <w:r>
        <w:rPr>
          <w:shd w:val="clear" w:color="" w:fill=""/>
        </w:rPr>
        <w:t xml:space="preserve">, </w:t>
      </w:r>
      <w:r>
        <w:rPr>
          <w:rStyle w:val="RefSurName"/>
        </w:rPr>
        <w:t xml:space="preserve">Daw</w:t>
      </w:r>
      <w:r>
        <w:rPr>
          <w:rStyle w:val="RefAuthor"/>
        </w:rPr>
        <w:t xml:space="preserve"> </w:t>
      </w:r>
      <w:r>
        <w:rPr>
          <w:rStyle w:val="RefGivenName"/>
        </w:rPr>
        <w:t xml:space="preserve">NC</w:t>
      </w:r>
      <w:r>
        <w:rPr>
          <w:shd w:val="clear" w:color="" w:fill=""/>
        </w:rPr>
        <w:t xml:space="preserve">, </w:t>
      </w:r>
      <w:r>
        <w:rPr>
          <w:rStyle w:val="RefSurName"/>
        </w:rPr>
        <w:t xml:space="preserve">Mardis</w:t>
      </w:r>
      <w:r>
        <w:rPr>
          <w:rStyle w:val="RefAuthor"/>
        </w:rPr>
        <w:t xml:space="preserve"> </w:t>
      </w:r>
      <w:r>
        <w:rPr>
          <w:rStyle w:val="RefGivenName"/>
        </w:rPr>
        <w:t xml:space="preserve">ER</w:t>
      </w:r>
      <w:r>
        <w:rPr>
          <w:shd w:val="clear" w:color="" w:fill=""/>
        </w:rPr>
        <w:t xml:space="preserve">, </w:t>
      </w:r>
      <w:r>
        <w:rPr>
          <w:rStyle w:val="RefSurName"/>
        </w:rPr>
        <w:t xml:space="preserve">Wilson</w:t>
      </w:r>
      <w:r>
        <w:rPr>
          <w:rStyle w:val="RefAuthor"/>
        </w:rPr>
        <w:t xml:space="preserve"> </w:t>
      </w:r>
      <w:r>
        <w:rPr>
          <w:rStyle w:val="RefGivenName"/>
        </w:rPr>
        <w:t xml:space="preserve">RK</w:t>
      </w:r>
      <w:r>
        <w:rPr>
          <w:shd w:val="clear" w:color="" w:fill=""/>
        </w:rPr>
        <w:t xml:space="preserve">, </w:t>
      </w:r>
      <w:r>
        <w:rPr>
          <w:rStyle w:val="RefSurName"/>
        </w:rPr>
        <w:t xml:space="preserve">Downing</w:t>
      </w:r>
      <w:r>
        <w:rPr>
          <w:rStyle w:val="RefAuthor"/>
        </w:rPr>
        <w:t xml:space="preserve"> </w:t>
      </w:r>
      <w:r>
        <w:rPr>
          <w:rStyle w:val="RefGivenName"/>
        </w:rPr>
        <w:t xml:space="preserve">JR</w:t>
      </w:r>
      <w:r>
        <w:rPr>
          <w:shd w:val="clear" w:color="" w:fill=""/>
        </w:rPr>
        <w:t xml:space="preserve">, </w:t>
      </w:r>
      <w:r>
        <w:rPr>
          <w:rStyle w:val="RefSurName"/>
        </w:rPr>
        <w:t xml:space="preserve">Zhang</w:t>
      </w:r>
      <w:r>
        <w:rPr>
          <w:rStyle w:val="RefAuthor"/>
        </w:rPr>
        <w:t xml:space="preserve"> </w:t>
      </w:r>
      <w:r>
        <w:rPr>
          <w:rStyle w:val="RefGivenName"/>
        </w:rPr>
        <w:t xml:space="preserve">J</w:t>
      </w:r>
      <w:r>
        <w:rPr>
          <w:shd w:val="clear" w:color="" w:fill=""/>
        </w:rPr>
        <w:t xml:space="preserve">, </w:t>
      </w:r>
      <w:r>
        <w:rPr>
          <w:rStyle w:val="RefSurName"/>
        </w:rPr>
        <w:t xml:space="preserve">Dyer</w:t>
      </w:r>
      <w:r>
        <w:rPr>
          <w:rStyle w:val="RefAuthor"/>
        </w:rPr>
        <w:t xml:space="preserve"> </w:t>
      </w:r>
      <w:r>
        <w:rPr>
          <w:rStyle w:val="RefGivenName"/>
        </w:rPr>
        <w:t xml:space="preserve">MA</w:t>
      </w:r>
      <w:r>
        <w:rPr>
          <w:shd w:val="clear" w:color="" w:fill=""/>
        </w:rPr>
        <w:t xml:space="preserve">. </w:t>
      </w:r>
      <w:r>
        <w:rPr>
          <w:rStyle w:val="RefCollaboration"/>
        </w:rPr>
        <w:t xml:space="preserve">St. Jude Children’s Research Hospital–Washington University Pediatric Cancer Genome Project</w:t>
      </w:r>
      <w:r>
        <w:rPr>
          <w:shd w:val="clear" w:color="" w:fill=""/>
        </w:rPr>
        <w:t xml:space="preserve">. </w:t>
      </w:r>
      <w:r>
        <w:rPr>
          <w:rStyle w:val="RefYear"/>
        </w:rPr>
        <w:t xml:space="preserve">2014</w:t>
      </w:r>
      <w:r>
        <w:rPr>
          <w:shd w:val="clear" w:color="" w:fill=""/>
        </w:rPr>
        <w:t xml:space="preserve">. </w:t>
      </w:r>
      <w:r>
        <w:rPr>
          <w:rStyle w:val="RefArticleTitle"/>
        </w:rPr>
        <w:t xml:space="preserve">Recurrent somatic structural variations contribute to tumorigenesis in pediatric osteosarcoma</w:t>
      </w:r>
      <w:r>
        <w:rPr>
          <w:shd w:val="clear" w:color="" w:fill=""/>
        </w:rPr>
        <w:t xml:space="preserve">. </w:t>
      </w:r>
      <w:r>
        <w:rPr>
          <w:rStyle w:val=""/>
        </w:rPr>
        <w:t xml:space="preserve">Cell Reports</w:t>
      </w:r>
      <w:r>
        <w:rPr>
          <w:shd w:val="clear" w:color="" w:fill=""/>
        </w:rPr>
        <w:t xml:space="preserve"> </w:t>
      </w:r>
      <w:r>
        <w:rPr>
          <w:rStyle w:val=""/>
        </w:rPr>
        <w:t xml:space="preserve">7</w:t>
      </w:r>
      <w:r>
        <w:rPr>
          <w:shd w:val="clear" w:color="" w:fill=""/>
        </w:rPr>
        <w:t xml:space="preserve">:</w:t>
      </w:r>
      <w:r>
        <w:rPr>
          <w:rStyle w:val="RefFPage"/>
        </w:rPr>
        <w:t xml:space="preserve">104</w:t>
      </w:r>
      <w:r>
        <w:rPr>
          <w:shd w:val="clear" w:color="" w:fill=""/>
        </w:rPr>
        <w:t xml:space="preserve">–</w:t>
      </w:r>
      <w:r>
        <w:rPr>
          <w:rStyle w:val="RefLPage"/>
        </w:rPr>
        <w:t xml:space="preserve">112</w:t>
      </w:r>
      <w:r>
        <w:rPr>
          <w:shd w:val="clear" w:color="" w:fill=""/>
        </w:rPr>
        <w:t xml:space="preserve">.</w:t>
      </w:r>
    </w:p>
    <w:p>
      <w:pPr>
        <w:pStyle w:val="jrnlRefText"/>
      </w:pPr>
      <w:bookmarkStart w:id="31" w:name="R12"/>
      <w:bookmarkEnd w:id="31"/>
      <w:r>
        <w:rPr>
          <w:rStyle w:val="RefSurName"/>
        </w:rPr>
        <w:t xml:space="preserve">Chepelev</w:t>
      </w:r>
      <w:r>
        <w:rPr>
          <w:rStyle w:val="RefAuthor"/>
        </w:rPr>
        <w:t xml:space="preserve"> </w:t>
      </w:r>
      <w:r>
        <w:rPr>
          <w:rStyle w:val="RefGivenName"/>
        </w:rPr>
        <w:t xml:space="preserve">I</w:t>
      </w:r>
      <w:r>
        <w:rPr>
          <w:shd w:val="clear" w:color="" w:fill=""/>
        </w:rPr>
        <w:t xml:space="preserve">, </w:t>
      </w:r>
      <w:r>
        <w:rPr>
          <w:rStyle w:val="RefSurName"/>
        </w:rPr>
        <w:t xml:space="preserve">Wei</w:t>
      </w:r>
      <w:r>
        <w:rPr>
          <w:rStyle w:val="RefAuthor"/>
        </w:rPr>
        <w:t xml:space="preserve"> </w:t>
      </w:r>
      <w:r>
        <w:rPr>
          <w:rStyle w:val="RefGivenName"/>
        </w:rPr>
        <w:t xml:space="preserve">G</w:t>
      </w:r>
      <w:r>
        <w:rPr>
          <w:shd w:val="clear" w:color="" w:fill=""/>
        </w:rPr>
        <w:t xml:space="preserve">, </w:t>
      </w:r>
      <w:r>
        <w:rPr>
          <w:rStyle w:val="RefSurName"/>
        </w:rPr>
        <w:t xml:space="preserve">Tang</w:t>
      </w:r>
      <w:r>
        <w:rPr>
          <w:rStyle w:val="RefAuthor"/>
        </w:rPr>
        <w:t xml:space="preserve"> </w:t>
      </w:r>
      <w:r>
        <w:rPr>
          <w:rStyle w:val="RefGivenName"/>
        </w:rPr>
        <w:t xml:space="preserve">Q</w:t>
      </w:r>
      <w:r>
        <w:rPr>
          <w:shd w:val="clear" w:color="" w:fill=""/>
        </w:rPr>
        <w:t xml:space="preserve">, </w:t>
      </w:r>
      <w:r>
        <w:rPr>
          <w:rStyle w:val="RefSurName"/>
        </w:rPr>
        <w:t xml:space="preserve">Zhao</w:t>
      </w:r>
      <w:r>
        <w:rPr>
          <w:rStyle w:val="RefAuthor"/>
        </w:rPr>
        <w:t xml:space="preserve"> </w:t>
      </w:r>
      <w:r>
        <w:rPr>
          <w:rStyle w:val="RefGivenName"/>
        </w:rPr>
        <w:t xml:space="preserve">K</w:t>
      </w:r>
      <w:r>
        <w:rPr>
          <w:shd w:val="clear" w:color="" w:fill=""/>
        </w:rPr>
        <w:t xml:space="preserve">. </w:t>
      </w:r>
      <w:r>
        <w:rPr>
          <w:rStyle w:val="RefYear"/>
        </w:rPr>
        <w:t xml:space="preserve">2009</w:t>
      </w:r>
      <w:r>
        <w:rPr>
          <w:shd w:val="clear" w:color="" w:fill=""/>
        </w:rPr>
        <w:t xml:space="preserve">. </w:t>
      </w:r>
      <w:r>
        <w:rPr>
          <w:rStyle w:val="RefArticleTitle"/>
        </w:rPr>
        <w:t xml:space="preserve">Detection of single nucleotide variations in expressed exons of the human genome using rna-seq</w:t>
      </w:r>
      <w:r>
        <w:rPr>
          <w:shd w:val="clear" w:color="" w:fill=""/>
        </w:rPr>
        <w:t xml:space="preserve">. </w:t>
      </w:r>
      <w:r>
        <w:rPr>
          <w:rStyle w:val=""/>
        </w:rPr>
        <w:t xml:space="preserve">Nucleic Acids Research</w:t>
      </w:r>
      <w:r>
        <w:rPr>
          <w:shd w:val="clear" w:color="" w:fill=""/>
        </w:rPr>
        <w:t xml:space="preserve"> </w:t>
      </w:r>
      <w:r>
        <w:rPr>
          <w:rStyle w:val=""/>
        </w:rPr>
        <w:t xml:space="preserve">37</w:t>
      </w:r>
      <w:r>
        <w:rPr>
          <w:shd w:val="clear" w:color="" w:fill=""/>
        </w:rPr>
        <w:t xml:space="preserve">:</w:t>
      </w:r>
      <w:r>
        <w:rPr>
          <w:rStyle w:val="RefFPage"/>
        </w:rPr>
        <w:t xml:space="preserve">e106</w:t>
      </w:r>
      <w:r>
        <w:rPr>
          <w:shd w:val="clear" w:color="" w:fill=""/>
        </w:rPr>
        <w:t xml:space="preserve">.</w:t>
      </w:r>
    </w:p>
    <w:p>
      <w:pPr>
        <w:pStyle w:val="jrnlRefText"/>
      </w:pPr>
      <w:bookmarkStart w:id="32" w:name="R13"/>
      <w:bookmarkEnd w:id="32"/>
      <w:r>
        <w:rPr>
          <w:rStyle w:val="RefSurName"/>
        </w:rPr>
        <w:t xml:space="preserve">Datta</w:t>
      </w:r>
      <w:r>
        <w:rPr>
          <w:rStyle w:val="RefAuthor"/>
        </w:rPr>
        <w:t xml:space="preserve"> </w:t>
      </w:r>
      <w:r>
        <w:rPr>
          <w:rStyle w:val="RefGivenName"/>
        </w:rPr>
        <w:t xml:space="preserve">NS</w:t>
      </w:r>
      <w:r>
        <w:rPr>
          <w:shd w:val="clear" w:color="" w:fill=""/>
        </w:rPr>
        <w:t xml:space="preserve">, </w:t>
      </w:r>
      <w:r>
        <w:rPr>
          <w:rStyle w:val="RefSurName"/>
        </w:rPr>
        <w:t xml:space="preserve">Abou-Samra</w:t>
      </w:r>
      <w:r>
        <w:rPr>
          <w:rStyle w:val="RefAuthor"/>
        </w:rPr>
        <w:t xml:space="preserve"> </w:t>
      </w:r>
      <w:r>
        <w:rPr>
          <w:rStyle w:val="RefGivenName"/>
        </w:rPr>
        <w:t xml:space="preserve">AB</w:t>
      </w:r>
      <w:r>
        <w:rPr>
          <w:shd w:val="clear" w:color="" w:fill=""/>
        </w:rPr>
        <w:t xml:space="preserve">. </w:t>
      </w:r>
      <w:r>
        <w:rPr>
          <w:rStyle w:val="RefYear"/>
        </w:rPr>
        <w:t xml:space="preserve">2009</w:t>
      </w:r>
      <w:r>
        <w:rPr>
          <w:shd w:val="clear" w:color="" w:fill=""/>
        </w:rPr>
        <w:t xml:space="preserve">. </w:t>
      </w:r>
      <w:r>
        <w:rPr>
          <w:rStyle w:val="RefArticleTitle"/>
        </w:rPr>
        <w:t xml:space="preserve">Pth and pthrp signaling in osteoblasts</w:t>
      </w:r>
      <w:r>
        <w:rPr>
          <w:shd w:val="clear" w:color="" w:fill=""/>
        </w:rPr>
        <w:t xml:space="preserve">. </w:t>
      </w:r>
      <w:r>
        <w:rPr>
          <w:rStyle w:val=""/>
        </w:rPr>
        <w:t xml:space="preserve">Cellular Signalling</w:t>
      </w:r>
      <w:r>
        <w:rPr>
          <w:shd w:val="clear" w:color="" w:fill=""/>
        </w:rPr>
        <w:t xml:space="preserve"> </w:t>
      </w:r>
      <w:r>
        <w:rPr>
          <w:rStyle w:val=""/>
        </w:rPr>
        <w:t xml:space="preserve">21</w:t>
      </w:r>
      <w:r>
        <w:rPr>
          <w:shd w:val="clear" w:color="" w:fill=""/>
        </w:rPr>
        <w:t xml:space="preserve">:</w:t>
      </w:r>
      <w:r>
        <w:rPr>
          <w:rStyle w:val="RefFPage"/>
        </w:rPr>
        <w:t xml:space="preserve">1245</w:t>
      </w:r>
      <w:r>
        <w:rPr>
          <w:shd w:val="clear" w:color="" w:fill=""/>
        </w:rPr>
        <w:t xml:space="preserve">–</w:t>
      </w:r>
      <w:r>
        <w:rPr>
          <w:rStyle w:val="RefLPage"/>
        </w:rPr>
        <w:t xml:space="preserve">1254</w:t>
      </w:r>
      <w:r>
        <w:rPr>
          <w:shd w:val="clear" w:color="" w:fill=""/>
        </w:rPr>
        <w:t xml:space="preserve">.</w:t>
      </w:r>
    </w:p>
    <w:p>
      <w:pPr>
        <w:pStyle w:val="jrnlRefText"/>
      </w:pPr>
      <w:bookmarkStart w:id="33" w:name="R14"/>
      <w:bookmarkEnd w:id="33"/>
      <w:r>
        <w:rPr>
          <w:rStyle w:val="RefSurName"/>
        </w:rPr>
        <w:t xml:space="preserve">Donehower</w:t>
      </w:r>
      <w:r>
        <w:rPr>
          <w:rStyle w:val="RefAuthor"/>
        </w:rPr>
        <w:t xml:space="preserve"> </w:t>
      </w:r>
      <w:r>
        <w:rPr>
          <w:rStyle w:val="RefGivenName"/>
        </w:rPr>
        <w:t xml:space="preserve">LA</w:t>
      </w:r>
      <w:r>
        <w:rPr>
          <w:shd w:val="clear" w:color="" w:fill=""/>
        </w:rPr>
        <w:t xml:space="preserve">, </w:t>
      </w:r>
      <w:r>
        <w:rPr>
          <w:rStyle w:val="RefSurName"/>
        </w:rPr>
        <w:t xml:space="preserve">Harvey</w:t>
      </w:r>
      <w:r>
        <w:rPr>
          <w:rStyle w:val="RefAuthor"/>
        </w:rPr>
        <w:t xml:space="preserve"> </w:t>
      </w:r>
      <w:r>
        <w:rPr>
          <w:rStyle w:val="RefGivenName"/>
        </w:rPr>
        <w:t xml:space="preserve">M</w:t>
      </w:r>
      <w:r>
        <w:rPr>
          <w:shd w:val="clear" w:color="" w:fill=""/>
        </w:rPr>
        <w:t xml:space="preserve">, </w:t>
      </w:r>
      <w:r>
        <w:rPr>
          <w:rStyle w:val="RefSurName"/>
        </w:rPr>
        <w:t xml:space="preserve">Slagle</w:t>
      </w:r>
      <w:r>
        <w:rPr>
          <w:rStyle w:val="RefAuthor"/>
        </w:rPr>
        <w:t xml:space="preserve"> </w:t>
      </w:r>
      <w:r>
        <w:rPr>
          <w:rStyle w:val="RefGivenName"/>
        </w:rPr>
        <w:t xml:space="preserve">BL</w:t>
      </w:r>
      <w:r>
        <w:rPr>
          <w:shd w:val="clear" w:color="" w:fill=""/>
        </w:rPr>
        <w:t xml:space="preserve">, </w:t>
      </w:r>
      <w:r>
        <w:rPr>
          <w:rStyle w:val="RefSurName"/>
        </w:rPr>
        <w:t xml:space="preserve">McArthur</w:t>
      </w:r>
      <w:r>
        <w:rPr>
          <w:rStyle w:val="RefAuthor"/>
        </w:rPr>
        <w:t xml:space="preserve"> </w:t>
      </w:r>
      <w:r>
        <w:rPr>
          <w:rStyle w:val="RefGivenName"/>
        </w:rPr>
        <w:t xml:space="preserve">MJ</w:t>
      </w:r>
      <w:r>
        <w:rPr>
          <w:shd w:val="clear" w:color="" w:fill=""/>
        </w:rPr>
        <w:t xml:space="preserve">, </w:t>
      </w:r>
      <w:r>
        <w:rPr>
          <w:rStyle w:val="RefSurName"/>
        </w:rPr>
        <w:t xml:space="preserve">Montgomery</w:t>
      </w:r>
      <w:r>
        <w:rPr>
          <w:rStyle w:val="RefAuthor"/>
        </w:rPr>
        <w:t xml:space="preserve"> </w:t>
      </w:r>
      <w:r>
        <w:rPr>
          <w:rStyle w:val="RefGivenName"/>
        </w:rPr>
        <w:t xml:space="preserve">CA</w:t>
      </w:r>
      <w:r>
        <w:rPr>
          <w:shd w:val="clear" w:color="" w:fill=""/>
        </w:rPr>
        <w:t xml:space="preserve">, </w:t>
      </w:r>
      <w:r>
        <w:rPr>
          <w:rStyle w:val="RefSurName"/>
        </w:rPr>
        <w:t xml:space="preserve">Butel</w:t>
      </w:r>
      <w:r>
        <w:rPr>
          <w:rStyle w:val="RefAuthor"/>
        </w:rPr>
        <w:t xml:space="preserve"> </w:t>
      </w:r>
      <w:r>
        <w:rPr>
          <w:rStyle w:val="RefGivenName"/>
        </w:rPr>
        <w:t xml:space="preserve">JS</w:t>
      </w:r>
      <w:r>
        <w:rPr>
          <w:shd w:val="clear" w:color="" w:fill=""/>
        </w:rPr>
        <w:t xml:space="preserve">, </w:t>
      </w:r>
      <w:r>
        <w:rPr>
          <w:rStyle w:val="RefSurName"/>
        </w:rPr>
        <w:t xml:space="preserve">Bradley</w:t>
      </w:r>
      <w:r>
        <w:rPr>
          <w:rStyle w:val="RefAuthor"/>
        </w:rPr>
        <w:t xml:space="preserve"> </w:t>
      </w:r>
      <w:r>
        <w:rPr>
          <w:rStyle w:val="RefGivenName"/>
        </w:rPr>
        <w:t xml:space="preserve">A</w:t>
      </w:r>
      <w:r>
        <w:rPr>
          <w:shd w:val="clear" w:color="" w:fill=""/>
        </w:rPr>
        <w:t xml:space="preserve">. </w:t>
      </w:r>
      <w:r>
        <w:rPr>
          <w:rStyle w:val="RefYear"/>
        </w:rPr>
        <w:t xml:space="preserve">1992</w:t>
      </w:r>
      <w:r>
        <w:rPr>
          <w:shd w:val="clear" w:color="" w:fill=""/>
        </w:rPr>
        <w:t xml:space="preserve">. </w:t>
      </w:r>
      <w:r>
        <w:rPr>
          <w:rStyle w:val="RefArticleTitle"/>
        </w:rPr>
        <w:t xml:space="preserve">Mice deficient for p53 are developmentally normal but susceptible to spontaneous tumours</w:t>
      </w:r>
      <w:r>
        <w:rPr>
          <w:shd w:val="clear" w:color="" w:fill=""/>
        </w:rPr>
        <w:t xml:space="preserve">. </w:t>
      </w:r>
      <w:r>
        <w:rPr>
          <w:rStyle w:val=""/>
        </w:rPr>
        <w:t xml:space="preserve">Nature</w:t>
      </w:r>
      <w:r>
        <w:rPr>
          <w:shd w:val="clear" w:color="" w:fill=""/>
        </w:rPr>
        <w:t xml:space="preserve"> </w:t>
      </w:r>
      <w:r>
        <w:rPr>
          <w:rStyle w:val=""/>
        </w:rPr>
        <w:t xml:space="preserve">356</w:t>
      </w:r>
      <w:r>
        <w:rPr>
          <w:shd w:val="clear" w:color="" w:fill=""/>
        </w:rPr>
        <w:t xml:space="preserve">:</w:t>
      </w:r>
      <w:r>
        <w:rPr>
          <w:rStyle w:val="RefFPage"/>
        </w:rPr>
        <w:t xml:space="preserve">215</w:t>
      </w:r>
      <w:r>
        <w:rPr>
          <w:shd w:val="clear" w:color="" w:fill=""/>
        </w:rPr>
        <w:t xml:space="preserve">–</w:t>
      </w:r>
      <w:r>
        <w:rPr>
          <w:rStyle w:val="RefLPage"/>
        </w:rPr>
        <w:t xml:space="preserve">221</w:t>
      </w:r>
      <w:r>
        <w:rPr>
          <w:shd w:val="clear" w:color="" w:fill=""/>
        </w:rPr>
        <w:t xml:space="preserve">.</w:t>
      </w:r>
    </w:p>
    <w:p>
      <w:pPr>
        <w:pStyle w:val="jrnlRefText"/>
      </w:pPr>
      <w:bookmarkStart w:id="34" w:name="R15"/>
      <w:bookmarkEnd w:id="34"/>
      <w:r>
        <w:rPr>
          <w:rStyle w:val="RefSurName"/>
        </w:rPr>
        <w:t xml:space="preserve">Ellis</w:t>
      </w:r>
      <w:r>
        <w:rPr>
          <w:rStyle w:val="RefAuthor"/>
        </w:rPr>
        <w:t xml:space="preserve"> </w:t>
      </w:r>
      <w:r>
        <w:rPr>
          <w:rStyle w:val="RefGivenName"/>
        </w:rPr>
        <w:t xml:space="preserve">MJ</w:t>
      </w:r>
      <w:r>
        <w:rPr>
          <w:shd w:val="clear" w:color="" w:fill=""/>
        </w:rPr>
        <w:t xml:space="preserve">, </w:t>
      </w:r>
      <w:r>
        <w:rPr>
          <w:rStyle w:val="RefSurName"/>
        </w:rPr>
        <w:t xml:space="preserve">Ding</w:t>
      </w:r>
      <w:r>
        <w:rPr>
          <w:rStyle w:val="RefAuthor"/>
        </w:rPr>
        <w:t xml:space="preserve"> </w:t>
      </w:r>
      <w:r>
        <w:rPr>
          <w:rStyle w:val="RefGivenName"/>
        </w:rPr>
        <w:t xml:space="preserve">L</w:t>
      </w:r>
      <w:r>
        <w:rPr>
          <w:shd w:val="clear" w:color="" w:fill=""/>
        </w:rPr>
        <w:t xml:space="preserve">, </w:t>
      </w:r>
      <w:r>
        <w:rPr>
          <w:rStyle w:val="RefSurName"/>
        </w:rPr>
        <w:t xml:space="preserve">Shen</w:t>
      </w:r>
      <w:r>
        <w:rPr>
          <w:rStyle w:val="RefAuthor"/>
        </w:rPr>
        <w:t xml:space="preserve"> </w:t>
      </w:r>
      <w:r>
        <w:rPr>
          <w:rStyle w:val="RefGivenName"/>
        </w:rPr>
        <w:t xml:space="preserve">D</w:t>
      </w:r>
      <w:r>
        <w:rPr>
          <w:shd w:val="clear" w:color="" w:fill=""/>
        </w:rPr>
        <w:t xml:space="preserve">, </w:t>
      </w:r>
      <w:r>
        <w:rPr>
          <w:rStyle w:val="RefSurName"/>
        </w:rPr>
        <w:t xml:space="preserve">Luo</w:t>
      </w:r>
      <w:r>
        <w:rPr>
          <w:rStyle w:val="RefAuthor"/>
        </w:rPr>
        <w:t xml:space="preserve"> </w:t>
      </w:r>
      <w:r>
        <w:rPr>
          <w:rStyle w:val="RefGivenName"/>
        </w:rPr>
        <w:t xml:space="preserve">J</w:t>
      </w:r>
      <w:r>
        <w:rPr>
          <w:shd w:val="clear" w:color="" w:fill=""/>
        </w:rPr>
        <w:t xml:space="preserve">, </w:t>
      </w:r>
      <w:r>
        <w:rPr>
          <w:rStyle w:val="RefSurName"/>
        </w:rPr>
        <w:t xml:space="preserve">Suman</w:t>
      </w:r>
      <w:r>
        <w:rPr>
          <w:rStyle w:val="RefAuthor"/>
        </w:rPr>
        <w:t xml:space="preserve"> </w:t>
      </w:r>
      <w:r>
        <w:rPr>
          <w:rStyle w:val="RefGivenName"/>
        </w:rPr>
        <w:t xml:space="preserve">VJ</w:t>
      </w:r>
      <w:r>
        <w:rPr>
          <w:shd w:val="clear" w:color="" w:fill=""/>
        </w:rPr>
        <w:t xml:space="preserve">, </w:t>
      </w:r>
      <w:r>
        <w:rPr>
          <w:rStyle w:val="RefSurName"/>
        </w:rPr>
        <w:t xml:space="preserve">Wallis</w:t>
      </w:r>
      <w:r>
        <w:rPr>
          <w:rStyle w:val="RefAuthor"/>
        </w:rPr>
        <w:t xml:space="preserve"> </w:t>
      </w:r>
      <w:r>
        <w:rPr>
          <w:rStyle w:val="RefGivenName"/>
        </w:rPr>
        <w:t xml:space="preserve">JW</w:t>
      </w:r>
      <w:r>
        <w:rPr>
          <w:shd w:val="clear" w:color="" w:fill=""/>
        </w:rPr>
        <w:t xml:space="preserve">, </w:t>
      </w:r>
      <w:r>
        <w:rPr>
          <w:rStyle w:val="RefSurName"/>
        </w:rPr>
        <w:t xml:space="preserve">Van Tine</w:t>
      </w:r>
      <w:r>
        <w:rPr>
          <w:rStyle w:val="RefAuthor"/>
        </w:rPr>
        <w:t xml:space="preserve"> </w:t>
      </w:r>
      <w:r>
        <w:rPr>
          <w:rStyle w:val="RefGivenName"/>
        </w:rPr>
        <w:t xml:space="preserve">BA</w:t>
      </w:r>
      <w:r>
        <w:rPr>
          <w:shd w:val="clear" w:color="" w:fill=""/>
        </w:rPr>
        <w:t xml:space="preserve">, </w:t>
      </w:r>
      <w:r>
        <w:rPr>
          <w:rStyle w:val="RefSurName"/>
        </w:rPr>
        <w:t xml:space="preserve">Hoog</w:t>
      </w:r>
      <w:r>
        <w:rPr>
          <w:rStyle w:val="RefAuthor"/>
        </w:rPr>
        <w:t xml:space="preserve"> </w:t>
      </w:r>
      <w:r>
        <w:rPr>
          <w:rStyle w:val="RefGivenName"/>
        </w:rPr>
        <w:t xml:space="preserve">J</w:t>
      </w:r>
      <w:r>
        <w:rPr>
          <w:shd w:val="clear" w:color="" w:fill=""/>
        </w:rPr>
        <w:t xml:space="preserve">, </w:t>
      </w:r>
      <w:r>
        <w:rPr>
          <w:rStyle w:val="RefSurName"/>
        </w:rPr>
        <w:t xml:space="preserve">Goiffon</w:t>
      </w:r>
      <w:r>
        <w:rPr>
          <w:rStyle w:val="RefAuthor"/>
        </w:rPr>
        <w:t xml:space="preserve"> </w:t>
      </w:r>
      <w:r>
        <w:rPr>
          <w:rStyle w:val="RefGivenName"/>
        </w:rPr>
        <w:t xml:space="preserve">RJ</w:t>
      </w:r>
      <w:r>
        <w:rPr>
          <w:shd w:val="clear" w:color="" w:fill=""/>
        </w:rPr>
        <w:t xml:space="preserve">, </w:t>
      </w:r>
      <w:r>
        <w:rPr>
          <w:rStyle w:val="RefSurName"/>
        </w:rPr>
        <w:t xml:space="preserve">Goldstein</w:t>
      </w:r>
      <w:r>
        <w:rPr>
          <w:rStyle w:val="RefAuthor"/>
        </w:rPr>
        <w:t xml:space="preserve"> </w:t>
      </w:r>
      <w:r>
        <w:rPr>
          <w:rStyle w:val="RefGivenName"/>
        </w:rPr>
        <w:t xml:space="preserve">TC</w:t>
      </w:r>
      <w:r>
        <w:rPr>
          <w:shd w:val="clear" w:color="" w:fill=""/>
        </w:rPr>
        <w:t xml:space="preserve">, </w:t>
      </w:r>
      <w:r>
        <w:rPr>
          <w:rStyle w:val="RefSurName"/>
        </w:rPr>
        <w:t xml:space="preserve">Ng</w:t>
      </w:r>
      <w:r>
        <w:rPr>
          <w:rStyle w:val="RefAuthor"/>
        </w:rPr>
        <w:t xml:space="preserve"> </w:t>
      </w:r>
      <w:r>
        <w:rPr>
          <w:rStyle w:val="RefGivenName"/>
        </w:rPr>
        <w:t xml:space="preserve">S</w:t>
      </w:r>
      <w:r>
        <w:rPr>
          <w:shd w:val="clear" w:color="" w:fill=""/>
        </w:rPr>
        <w:t xml:space="preserve">, </w:t>
      </w:r>
      <w:r>
        <w:rPr>
          <w:rStyle w:val="RefSurName"/>
        </w:rPr>
        <w:t xml:space="preserve">Lin</w:t>
      </w:r>
      <w:r>
        <w:rPr>
          <w:rStyle w:val="RefAuthor"/>
        </w:rPr>
        <w:t xml:space="preserve"> </w:t>
      </w:r>
      <w:r>
        <w:rPr>
          <w:rStyle w:val="RefGivenName"/>
        </w:rPr>
        <w:t xml:space="preserve">L</w:t>
      </w:r>
      <w:r>
        <w:rPr>
          <w:shd w:val="clear" w:color="" w:fill=""/>
        </w:rPr>
        <w:t xml:space="preserve">, </w:t>
      </w:r>
      <w:r>
        <w:rPr>
          <w:rStyle w:val="RefSurName"/>
        </w:rPr>
        <w:t xml:space="preserve">Crowder</w:t>
      </w:r>
      <w:r>
        <w:rPr>
          <w:rStyle w:val="RefAuthor"/>
        </w:rPr>
        <w:t xml:space="preserve"> </w:t>
      </w:r>
      <w:r>
        <w:rPr>
          <w:rStyle w:val="RefGivenName"/>
        </w:rPr>
        <w:t xml:space="preserve">R</w:t>
      </w:r>
      <w:r>
        <w:rPr>
          <w:shd w:val="clear" w:color="" w:fill=""/>
        </w:rPr>
        <w:t xml:space="preserve">, </w:t>
      </w:r>
      <w:r>
        <w:rPr>
          <w:rStyle w:val="RefSurName"/>
        </w:rPr>
        <w:t xml:space="preserve">Snider</w:t>
      </w:r>
      <w:r>
        <w:rPr>
          <w:rStyle w:val="RefAuthor"/>
        </w:rPr>
        <w:t xml:space="preserve"> </w:t>
      </w:r>
      <w:r>
        <w:rPr>
          <w:rStyle w:val="RefGivenName"/>
        </w:rPr>
        <w:t xml:space="preserve">J</w:t>
      </w:r>
      <w:r>
        <w:rPr>
          <w:shd w:val="clear" w:color="" w:fill=""/>
        </w:rPr>
        <w:t xml:space="preserve">, </w:t>
      </w:r>
      <w:r>
        <w:rPr>
          <w:rStyle w:val="RefSurName"/>
        </w:rPr>
        <w:t xml:space="preserve">Ballman</w:t>
      </w:r>
      <w:r>
        <w:rPr>
          <w:rStyle w:val="RefAuthor"/>
        </w:rPr>
        <w:t xml:space="preserve"> </w:t>
      </w:r>
      <w:r>
        <w:rPr>
          <w:rStyle w:val="RefGivenName"/>
        </w:rPr>
        <w:t xml:space="preserve">K</w:t>
      </w:r>
      <w:r>
        <w:rPr>
          <w:shd w:val="clear" w:color="" w:fill=""/>
        </w:rPr>
        <w:t xml:space="preserve">, </w:t>
      </w:r>
      <w:r>
        <w:rPr>
          <w:rStyle w:val="RefSurName"/>
        </w:rPr>
        <w:t xml:space="preserve">Weber</w:t>
      </w:r>
      <w:r>
        <w:rPr>
          <w:rStyle w:val="RefAuthor"/>
        </w:rPr>
        <w:t xml:space="preserve"> </w:t>
      </w:r>
      <w:r>
        <w:rPr>
          <w:rStyle w:val="RefGivenName"/>
        </w:rPr>
        <w:t xml:space="preserve">J</w:t>
      </w:r>
      <w:r>
        <w:rPr>
          <w:shd w:val="clear" w:color="" w:fill=""/>
        </w:rPr>
        <w:t xml:space="preserve">, </w:t>
      </w:r>
      <w:r>
        <w:rPr>
          <w:rStyle w:val="RefSurName"/>
        </w:rPr>
        <w:t xml:space="preserve">Chen</w:t>
      </w:r>
      <w:r>
        <w:rPr>
          <w:rStyle w:val="RefAuthor"/>
        </w:rPr>
        <w:t xml:space="preserve"> </w:t>
      </w:r>
      <w:r>
        <w:rPr>
          <w:rStyle w:val="RefGivenName"/>
        </w:rPr>
        <w:t xml:space="preserve">K</w:t>
      </w:r>
      <w:r>
        <w:rPr>
          <w:shd w:val="clear" w:color="" w:fill=""/>
        </w:rPr>
        <w:t xml:space="preserve">, </w:t>
      </w:r>
      <w:r>
        <w:rPr>
          <w:rStyle w:val="RefSurName"/>
        </w:rPr>
        <w:t xml:space="preserve">Koboldt</w:t>
      </w:r>
      <w:r>
        <w:rPr>
          <w:rStyle w:val="RefAuthor"/>
        </w:rPr>
        <w:t xml:space="preserve"> </w:t>
      </w:r>
      <w:r>
        <w:rPr>
          <w:rStyle w:val="RefGivenName"/>
        </w:rPr>
        <w:t xml:space="preserve">DC</w:t>
      </w:r>
      <w:r>
        <w:rPr>
          <w:shd w:val="clear" w:color="" w:fill=""/>
        </w:rPr>
        <w:t xml:space="preserve">, </w:t>
      </w:r>
      <w:r>
        <w:rPr>
          <w:rStyle w:val="RefSurName"/>
        </w:rPr>
        <w:t xml:space="preserve">Kandoth</w:t>
      </w:r>
      <w:r>
        <w:rPr>
          <w:rStyle w:val="RefAuthor"/>
        </w:rPr>
        <w:t xml:space="preserve"> </w:t>
      </w:r>
      <w:r>
        <w:rPr>
          <w:rStyle w:val="RefGivenName"/>
        </w:rPr>
        <w:t xml:space="preserve">C</w:t>
      </w:r>
      <w:r>
        <w:rPr>
          <w:shd w:val="clear" w:color="" w:fill=""/>
        </w:rPr>
        <w:t xml:space="preserve">, </w:t>
      </w:r>
      <w:r>
        <w:rPr>
          <w:rStyle w:val="RefSurName"/>
        </w:rPr>
        <w:t xml:space="preserve">Schierding</w:t>
      </w:r>
      <w:r>
        <w:rPr>
          <w:rStyle w:val="RefAuthor"/>
        </w:rPr>
        <w:t xml:space="preserve"> </w:t>
      </w:r>
      <w:r>
        <w:rPr>
          <w:rStyle w:val="RefGivenName"/>
        </w:rPr>
        <w:t xml:space="preserve">WS</w:t>
      </w:r>
      <w:r>
        <w:rPr>
          <w:shd w:val="clear" w:color="" w:fill=""/>
        </w:rPr>
        <w:t xml:space="preserve">, </w:t>
      </w:r>
      <w:r>
        <w:rPr>
          <w:rStyle w:val="RefSurName"/>
        </w:rPr>
        <w:t xml:space="preserve">McMichael</w:t>
      </w:r>
      <w:r>
        <w:rPr>
          <w:rStyle w:val="RefAuthor"/>
        </w:rPr>
        <w:t xml:space="preserve"> </w:t>
      </w:r>
      <w:r>
        <w:rPr>
          <w:rStyle w:val="RefGivenName"/>
        </w:rPr>
        <w:t xml:space="preserve">JF</w:t>
      </w:r>
      <w:r>
        <w:rPr>
          <w:shd w:val="clear" w:color="" w:fill=""/>
        </w:rPr>
        <w:t xml:space="preserve">, </w:t>
      </w:r>
      <w:r>
        <w:rPr>
          <w:rStyle w:val="RefSurName"/>
        </w:rPr>
        <w:t xml:space="preserve">Miller</w:t>
      </w:r>
      <w:r>
        <w:rPr>
          <w:rStyle w:val="RefAuthor"/>
        </w:rPr>
        <w:t xml:space="preserve"> </w:t>
      </w:r>
      <w:r>
        <w:rPr>
          <w:rStyle w:val="RefGivenName"/>
        </w:rPr>
        <w:t xml:space="preserve">CA</w:t>
      </w:r>
      <w:r>
        <w:rPr>
          <w:shd w:val="clear" w:color="" w:fill=""/>
        </w:rPr>
        <w:t xml:space="preserve">, </w:t>
      </w:r>
      <w:r>
        <w:rPr>
          <w:rStyle w:val="RefSurName"/>
        </w:rPr>
        <w:t xml:space="preserve">Lu</w:t>
      </w:r>
      <w:r>
        <w:rPr>
          <w:rStyle w:val="RefAuthor"/>
        </w:rPr>
        <w:t xml:space="preserve"> </w:t>
      </w:r>
      <w:r>
        <w:rPr>
          <w:rStyle w:val="RefGivenName"/>
        </w:rPr>
        <w:t xml:space="preserve">C</w:t>
      </w:r>
      <w:r>
        <w:rPr>
          <w:shd w:val="clear" w:color="" w:fill=""/>
        </w:rPr>
        <w:t xml:space="preserve">, </w:t>
      </w:r>
      <w:r>
        <w:rPr>
          <w:rStyle w:val="RefSurName"/>
        </w:rPr>
        <w:t xml:space="preserve">Harris</w:t>
      </w:r>
      <w:r>
        <w:rPr>
          <w:rStyle w:val="RefAuthor"/>
        </w:rPr>
        <w:t xml:space="preserve"> </w:t>
      </w:r>
      <w:r>
        <w:rPr>
          <w:rStyle w:val="RefGivenName"/>
        </w:rPr>
        <w:t xml:space="preserve">CC</w:t>
      </w:r>
      <w:r>
        <w:rPr>
          <w:shd w:val="clear" w:color="" w:fill=""/>
        </w:rPr>
        <w:t xml:space="preserve">, </w:t>
      </w:r>
      <w:r>
        <w:rPr>
          <w:rStyle w:val="RefSurName"/>
        </w:rPr>
        <w:t xml:space="preserve">McLellan</w:t>
      </w:r>
      <w:r>
        <w:rPr>
          <w:rStyle w:val="RefAuthor"/>
        </w:rPr>
        <w:t xml:space="preserve"> </w:t>
      </w:r>
      <w:r>
        <w:rPr>
          <w:rStyle w:val="RefGivenName"/>
        </w:rPr>
        <w:t xml:space="preserve">MD</w:t>
      </w:r>
      <w:r>
        <w:rPr>
          <w:shd w:val="clear" w:color="" w:fill=""/>
        </w:rPr>
        <w:t xml:space="preserve">, </w:t>
      </w:r>
      <w:r>
        <w:rPr>
          <w:rStyle w:val="RefSurName"/>
        </w:rPr>
        <w:t xml:space="preserve">Wendl</w:t>
      </w:r>
      <w:r>
        <w:rPr>
          <w:rStyle w:val="RefAuthor"/>
        </w:rPr>
        <w:t xml:space="preserve"> </w:t>
      </w:r>
      <w:r>
        <w:rPr>
          <w:rStyle w:val="RefGivenName"/>
        </w:rPr>
        <w:t xml:space="preserve">MC</w:t>
      </w:r>
      <w:r>
        <w:rPr>
          <w:shd w:val="clear" w:color="" w:fill=""/>
        </w:rPr>
        <w:t xml:space="preserve">, </w:t>
      </w:r>
      <w:r>
        <w:rPr>
          <w:rStyle w:val="RefSurName"/>
        </w:rPr>
        <w:t xml:space="preserve">DeSchryver</w:t>
      </w:r>
      <w:r>
        <w:rPr>
          <w:rStyle w:val="RefAuthor"/>
        </w:rPr>
        <w:t xml:space="preserve"> </w:t>
      </w:r>
      <w:r>
        <w:rPr>
          <w:rStyle w:val="RefGivenName"/>
        </w:rPr>
        <w:t xml:space="preserve">K</w:t>
      </w:r>
      <w:r>
        <w:rPr>
          <w:shd w:val="clear" w:color="" w:fill=""/>
        </w:rPr>
        <w:t xml:space="preserve">, </w:t>
      </w:r>
      <w:r>
        <w:rPr>
          <w:rStyle w:val="RefSurName"/>
        </w:rPr>
        <w:t xml:space="preserve">Allred</w:t>
      </w:r>
      <w:r>
        <w:rPr>
          <w:rStyle w:val="RefAuthor"/>
        </w:rPr>
        <w:t xml:space="preserve"> </w:t>
      </w:r>
      <w:r>
        <w:rPr>
          <w:rStyle w:val="RefGivenName"/>
        </w:rPr>
        <w:t xml:space="preserve">DC</w:t>
      </w:r>
      <w:r>
        <w:rPr>
          <w:shd w:val="clear" w:color="" w:fill=""/>
        </w:rPr>
        <w:t xml:space="preserve">, </w:t>
      </w:r>
      <w:r>
        <w:rPr>
          <w:rStyle w:val="RefSurName"/>
        </w:rPr>
        <w:t xml:space="preserve">Esserman</w:t>
      </w:r>
      <w:r>
        <w:rPr>
          <w:rStyle w:val="RefAuthor"/>
        </w:rPr>
        <w:t xml:space="preserve"> </w:t>
      </w:r>
      <w:r>
        <w:rPr>
          <w:rStyle w:val="RefGivenName"/>
        </w:rPr>
        <w:t xml:space="preserve">L</w:t>
      </w:r>
      <w:r>
        <w:rPr>
          <w:shd w:val="clear" w:color="" w:fill=""/>
        </w:rPr>
        <w:t xml:space="preserve">, </w:t>
      </w:r>
      <w:r>
        <w:rPr>
          <w:rStyle w:val="RefSurName"/>
        </w:rPr>
        <w:t xml:space="preserve">Unzeitig</w:t>
      </w:r>
      <w:r>
        <w:rPr>
          <w:rStyle w:val="RefAuthor"/>
        </w:rPr>
        <w:t xml:space="preserve"> </w:t>
      </w:r>
      <w:r>
        <w:rPr>
          <w:rStyle w:val="RefGivenName"/>
        </w:rPr>
        <w:t xml:space="preserve">G</w:t>
      </w:r>
      <w:r>
        <w:rPr>
          <w:shd w:val="clear" w:color="" w:fill=""/>
        </w:rPr>
        <w:t xml:space="preserve">, </w:t>
      </w:r>
      <w:r>
        <w:rPr>
          <w:rStyle w:val="RefSurName"/>
        </w:rPr>
        <w:t xml:space="preserve">Margenthaler</w:t>
      </w:r>
      <w:r>
        <w:rPr>
          <w:rStyle w:val="RefAuthor"/>
        </w:rPr>
        <w:t xml:space="preserve"> </w:t>
      </w:r>
      <w:r>
        <w:rPr>
          <w:rStyle w:val="RefGivenName"/>
        </w:rPr>
        <w:t xml:space="preserve">J</w:t>
      </w:r>
      <w:r>
        <w:rPr>
          <w:shd w:val="clear" w:color="" w:fill=""/>
        </w:rPr>
        <w:t xml:space="preserve">, </w:t>
      </w:r>
      <w:r>
        <w:rPr>
          <w:rStyle w:val="RefSurName"/>
        </w:rPr>
        <w:t xml:space="preserve">Babiera</w:t>
      </w:r>
      <w:r>
        <w:rPr>
          <w:rStyle w:val="RefAuthor"/>
        </w:rPr>
        <w:t xml:space="preserve"> </w:t>
      </w:r>
      <w:r>
        <w:rPr>
          <w:rStyle w:val="RefGivenName"/>
        </w:rPr>
        <w:t xml:space="preserve">GV</w:t>
      </w:r>
      <w:r>
        <w:rPr>
          <w:shd w:val="clear" w:color="" w:fill=""/>
        </w:rPr>
        <w:t xml:space="preserve">, </w:t>
      </w:r>
      <w:r>
        <w:rPr>
          <w:rStyle w:val="RefSurName"/>
        </w:rPr>
        <w:t xml:space="preserve">Marcom</w:t>
      </w:r>
      <w:r>
        <w:rPr>
          <w:rStyle w:val="RefAuthor"/>
        </w:rPr>
        <w:t xml:space="preserve"> </w:t>
      </w:r>
      <w:r>
        <w:rPr>
          <w:rStyle w:val="RefGivenName"/>
        </w:rPr>
        <w:t xml:space="preserve">PK</w:t>
      </w:r>
      <w:r>
        <w:rPr>
          <w:shd w:val="clear" w:color="" w:fill=""/>
        </w:rPr>
        <w:t xml:space="preserve">, </w:t>
      </w:r>
      <w:r>
        <w:rPr>
          <w:rStyle w:val="RefSurName"/>
        </w:rPr>
        <w:t xml:space="preserve">Guenther</w:t>
      </w:r>
      <w:r>
        <w:rPr>
          <w:rStyle w:val="RefAuthor"/>
        </w:rPr>
        <w:t xml:space="preserve"> </w:t>
      </w:r>
      <w:r>
        <w:rPr>
          <w:rStyle w:val="RefGivenName"/>
        </w:rPr>
        <w:t xml:space="preserve">JM</w:t>
      </w:r>
      <w:r>
        <w:rPr>
          <w:shd w:val="clear" w:color="" w:fill=""/>
        </w:rPr>
        <w:t xml:space="preserve">, </w:t>
      </w:r>
      <w:r>
        <w:rPr>
          <w:rStyle w:val="RefSurName"/>
        </w:rPr>
        <w:t xml:space="preserve">Leitch</w:t>
      </w:r>
      <w:r>
        <w:rPr>
          <w:rStyle w:val="RefAuthor"/>
        </w:rPr>
        <w:t xml:space="preserve"> </w:t>
      </w:r>
      <w:r>
        <w:rPr>
          <w:rStyle w:val="RefGivenName"/>
        </w:rPr>
        <w:t xml:space="preserve">M</w:t>
      </w:r>
      <w:r>
        <w:rPr>
          <w:shd w:val="clear" w:color="" w:fill=""/>
        </w:rPr>
        <w:t xml:space="preserve">, </w:t>
      </w:r>
      <w:r>
        <w:rPr>
          <w:rStyle w:val="RefSurName"/>
        </w:rPr>
        <w:t xml:space="preserve">Hunt</w:t>
      </w:r>
      <w:r>
        <w:rPr>
          <w:rStyle w:val="RefAuthor"/>
        </w:rPr>
        <w:t xml:space="preserve"> </w:t>
      </w:r>
      <w:r>
        <w:rPr>
          <w:rStyle w:val="RefGivenName"/>
        </w:rPr>
        <w:t xml:space="preserve">K</w:t>
      </w:r>
      <w:r>
        <w:rPr>
          <w:shd w:val="clear" w:color="" w:fill=""/>
        </w:rPr>
        <w:t xml:space="preserve">, </w:t>
      </w:r>
      <w:r>
        <w:rPr>
          <w:rStyle w:val="RefSurName"/>
        </w:rPr>
        <w:t xml:space="preserve">Olson</w:t>
      </w:r>
      <w:r>
        <w:rPr>
          <w:rStyle w:val="RefAuthor"/>
        </w:rPr>
        <w:t xml:space="preserve"> </w:t>
      </w:r>
      <w:r>
        <w:rPr>
          <w:rStyle w:val="RefGivenName"/>
        </w:rPr>
        <w:t xml:space="preserve">J</w:t>
      </w:r>
      <w:r>
        <w:rPr>
          <w:shd w:val="clear" w:color="" w:fill=""/>
        </w:rPr>
        <w:t xml:space="preserve">, </w:t>
      </w:r>
      <w:r>
        <w:rPr>
          <w:rStyle w:val="RefSurName"/>
        </w:rPr>
        <w:t xml:space="preserve">Tao</w:t>
      </w:r>
      <w:r>
        <w:rPr>
          <w:rStyle w:val="RefAuthor"/>
        </w:rPr>
        <w:t xml:space="preserve"> </w:t>
      </w:r>
      <w:r>
        <w:rPr>
          <w:rStyle w:val="RefGivenName"/>
        </w:rPr>
        <w:t xml:space="preserve">Y</w:t>
      </w:r>
      <w:r>
        <w:rPr>
          <w:shd w:val="clear" w:color="" w:fill=""/>
        </w:rPr>
        <w:t xml:space="preserve">, </w:t>
      </w:r>
      <w:r>
        <w:rPr>
          <w:rStyle w:val="RefSurName"/>
        </w:rPr>
        <w:t xml:space="preserve">Maher</w:t>
      </w:r>
      <w:r>
        <w:rPr>
          <w:rStyle w:val="RefAuthor"/>
        </w:rPr>
        <w:t xml:space="preserve"> </w:t>
      </w:r>
      <w:r>
        <w:rPr>
          <w:rStyle w:val="RefGivenName"/>
        </w:rPr>
        <w:t xml:space="preserve">CA</w:t>
      </w:r>
      <w:r>
        <w:rPr>
          <w:shd w:val="clear" w:color="" w:fill=""/>
        </w:rPr>
        <w:t xml:space="preserve">, </w:t>
      </w:r>
      <w:r>
        <w:rPr>
          <w:rStyle w:val="RefSurName"/>
        </w:rPr>
        <w:t xml:space="preserve">Fulton</w:t>
      </w:r>
      <w:r>
        <w:rPr>
          <w:rStyle w:val="RefAuthor"/>
        </w:rPr>
        <w:t xml:space="preserve"> </w:t>
      </w:r>
      <w:r>
        <w:rPr>
          <w:rStyle w:val="RefGivenName"/>
        </w:rPr>
        <w:t xml:space="preserve">LL</w:t>
      </w:r>
      <w:r>
        <w:rPr>
          <w:shd w:val="clear" w:color="" w:fill=""/>
        </w:rPr>
        <w:t xml:space="preserve">, </w:t>
      </w:r>
      <w:r>
        <w:rPr>
          <w:rStyle w:val="RefSurName"/>
        </w:rPr>
        <w:t xml:space="preserve">Fulton</w:t>
      </w:r>
      <w:r>
        <w:rPr>
          <w:rStyle w:val="RefAuthor"/>
        </w:rPr>
        <w:t xml:space="preserve"> </w:t>
      </w:r>
      <w:r>
        <w:rPr>
          <w:rStyle w:val="RefGivenName"/>
        </w:rPr>
        <w:t xml:space="preserve">RS</w:t>
      </w:r>
      <w:r>
        <w:rPr>
          <w:shd w:val="clear" w:color="" w:fill=""/>
        </w:rPr>
        <w:t xml:space="preserve">, </w:t>
      </w:r>
      <w:r>
        <w:rPr>
          <w:rStyle w:val="RefSurName"/>
        </w:rPr>
        <w:t xml:space="preserve">Harrison</w:t>
      </w:r>
      <w:r>
        <w:rPr>
          <w:rStyle w:val="RefAuthor"/>
        </w:rPr>
        <w:t xml:space="preserve"> </w:t>
      </w:r>
      <w:r>
        <w:rPr>
          <w:rStyle w:val="RefGivenName"/>
        </w:rPr>
        <w:t xml:space="preserve">M</w:t>
      </w:r>
      <w:r>
        <w:rPr>
          <w:shd w:val="clear" w:color="" w:fill=""/>
        </w:rPr>
        <w:t xml:space="preserve">, </w:t>
      </w:r>
      <w:r>
        <w:rPr>
          <w:rStyle w:val="RefSurName"/>
        </w:rPr>
        <w:t xml:space="preserve">Oberkfell</w:t>
      </w:r>
      <w:r>
        <w:rPr>
          <w:rStyle w:val="RefAuthor"/>
        </w:rPr>
        <w:t xml:space="preserve"> </w:t>
      </w:r>
      <w:r>
        <w:rPr>
          <w:rStyle w:val="RefGivenName"/>
        </w:rPr>
        <w:t xml:space="preserve">B</w:t>
      </w:r>
      <w:r>
        <w:rPr>
          <w:shd w:val="clear" w:color="" w:fill=""/>
        </w:rPr>
        <w:t xml:space="preserve">, </w:t>
      </w:r>
      <w:r>
        <w:rPr>
          <w:rStyle w:val="RefSurName"/>
        </w:rPr>
        <w:t xml:space="preserve">Du</w:t>
      </w:r>
      <w:r>
        <w:rPr>
          <w:rStyle w:val="RefAuthor"/>
        </w:rPr>
        <w:t xml:space="preserve"> </w:t>
      </w:r>
      <w:r>
        <w:rPr>
          <w:rStyle w:val="RefGivenName"/>
        </w:rPr>
        <w:t xml:space="preserve">F</w:t>
      </w:r>
      <w:r>
        <w:rPr>
          <w:shd w:val="clear" w:color="" w:fill=""/>
        </w:rPr>
        <w:t xml:space="preserve">, </w:t>
      </w:r>
      <w:r>
        <w:rPr>
          <w:rStyle w:val="RefSurName"/>
        </w:rPr>
        <w:t xml:space="preserve">Demeter</w:t>
      </w:r>
      <w:r>
        <w:rPr>
          <w:rStyle w:val="RefAuthor"/>
        </w:rPr>
        <w:t xml:space="preserve"> </w:t>
      </w:r>
      <w:r>
        <w:rPr>
          <w:rStyle w:val="RefGivenName"/>
        </w:rPr>
        <w:t xml:space="preserve">R</w:t>
      </w:r>
      <w:r>
        <w:rPr>
          <w:shd w:val="clear" w:color="" w:fill=""/>
        </w:rPr>
        <w:t xml:space="preserve">, </w:t>
      </w:r>
      <w:r>
        <w:rPr>
          <w:rStyle w:val="RefSurName"/>
        </w:rPr>
        <w:t xml:space="preserve">Vickery</w:t>
      </w:r>
      <w:r>
        <w:rPr>
          <w:rStyle w:val="RefAuthor"/>
        </w:rPr>
        <w:t xml:space="preserve"> </w:t>
      </w:r>
      <w:r>
        <w:rPr>
          <w:rStyle w:val="RefGivenName"/>
        </w:rPr>
        <w:t xml:space="preserve">TL</w:t>
      </w:r>
      <w:r>
        <w:rPr>
          <w:shd w:val="clear" w:color="" w:fill=""/>
        </w:rPr>
        <w:t xml:space="preserve">, </w:t>
      </w:r>
      <w:r>
        <w:rPr>
          <w:rStyle w:val="RefSurName"/>
        </w:rPr>
        <w:t xml:space="preserve">Elhammali</w:t>
      </w:r>
      <w:r>
        <w:rPr>
          <w:rStyle w:val="RefAuthor"/>
        </w:rPr>
        <w:t xml:space="preserve"> </w:t>
      </w:r>
      <w:r>
        <w:rPr>
          <w:rStyle w:val="RefGivenName"/>
        </w:rPr>
        <w:t xml:space="preserve">A</w:t>
      </w:r>
      <w:r>
        <w:rPr>
          <w:shd w:val="clear" w:color="" w:fill=""/>
        </w:rPr>
        <w:t xml:space="preserve">, </w:t>
      </w:r>
      <w:r>
        <w:rPr>
          <w:rStyle w:val="RefSurName"/>
        </w:rPr>
        <w:t xml:space="preserve">Piwnica-Worms</w:t>
      </w:r>
      <w:r>
        <w:rPr>
          <w:rStyle w:val="RefAuthor"/>
        </w:rPr>
        <w:t xml:space="preserve"> </w:t>
      </w:r>
      <w:r>
        <w:rPr>
          <w:rStyle w:val="RefGivenName"/>
        </w:rPr>
        <w:t xml:space="preserve">H</w:t>
      </w:r>
      <w:r>
        <w:rPr>
          <w:shd w:val="clear" w:color="" w:fill=""/>
        </w:rPr>
        <w:t xml:space="preserve">, </w:t>
      </w:r>
      <w:r>
        <w:rPr>
          <w:rStyle w:val="RefSurName"/>
        </w:rPr>
        <w:t xml:space="preserve">McDonald</w:t>
      </w:r>
      <w:r>
        <w:rPr>
          <w:rStyle w:val="RefAuthor"/>
        </w:rPr>
        <w:t xml:space="preserve"> </w:t>
      </w:r>
      <w:r>
        <w:rPr>
          <w:rStyle w:val="RefGivenName"/>
        </w:rPr>
        <w:t xml:space="preserve">S</w:t>
      </w:r>
      <w:r>
        <w:rPr>
          <w:shd w:val="clear" w:color="" w:fill=""/>
        </w:rPr>
        <w:t xml:space="preserve">, </w:t>
      </w:r>
      <w:r>
        <w:rPr>
          <w:rStyle w:val="RefSurName"/>
        </w:rPr>
        <w:t xml:space="preserve">Watson</w:t>
      </w:r>
      <w:r>
        <w:rPr>
          <w:rStyle w:val="RefAuthor"/>
        </w:rPr>
        <w:t xml:space="preserve"> </w:t>
      </w:r>
      <w:r>
        <w:rPr>
          <w:rStyle w:val="RefGivenName"/>
        </w:rPr>
        <w:t xml:space="preserve">M</w:t>
      </w:r>
      <w:r>
        <w:rPr>
          <w:shd w:val="clear" w:color="" w:fill=""/>
        </w:rPr>
        <w:t xml:space="preserve">, </w:t>
      </w:r>
      <w:r>
        <w:rPr>
          <w:rStyle w:val="RefSurName"/>
        </w:rPr>
        <w:t xml:space="preserve">Dooling</w:t>
      </w:r>
      <w:r>
        <w:rPr>
          <w:rStyle w:val="RefAuthor"/>
        </w:rPr>
        <w:t xml:space="preserve"> </w:t>
      </w:r>
      <w:r>
        <w:rPr>
          <w:rStyle w:val="RefGivenName"/>
        </w:rPr>
        <w:t xml:space="preserve">DJ</w:t>
      </w:r>
      <w:r>
        <w:rPr>
          <w:shd w:val="clear" w:color="" w:fill=""/>
        </w:rPr>
        <w:t xml:space="preserve">, </w:t>
      </w:r>
      <w:r>
        <w:rPr>
          <w:rStyle w:val="RefSurName"/>
        </w:rPr>
        <w:t xml:space="preserve">Ota</w:t>
      </w:r>
      <w:r>
        <w:rPr>
          <w:rStyle w:val="RefAuthor"/>
        </w:rPr>
        <w:t xml:space="preserve"> </w:t>
      </w:r>
      <w:r>
        <w:rPr>
          <w:rStyle w:val="RefGivenName"/>
        </w:rPr>
        <w:t xml:space="preserve">D</w:t>
      </w:r>
      <w:r>
        <w:rPr>
          <w:shd w:val="clear" w:color="" w:fill=""/>
        </w:rPr>
        <w:t xml:space="preserve">, </w:t>
      </w:r>
      <w:r>
        <w:rPr>
          <w:rStyle w:val="RefSurName"/>
        </w:rPr>
        <w:t xml:space="preserve">Chang</w:t>
      </w:r>
      <w:r>
        <w:rPr>
          <w:rStyle w:val="RefAuthor"/>
        </w:rPr>
        <w:t xml:space="preserve"> </w:t>
      </w:r>
      <w:r>
        <w:rPr>
          <w:rStyle w:val="RefGivenName"/>
        </w:rPr>
        <w:t xml:space="preserve">LW</w:t>
      </w:r>
      <w:r>
        <w:rPr>
          <w:shd w:val="clear" w:color="" w:fill=""/>
        </w:rPr>
        <w:t xml:space="preserve">, </w:t>
      </w:r>
      <w:r>
        <w:rPr>
          <w:rStyle w:val="RefSurName"/>
        </w:rPr>
        <w:t xml:space="preserve">Bose</w:t>
      </w:r>
      <w:r>
        <w:rPr>
          <w:rStyle w:val="RefAuthor"/>
        </w:rPr>
        <w:t xml:space="preserve"> </w:t>
      </w:r>
      <w:r>
        <w:rPr>
          <w:rStyle w:val="RefGivenName"/>
        </w:rPr>
        <w:t xml:space="preserve">R</w:t>
      </w:r>
      <w:r>
        <w:rPr>
          <w:shd w:val="clear" w:color="" w:fill=""/>
        </w:rPr>
        <w:t xml:space="preserve">, </w:t>
      </w:r>
      <w:r>
        <w:rPr>
          <w:rStyle w:val="RefSurName"/>
        </w:rPr>
        <w:t xml:space="preserve">Ley</w:t>
      </w:r>
      <w:r>
        <w:rPr>
          <w:rStyle w:val="RefAuthor"/>
        </w:rPr>
        <w:t xml:space="preserve"> </w:t>
      </w:r>
      <w:r>
        <w:rPr>
          <w:rStyle w:val="RefGivenName"/>
        </w:rPr>
        <w:t xml:space="preserve">TJ</w:t>
      </w:r>
      <w:r>
        <w:rPr>
          <w:shd w:val="clear" w:color="" w:fill=""/>
        </w:rPr>
        <w:t xml:space="preserve">, </w:t>
      </w:r>
      <w:r>
        <w:rPr>
          <w:rStyle w:val="RefSurName"/>
        </w:rPr>
        <w:t xml:space="preserve">Piwnica-Worms</w:t>
      </w:r>
      <w:r>
        <w:rPr>
          <w:rStyle w:val="RefAuthor"/>
        </w:rPr>
        <w:t xml:space="preserve"> </w:t>
      </w:r>
      <w:r>
        <w:rPr>
          <w:rStyle w:val="RefGivenName"/>
        </w:rPr>
        <w:t xml:space="preserve">D</w:t>
      </w:r>
      <w:r>
        <w:rPr>
          <w:shd w:val="clear" w:color="" w:fill=""/>
        </w:rPr>
        <w:t xml:space="preserve">, </w:t>
      </w:r>
      <w:r>
        <w:rPr>
          <w:rStyle w:val="RefSurName"/>
        </w:rPr>
        <w:t xml:space="preserve">Stuart</w:t>
      </w:r>
      <w:r>
        <w:rPr>
          <w:rStyle w:val="RefAuthor"/>
        </w:rPr>
        <w:t xml:space="preserve"> </w:t>
      </w:r>
      <w:r>
        <w:rPr>
          <w:rStyle w:val="RefGivenName"/>
        </w:rPr>
        <w:t xml:space="preserve">JM</w:t>
      </w:r>
      <w:r>
        <w:rPr>
          <w:shd w:val="clear" w:color="" w:fill=""/>
        </w:rPr>
        <w:t xml:space="preserve">, </w:t>
      </w:r>
      <w:r>
        <w:rPr>
          <w:rStyle w:val="RefSurName"/>
        </w:rPr>
        <w:t xml:space="preserve">Wilson</w:t>
      </w:r>
      <w:r>
        <w:rPr>
          <w:rStyle w:val="RefAuthor"/>
        </w:rPr>
        <w:t xml:space="preserve"> </w:t>
      </w:r>
      <w:r>
        <w:rPr>
          <w:rStyle w:val="RefGivenName"/>
        </w:rPr>
        <w:t xml:space="preserve">RK</w:t>
      </w:r>
      <w:r>
        <w:rPr>
          <w:shd w:val="clear" w:color="" w:fill=""/>
        </w:rPr>
        <w:t xml:space="preserve">, </w:t>
      </w:r>
      <w:r>
        <w:rPr>
          <w:rStyle w:val="RefSurName"/>
        </w:rPr>
        <w:t xml:space="preserve">Mardis</w:t>
      </w:r>
      <w:r>
        <w:rPr>
          <w:rStyle w:val="RefAuthor"/>
        </w:rPr>
        <w:t xml:space="preserve"> </w:t>
      </w:r>
      <w:r>
        <w:rPr>
          <w:rStyle w:val="RefGivenName"/>
        </w:rPr>
        <w:t xml:space="preserve">ER</w:t>
      </w:r>
      <w:r>
        <w:rPr>
          <w:shd w:val="clear" w:color="" w:fill=""/>
        </w:rPr>
        <w:t xml:space="preserve">. </w:t>
      </w:r>
      <w:r>
        <w:rPr>
          <w:rStyle w:val="RefYear"/>
        </w:rPr>
        <w:t xml:space="preserve">2012</w:t>
      </w:r>
      <w:r>
        <w:rPr>
          <w:shd w:val="clear" w:color="" w:fill=""/>
        </w:rPr>
        <w:t xml:space="preserve">. </w:t>
      </w:r>
      <w:r>
        <w:rPr>
          <w:rStyle w:val="RefArticleTitle"/>
        </w:rPr>
        <w:t xml:space="preserve">Whole-genome analysis informs breast cancer response to aromatase inhibition</w:t>
      </w:r>
      <w:r>
        <w:rPr>
          <w:shd w:val="clear" w:color="" w:fill=""/>
        </w:rPr>
        <w:t xml:space="preserve">. </w:t>
      </w:r>
      <w:r>
        <w:rPr>
          <w:rStyle w:val=""/>
        </w:rPr>
        <w:t xml:space="preserve">Nature</w:t>
      </w:r>
      <w:r>
        <w:rPr>
          <w:shd w:val="clear" w:color="" w:fill=""/>
        </w:rPr>
        <w:t xml:space="preserve"> </w:t>
      </w:r>
      <w:r>
        <w:rPr>
          <w:rStyle w:val=""/>
        </w:rPr>
        <w:t xml:space="preserve">486</w:t>
      </w:r>
      <w:r>
        <w:rPr>
          <w:shd w:val="clear" w:color="" w:fill=""/>
        </w:rPr>
        <w:t xml:space="preserve">:</w:t>
      </w:r>
      <w:r>
        <w:rPr>
          <w:rStyle w:val="RefFPage"/>
        </w:rPr>
        <w:t xml:space="preserve">353</w:t>
      </w:r>
      <w:r>
        <w:rPr>
          <w:shd w:val="clear" w:color="" w:fill=""/>
        </w:rPr>
        <w:t xml:space="preserve">–</w:t>
      </w:r>
      <w:r>
        <w:rPr>
          <w:rStyle w:val="RefLPage"/>
        </w:rPr>
        <w:t xml:space="preserve">360</w:t>
      </w:r>
      <w:r>
        <w:rPr>
          <w:shd w:val="clear" w:color="" w:fill=""/>
        </w:rPr>
        <w:t xml:space="preserve">.</w:t>
      </w:r>
    </w:p>
    <w:p>
      <w:pPr>
        <w:pStyle w:val="jrnlRefText"/>
      </w:pPr>
      <w:bookmarkStart w:id="35" w:name="R16"/>
      <w:bookmarkEnd w:id="35"/>
      <w:r>
        <w:rPr>
          <w:rStyle w:val="RefSurName"/>
        </w:rPr>
        <w:t xml:space="preserve">Gardella</w:t>
      </w:r>
      <w:r>
        <w:rPr>
          <w:rStyle w:val="RefAuthor"/>
        </w:rPr>
        <w:t xml:space="preserve"> </w:t>
      </w:r>
      <w:r>
        <w:rPr>
          <w:rStyle w:val="RefGivenName"/>
        </w:rPr>
        <w:t xml:space="preserve">TJ</w:t>
      </w:r>
      <w:r>
        <w:rPr>
          <w:shd w:val="clear" w:color="" w:fill=""/>
        </w:rPr>
        <w:t xml:space="preserve">, </w:t>
      </w:r>
      <w:r>
        <w:rPr>
          <w:rStyle w:val="RefSurName"/>
        </w:rPr>
        <w:t xml:space="preserve">Jüppner</w:t>
      </w:r>
      <w:r>
        <w:rPr>
          <w:rStyle w:val="RefAuthor"/>
        </w:rPr>
        <w:t xml:space="preserve"> </w:t>
      </w:r>
      <w:r>
        <w:rPr>
          <w:rStyle w:val="RefGivenName"/>
        </w:rPr>
        <w:t xml:space="preserve">H</w:t>
      </w:r>
      <w:r>
        <w:rPr>
          <w:shd w:val="clear" w:color="" w:fill=""/>
        </w:rPr>
        <w:t xml:space="preserve">. </w:t>
      </w:r>
      <w:r>
        <w:rPr>
          <w:rStyle w:val="RefYear"/>
        </w:rPr>
        <w:t xml:space="preserve">2001</w:t>
      </w:r>
      <w:r>
        <w:rPr>
          <w:shd w:val="clear" w:color="" w:fill=""/>
        </w:rPr>
        <w:t xml:space="preserve">. </w:t>
      </w:r>
      <w:r>
        <w:rPr>
          <w:rStyle w:val="RefArticleTitle"/>
        </w:rPr>
        <w:t xml:space="preserve">Molecular properties of the pth/pthrp receptor</w:t>
      </w:r>
      <w:r>
        <w:rPr>
          <w:shd w:val="clear" w:color="" w:fill=""/>
        </w:rPr>
        <w:t xml:space="preserve">. </w:t>
      </w:r>
      <w:r>
        <w:rPr>
          <w:rStyle w:val=""/>
        </w:rPr>
        <w:t xml:space="preserve">Trends in Endocrinology and Metabolism</w:t>
      </w:r>
      <w:r>
        <w:rPr>
          <w:shd w:val="clear" w:color="" w:fill=""/>
        </w:rPr>
        <w:t xml:space="preserve"> </w:t>
      </w:r>
      <w:r>
        <w:rPr>
          <w:rStyle w:val=""/>
        </w:rPr>
        <w:t xml:space="preserve">12</w:t>
      </w:r>
      <w:r>
        <w:rPr>
          <w:shd w:val="clear" w:color="" w:fill=""/>
        </w:rPr>
        <w:t xml:space="preserve">:</w:t>
      </w:r>
      <w:r>
        <w:rPr>
          <w:rStyle w:val="RefFPage"/>
        </w:rPr>
        <w:t xml:space="preserve">210</w:t>
      </w:r>
      <w:r>
        <w:rPr>
          <w:shd w:val="clear" w:color="" w:fill=""/>
        </w:rPr>
        <w:t xml:space="preserve">–</w:t>
      </w:r>
      <w:r>
        <w:rPr>
          <w:rStyle w:val="RefLPage"/>
        </w:rPr>
        <w:t xml:space="preserve">217</w:t>
      </w:r>
      <w:r>
        <w:rPr>
          <w:shd w:val="clear" w:color="" w:fill=""/>
        </w:rPr>
        <w:t xml:space="preserve"> .</w:t>
      </w:r>
    </w:p>
    <w:p>
      <w:pPr>
        <w:pStyle w:val="jrnlRefText"/>
      </w:pPr>
      <w:bookmarkStart w:id="36" w:name="R17"/>
      <w:bookmarkEnd w:id="36"/>
      <w:r>
        <w:rPr>
          <w:rStyle w:val="RefSurName"/>
        </w:rPr>
        <w:t xml:space="preserve">Goh</w:t>
      </w:r>
      <w:r>
        <w:rPr>
          <w:rStyle w:val="RefAuthor"/>
        </w:rPr>
        <w:t xml:space="preserve"> </w:t>
      </w:r>
      <w:r>
        <w:rPr>
          <w:rStyle w:val="RefGivenName"/>
        </w:rPr>
        <w:t xml:space="preserve">AM</w:t>
      </w:r>
      <w:r>
        <w:rPr>
          <w:shd w:val="clear" w:color="" w:fill=""/>
        </w:rPr>
        <w:t xml:space="preserve">, </w:t>
      </w:r>
      <w:r>
        <w:rPr>
          <w:rStyle w:val="RefSurName"/>
        </w:rPr>
        <w:t xml:space="preserve">Coffill</w:t>
      </w:r>
      <w:r>
        <w:rPr>
          <w:rStyle w:val="RefAuthor"/>
        </w:rPr>
        <w:t xml:space="preserve"> </w:t>
      </w:r>
      <w:r>
        <w:rPr>
          <w:rStyle w:val="RefGivenName"/>
        </w:rPr>
        <w:t xml:space="preserve">CR</w:t>
      </w:r>
      <w:r>
        <w:rPr>
          <w:shd w:val="clear" w:color="" w:fill=""/>
        </w:rPr>
        <w:t xml:space="preserve">, </w:t>
      </w:r>
      <w:r>
        <w:rPr>
          <w:rStyle w:val="RefSurName"/>
        </w:rPr>
        <w:t xml:space="preserve">Lane</w:t>
      </w:r>
      <w:r>
        <w:rPr>
          <w:rStyle w:val="RefAuthor"/>
        </w:rPr>
        <w:t xml:space="preserve"> </w:t>
      </w:r>
      <w:r>
        <w:rPr>
          <w:rStyle w:val="RefGivenName"/>
        </w:rPr>
        <w:t xml:space="preserve">DP</w:t>
      </w:r>
      <w:r>
        <w:rPr>
          <w:shd w:val="clear" w:color="" w:fill=""/>
        </w:rPr>
        <w:t xml:space="preserve">. </w:t>
      </w:r>
      <w:r>
        <w:rPr>
          <w:rStyle w:val="RefYear"/>
        </w:rPr>
        <w:t xml:space="preserve">2011</w:t>
      </w:r>
      <w:r>
        <w:rPr>
          <w:shd w:val="clear" w:color="" w:fill=""/>
        </w:rPr>
        <w:t xml:space="preserve">. </w:t>
      </w:r>
      <w:r>
        <w:rPr>
          <w:rStyle w:val="RefArticleTitle"/>
        </w:rPr>
        <w:t xml:space="preserve">The role of mutant p53 in human cancer</w:t>
      </w:r>
      <w:r>
        <w:rPr>
          <w:shd w:val="clear" w:color="" w:fill=""/>
        </w:rPr>
        <w:t xml:space="preserve">. </w:t>
      </w:r>
      <w:r>
        <w:rPr>
          <w:rStyle w:val=""/>
        </w:rPr>
        <w:t xml:space="preserve">The Journal of Pathology</w:t>
      </w:r>
      <w:r>
        <w:rPr>
          <w:shd w:val="clear" w:color="" w:fill=""/>
        </w:rPr>
        <w:t xml:space="preserve"> </w:t>
      </w:r>
      <w:r>
        <w:rPr>
          <w:rStyle w:val=""/>
        </w:rPr>
        <w:t xml:space="preserve">223</w:t>
      </w:r>
      <w:r>
        <w:rPr>
          <w:shd w:val="clear" w:color="" w:fill=""/>
        </w:rPr>
        <w:t xml:space="preserve">:</w:t>
      </w:r>
      <w:r>
        <w:rPr>
          <w:rStyle w:val="RefFPage"/>
        </w:rPr>
        <w:t xml:space="preserve">116</w:t>
      </w:r>
      <w:r>
        <w:rPr>
          <w:shd w:val="clear" w:color="" w:fill=""/>
        </w:rPr>
        <w:t xml:space="preserve">–</w:t>
      </w:r>
      <w:r>
        <w:rPr>
          <w:rStyle w:val="RefLPage"/>
        </w:rPr>
        <w:t xml:space="preserve">126</w:t>
      </w:r>
      <w:r>
        <w:rPr>
          <w:shd w:val="clear" w:color="" w:fill=""/>
        </w:rPr>
        <w:t xml:space="preserve">.</w:t>
      </w:r>
    </w:p>
    <w:p>
      <w:pPr>
        <w:pStyle w:val="jrnlRefText"/>
      </w:pPr>
      <w:bookmarkStart w:id="37" w:name="R18"/>
      <w:bookmarkEnd w:id="37"/>
      <w:r>
        <w:rPr>
          <w:rStyle w:val="RefSurName"/>
        </w:rPr>
        <w:t xml:space="preserve">Gupte</w:t>
      </w:r>
      <w:r>
        <w:rPr>
          <w:rStyle w:val="RefAuthor"/>
        </w:rPr>
        <w:t xml:space="preserve"> </w:t>
      </w:r>
      <w:r>
        <w:rPr>
          <w:rStyle w:val="RefGivenName"/>
        </w:rPr>
        <w:t xml:space="preserve">A</w:t>
      </w:r>
      <w:r>
        <w:rPr>
          <w:shd w:val="clear" w:color="" w:fill=""/>
        </w:rPr>
        <w:t xml:space="preserve">, </w:t>
      </w:r>
      <w:r>
        <w:rPr>
          <w:rStyle w:val="RefSurName"/>
        </w:rPr>
        <w:t xml:space="preserve">Baker</w:t>
      </w:r>
      <w:r>
        <w:rPr>
          <w:rStyle w:val="RefAuthor"/>
        </w:rPr>
        <w:t xml:space="preserve"> </w:t>
      </w:r>
      <w:r>
        <w:rPr>
          <w:rStyle w:val="RefGivenName"/>
        </w:rPr>
        <w:t xml:space="preserve">EK</w:t>
      </w:r>
      <w:r>
        <w:rPr>
          <w:shd w:val="clear" w:color="" w:fill=""/>
        </w:rPr>
        <w:t xml:space="preserve">, </w:t>
      </w:r>
      <w:r>
        <w:rPr>
          <w:rStyle w:val="RefSurName"/>
        </w:rPr>
        <w:t xml:space="preserve">Wan</w:t>
      </w:r>
      <w:r>
        <w:rPr>
          <w:rStyle w:val="RefAuthor"/>
        </w:rPr>
        <w:t xml:space="preserve"> </w:t>
      </w:r>
      <w:r>
        <w:rPr>
          <w:rStyle w:val="RefGivenName"/>
        </w:rPr>
        <w:t xml:space="preserve">SS</w:t>
      </w:r>
      <w:r>
        <w:rPr>
          <w:shd w:val="clear" w:color="" w:fill=""/>
        </w:rPr>
        <w:t xml:space="preserve">, </w:t>
      </w:r>
      <w:r>
        <w:rPr>
          <w:rStyle w:val="RefSurName"/>
        </w:rPr>
        <w:t xml:space="preserve">Stewart</w:t>
      </w:r>
      <w:r>
        <w:rPr>
          <w:rStyle w:val="RefAuthor"/>
        </w:rPr>
        <w:t xml:space="preserve"> </w:t>
      </w:r>
      <w:r>
        <w:rPr>
          <w:rStyle w:val="RefGivenName"/>
        </w:rPr>
        <w:t xml:space="preserve">E</w:t>
      </w:r>
      <w:r>
        <w:rPr>
          <w:shd w:val="clear" w:color="" w:fill=""/>
        </w:rPr>
        <w:t xml:space="preserve">, </w:t>
      </w:r>
      <w:r>
        <w:rPr>
          <w:rStyle w:val="RefSurName"/>
        </w:rPr>
        <w:t xml:space="preserve">Loh</w:t>
      </w:r>
      <w:r>
        <w:rPr>
          <w:rStyle w:val="RefAuthor"/>
        </w:rPr>
        <w:t xml:space="preserve"> </w:t>
      </w:r>
      <w:r>
        <w:rPr>
          <w:rStyle w:val="RefGivenName"/>
        </w:rPr>
        <w:t xml:space="preserve">A</w:t>
      </w:r>
      <w:r>
        <w:rPr>
          <w:shd w:val="clear" w:color="" w:fill=""/>
        </w:rPr>
        <w:t xml:space="preserve">, </w:t>
      </w:r>
      <w:r>
        <w:rPr>
          <w:rStyle w:val="RefSurName"/>
        </w:rPr>
        <w:t xml:space="preserve">Shelat</w:t>
      </w:r>
      <w:r>
        <w:rPr>
          <w:rStyle w:val="RefAuthor"/>
        </w:rPr>
        <w:t xml:space="preserve"> </w:t>
      </w:r>
      <w:r>
        <w:rPr>
          <w:rStyle w:val="RefGivenName"/>
        </w:rPr>
        <w:t xml:space="preserve">AA</w:t>
      </w:r>
      <w:r>
        <w:rPr>
          <w:shd w:val="clear" w:color="" w:fill=""/>
        </w:rPr>
        <w:t xml:space="preserve">, </w:t>
      </w:r>
      <w:r>
        <w:rPr>
          <w:rStyle w:val="RefSurName"/>
        </w:rPr>
        <w:t xml:space="preserve">Gould</w:t>
      </w:r>
      <w:r>
        <w:rPr>
          <w:rStyle w:val="RefAuthor"/>
        </w:rPr>
        <w:t xml:space="preserve"> </w:t>
      </w:r>
      <w:r>
        <w:rPr>
          <w:rStyle w:val="RefGivenName"/>
        </w:rPr>
        <w:t xml:space="preserve">CM</w:t>
      </w:r>
      <w:r>
        <w:rPr>
          <w:shd w:val="clear" w:color="" w:fill=""/>
        </w:rPr>
        <w:t xml:space="preserve">, </w:t>
      </w:r>
      <w:r>
        <w:rPr>
          <w:rStyle w:val="RefSurName"/>
        </w:rPr>
        <w:t xml:space="preserve">Chalk</w:t>
      </w:r>
      <w:r>
        <w:rPr>
          <w:rStyle w:val="RefAuthor"/>
        </w:rPr>
        <w:t xml:space="preserve"> </w:t>
      </w:r>
      <w:r>
        <w:rPr>
          <w:rStyle w:val="RefGivenName"/>
        </w:rPr>
        <w:t xml:space="preserve">AM</w:t>
      </w:r>
      <w:r>
        <w:rPr>
          <w:shd w:val="clear" w:color="" w:fill=""/>
        </w:rPr>
        <w:t xml:space="preserve">, </w:t>
      </w:r>
      <w:r>
        <w:rPr>
          <w:rStyle w:val="RefSurName"/>
        </w:rPr>
        <w:t xml:space="preserve">Taylor</w:t>
      </w:r>
      <w:r>
        <w:rPr>
          <w:rStyle w:val="RefAuthor"/>
        </w:rPr>
        <w:t xml:space="preserve"> </w:t>
      </w:r>
      <w:r>
        <w:rPr>
          <w:rStyle w:val="RefGivenName"/>
        </w:rPr>
        <w:t xml:space="preserve">S</w:t>
      </w:r>
      <w:r>
        <w:rPr>
          <w:shd w:val="clear" w:color="" w:fill=""/>
        </w:rPr>
        <w:t xml:space="preserve">, </w:t>
      </w:r>
      <w:r>
        <w:rPr>
          <w:rStyle w:val="RefSurName"/>
        </w:rPr>
        <w:t xml:space="preserve">Lackovic</w:t>
      </w:r>
      <w:r>
        <w:rPr>
          <w:rStyle w:val="RefAuthor"/>
        </w:rPr>
        <w:t xml:space="preserve"> </w:t>
      </w:r>
      <w:r>
        <w:rPr>
          <w:rStyle w:val="RefGivenName"/>
        </w:rPr>
        <w:t xml:space="preserve">K</w:t>
      </w:r>
      <w:r>
        <w:rPr>
          <w:shd w:val="clear" w:color="" w:fill=""/>
        </w:rPr>
        <w:t xml:space="preserve">, </w:t>
      </w:r>
      <w:r>
        <w:rPr>
          <w:rStyle w:val="RefSurName"/>
        </w:rPr>
        <w:t xml:space="preserve">Karlström</w:t>
      </w:r>
      <w:r>
        <w:rPr>
          <w:rStyle w:val="RefAuthor"/>
        </w:rPr>
        <w:t xml:space="preserve"> </w:t>
      </w:r>
      <w:r>
        <w:rPr>
          <w:rStyle w:val="RefGivenName"/>
        </w:rPr>
        <w:t xml:space="preserve">Å</w:t>
      </w:r>
      <w:r>
        <w:rPr>
          <w:shd w:val="clear" w:color="" w:fill=""/>
        </w:rPr>
        <w:t xml:space="preserve">, </w:t>
      </w:r>
      <w:r>
        <w:rPr>
          <w:rStyle w:val="RefSurName"/>
        </w:rPr>
        <w:t xml:space="preserve">Mutsaers</w:t>
      </w:r>
      <w:r>
        <w:rPr>
          <w:rStyle w:val="RefAuthor"/>
        </w:rPr>
        <w:t xml:space="preserve"> </w:t>
      </w:r>
      <w:r>
        <w:rPr>
          <w:rStyle w:val="RefGivenName"/>
        </w:rPr>
        <w:t xml:space="preserve">AJ</w:t>
      </w:r>
      <w:r>
        <w:rPr>
          <w:shd w:val="clear" w:color="" w:fill=""/>
        </w:rPr>
        <w:t xml:space="preserve">, </w:t>
      </w:r>
      <w:r>
        <w:rPr>
          <w:rStyle w:val="RefSurName"/>
        </w:rPr>
        <w:t xml:space="preserve">Desai</w:t>
      </w:r>
      <w:r>
        <w:rPr>
          <w:rStyle w:val="RefAuthor"/>
        </w:rPr>
        <w:t xml:space="preserve"> </w:t>
      </w:r>
      <w:r>
        <w:rPr>
          <w:rStyle w:val="RefGivenName"/>
        </w:rPr>
        <w:t xml:space="preserve">J</w:t>
      </w:r>
      <w:r>
        <w:rPr>
          <w:shd w:val="clear" w:color="" w:fill=""/>
        </w:rPr>
        <w:t xml:space="preserve">, </w:t>
      </w:r>
      <w:r>
        <w:rPr>
          <w:rStyle w:val="RefSurName"/>
        </w:rPr>
        <w:t xml:space="preserve">Madhamshettiwar</w:t>
      </w:r>
      <w:r>
        <w:rPr>
          <w:rStyle w:val="RefAuthor"/>
        </w:rPr>
        <w:t xml:space="preserve"> </w:t>
      </w:r>
      <w:r>
        <w:rPr>
          <w:rStyle w:val="RefGivenName"/>
        </w:rPr>
        <w:t xml:space="preserve">PB</w:t>
      </w:r>
      <w:r>
        <w:rPr>
          <w:shd w:val="clear" w:color="" w:fill=""/>
        </w:rPr>
        <w:t xml:space="preserve">, </w:t>
      </w:r>
      <w:r>
        <w:rPr>
          <w:rStyle w:val="RefSurName"/>
        </w:rPr>
        <w:t xml:space="preserve">Zannettino</w:t>
      </w:r>
      <w:r>
        <w:rPr>
          <w:rStyle w:val="RefAuthor"/>
        </w:rPr>
        <w:t xml:space="preserve"> </w:t>
      </w:r>
      <w:r>
        <w:rPr>
          <w:rStyle w:val="RefGivenName"/>
        </w:rPr>
        <w:t xml:space="preserve">AC</w:t>
      </w:r>
      <w:r>
        <w:rPr>
          <w:shd w:val="clear" w:color="" w:fill=""/>
        </w:rPr>
        <w:t xml:space="preserve">, </w:t>
      </w:r>
      <w:r>
        <w:rPr>
          <w:rStyle w:val="RefSurName"/>
        </w:rPr>
        <w:t xml:space="preserve">Burns</w:t>
      </w:r>
      <w:r>
        <w:rPr>
          <w:rStyle w:val="RefAuthor"/>
        </w:rPr>
        <w:t xml:space="preserve"> </w:t>
      </w:r>
      <w:r>
        <w:rPr>
          <w:rStyle w:val="RefGivenName"/>
        </w:rPr>
        <w:t xml:space="preserve">C</w:t>
      </w:r>
      <w:r>
        <w:rPr>
          <w:shd w:val="clear" w:color="" w:fill=""/>
        </w:rPr>
        <w:t xml:space="preserve">, </w:t>
      </w:r>
      <w:r>
        <w:rPr>
          <w:rStyle w:val="RefSurName"/>
        </w:rPr>
        <w:t xml:space="preserve">Huang</w:t>
      </w:r>
      <w:r>
        <w:rPr>
          <w:rStyle w:val="RefAuthor"/>
        </w:rPr>
        <w:t xml:space="preserve"> </w:t>
      </w:r>
      <w:r>
        <w:rPr>
          <w:rStyle w:val="RefGivenName"/>
        </w:rPr>
        <w:t xml:space="preserve">DC</w:t>
      </w:r>
      <w:r>
        <w:rPr>
          <w:shd w:val="clear" w:color="" w:fill=""/>
        </w:rPr>
        <w:t xml:space="preserve">, </w:t>
      </w:r>
      <w:r>
        <w:rPr>
          <w:rStyle w:val="RefSurName"/>
        </w:rPr>
        <w:t xml:space="preserve">Dyer</w:t>
      </w:r>
      <w:r>
        <w:rPr>
          <w:rStyle w:val="RefAuthor"/>
        </w:rPr>
        <w:t xml:space="preserve"> </w:t>
      </w:r>
      <w:r>
        <w:rPr>
          <w:rStyle w:val="RefGivenName"/>
        </w:rPr>
        <w:t xml:space="preserve">MA</w:t>
      </w:r>
      <w:r>
        <w:rPr>
          <w:shd w:val="clear" w:color="" w:fill=""/>
        </w:rPr>
        <w:t xml:space="preserve">, </w:t>
      </w:r>
      <w:r>
        <w:rPr>
          <w:rStyle w:val="RefSurName"/>
        </w:rPr>
        <w:t xml:space="preserve">Simpson</w:t>
      </w:r>
      <w:r>
        <w:rPr>
          <w:rStyle w:val="RefAuthor"/>
        </w:rPr>
        <w:t xml:space="preserve"> </w:t>
      </w:r>
      <w:r>
        <w:rPr>
          <w:rStyle w:val="RefGivenName"/>
        </w:rPr>
        <w:t xml:space="preserve">KJ</w:t>
      </w:r>
      <w:r>
        <w:rPr>
          <w:shd w:val="clear" w:color="" w:fill=""/>
        </w:rPr>
        <w:t xml:space="preserve">, </w:t>
      </w:r>
      <w:r>
        <w:rPr>
          <w:rStyle w:val="RefSurName"/>
        </w:rPr>
        <w:t xml:space="preserve">Walkley</w:t>
      </w:r>
      <w:r>
        <w:rPr>
          <w:rStyle w:val="RefAuthor"/>
        </w:rPr>
        <w:t xml:space="preserve"> </w:t>
      </w:r>
      <w:r>
        <w:rPr>
          <w:rStyle w:val="RefGivenName"/>
        </w:rPr>
        <w:t xml:space="preserve">CR</w:t>
      </w:r>
      <w:r>
        <w:rPr>
          <w:shd w:val="clear" w:color="" w:fill=""/>
        </w:rPr>
        <w:t xml:space="preserve">. </w:t>
      </w:r>
      <w:r>
        <w:rPr>
          <w:rStyle w:val="RefYear"/>
        </w:rPr>
        <w:t xml:space="preserve">2015</w:t>
      </w:r>
      <w:r>
        <w:rPr>
          <w:shd w:val="clear" w:color="" w:fill=""/>
        </w:rPr>
        <w:t xml:space="preserve">. </w:t>
      </w:r>
      <w:r>
        <w:rPr>
          <w:rStyle w:val="RefArticleTitle"/>
        </w:rPr>
        <w:t xml:space="preserve">Systematic screening identifies dual PI3K and mtor inhibition as a conserved therapeutic vulnerability in osteosarcoma</w:t>
      </w:r>
      <w:r>
        <w:rPr>
          <w:shd w:val="clear" w:color="" w:fill=""/>
        </w:rPr>
        <w:t xml:space="preserve">. </w:t>
      </w:r>
      <w:r>
        <w:rPr>
          <w:rStyle w:val=""/>
        </w:rPr>
        <w:t xml:space="preserve">Clinical Cancer Research</w:t>
      </w:r>
      <w:r>
        <w:rPr>
          <w:shd w:val="clear" w:color="" w:fill=""/>
        </w:rPr>
        <w:t xml:space="preserve"> </w:t>
      </w:r>
      <w:r>
        <w:rPr>
          <w:rStyle w:val=""/>
        </w:rPr>
        <w:t xml:space="preserve">21</w:t>
      </w:r>
      <w:r>
        <w:rPr>
          <w:shd w:val="clear" w:color="" w:fill=""/>
        </w:rPr>
        <w:t xml:space="preserve">:</w:t>
      </w:r>
      <w:r>
        <w:rPr>
          <w:rStyle w:val="RefFPage"/>
        </w:rPr>
        <w:t xml:space="preserve">3216</w:t>
      </w:r>
      <w:r>
        <w:rPr>
          <w:shd w:val="clear" w:color="" w:fill=""/>
        </w:rPr>
        <w:t xml:space="preserve">–</w:t>
      </w:r>
      <w:r>
        <w:rPr>
          <w:rStyle w:val="RefLPage"/>
        </w:rPr>
        <w:t xml:space="preserve">3229</w:t>
      </w:r>
      <w:r>
        <w:rPr>
          <w:shd w:val="clear" w:color="" w:fill=""/>
        </w:rPr>
        <w:t xml:space="preserve">.</w:t>
      </w:r>
    </w:p>
    <w:p>
      <w:pPr>
        <w:pStyle w:val="jrnlRefText"/>
      </w:pPr>
      <w:bookmarkStart w:id="38" w:name="R19"/>
      <w:bookmarkEnd w:id="38"/>
      <w:r>
        <w:rPr>
          <w:rStyle w:val="RefSurName"/>
        </w:rPr>
        <w:t xml:space="preserve">Hanahan</w:t>
      </w:r>
      <w:r>
        <w:rPr>
          <w:rStyle w:val="RefAuthor"/>
        </w:rPr>
        <w:t xml:space="preserve"> </w:t>
      </w:r>
      <w:r>
        <w:rPr>
          <w:rStyle w:val="RefGivenName"/>
        </w:rPr>
        <w:t xml:space="preserve">D</w:t>
      </w:r>
      <w:r>
        <w:rPr>
          <w:shd w:val="clear" w:color="" w:fill=""/>
        </w:rPr>
        <w:t xml:space="preserve">, </w:t>
      </w:r>
      <w:r>
        <w:rPr>
          <w:rStyle w:val="RefSurName"/>
        </w:rPr>
        <w:t xml:space="preserve">Weinberg</w:t>
      </w:r>
      <w:r>
        <w:rPr>
          <w:rStyle w:val="RefAuthor"/>
        </w:rPr>
        <w:t xml:space="preserve"> </w:t>
      </w:r>
      <w:r>
        <w:rPr>
          <w:rStyle w:val="RefGivenName"/>
        </w:rPr>
        <w:t xml:space="preserve">RA</w:t>
      </w:r>
      <w:r>
        <w:rPr>
          <w:shd w:val="clear" w:color="" w:fill=""/>
        </w:rPr>
        <w:t xml:space="preserve">. </w:t>
      </w:r>
      <w:r>
        <w:rPr>
          <w:rStyle w:val="RefYear"/>
        </w:rPr>
        <w:t xml:space="preserve">2011</w:t>
      </w:r>
      <w:r>
        <w:rPr>
          <w:shd w:val="clear" w:color="" w:fill=""/>
        </w:rPr>
        <w:t xml:space="preserve">. </w:t>
      </w:r>
      <w:r>
        <w:rPr>
          <w:rStyle w:val="RefArticleTitle"/>
        </w:rPr>
        <w:t xml:space="preserve">Hallmarks of cancer: The next generation</w:t>
      </w:r>
      <w:r>
        <w:rPr>
          <w:shd w:val="clear" w:color="" w:fill=""/>
        </w:rPr>
        <w:t xml:space="preserve">. </w:t>
      </w:r>
      <w:r>
        <w:rPr>
          <w:rStyle w:val=""/>
        </w:rPr>
        <w:t xml:space="preserve">Cell</w:t>
      </w:r>
      <w:r>
        <w:rPr>
          <w:shd w:val="clear" w:color="" w:fill=""/>
        </w:rPr>
        <w:t xml:space="preserve"> </w:t>
      </w:r>
      <w:r>
        <w:rPr>
          <w:rStyle w:val=""/>
        </w:rPr>
        <w:t xml:space="preserve">144</w:t>
      </w:r>
      <w:r>
        <w:rPr>
          <w:shd w:val="clear" w:color="" w:fill=""/>
        </w:rPr>
        <w:t xml:space="preserve">:</w:t>
      </w:r>
      <w:r>
        <w:rPr>
          <w:rStyle w:val="RefFPage"/>
        </w:rPr>
        <w:t xml:space="preserve">646</w:t>
      </w:r>
      <w:r>
        <w:rPr>
          <w:shd w:val="clear" w:color="" w:fill=""/>
        </w:rPr>
        <w:t xml:space="preserve">–</w:t>
      </w:r>
      <w:r>
        <w:rPr>
          <w:rStyle w:val="RefLPage"/>
        </w:rPr>
        <w:t xml:space="preserve">674</w:t>
      </w:r>
      <w:r>
        <w:rPr>
          <w:shd w:val="clear" w:color="" w:fill=""/>
        </w:rPr>
        <w:t xml:space="preserve">.</w:t>
      </w:r>
    </w:p>
    <w:p>
      <w:pPr>
        <w:pStyle w:val="jrnlRefText"/>
      </w:pPr>
      <w:bookmarkStart w:id="39" w:name="R20"/>
      <w:bookmarkEnd w:id="39"/>
      <w:r>
        <w:rPr>
          <w:rStyle w:val="RefSurName"/>
        </w:rPr>
        <w:t xml:space="preserve">Ho</w:t>
      </w:r>
      <w:r>
        <w:rPr>
          <w:rStyle w:val="RefAuthor"/>
        </w:rPr>
        <w:t xml:space="preserve"> </w:t>
      </w:r>
      <w:r>
        <w:rPr>
          <w:rStyle w:val="RefGivenName"/>
        </w:rPr>
        <w:t xml:space="preserve">CK</w:t>
      </w:r>
      <w:r>
        <w:rPr>
          <w:shd w:val="clear" w:color="" w:fill=""/>
        </w:rPr>
        <w:t xml:space="preserve">, </w:t>
      </w:r>
      <w:r>
        <w:rPr>
          <w:rStyle w:val="RefSurName"/>
        </w:rPr>
        <w:t xml:space="preserve">Shuman</w:t>
      </w:r>
      <w:r>
        <w:rPr>
          <w:rStyle w:val="RefAuthor"/>
        </w:rPr>
        <w:t xml:space="preserve"> </w:t>
      </w:r>
      <w:r>
        <w:rPr>
          <w:rStyle w:val="RefGivenName"/>
        </w:rPr>
        <w:t xml:space="preserve">S</w:t>
      </w:r>
      <w:r>
        <w:rPr>
          <w:shd w:val="clear" w:color="" w:fill=""/>
        </w:rPr>
        <w:t xml:space="preserve">. </w:t>
      </w:r>
      <w:r>
        <w:rPr>
          <w:rStyle w:val="RefYear"/>
        </w:rPr>
        <w:t xml:space="preserve">1999</w:t>
      </w:r>
      <w:r>
        <w:rPr>
          <w:shd w:val="clear" w:color="" w:fill=""/>
        </w:rPr>
        <w:t xml:space="preserve">. </w:t>
      </w:r>
      <w:r>
        <w:rPr>
          <w:rStyle w:val="RefArticleTitle"/>
        </w:rPr>
        <w:t xml:space="preserve">Distinct roles for CTD ser-2 and ser-5 phosphorylation in the recruitment and allosteric activation of mammalian mrna capping enzyme</w:t>
      </w:r>
      <w:r>
        <w:rPr>
          <w:shd w:val="clear" w:color="" w:fill=""/>
        </w:rPr>
        <w:t xml:space="preserve">. </w:t>
      </w:r>
      <w:r>
        <w:rPr>
          <w:rStyle w:val=""/>
        </w:rPr>
        <w:t xml:space="preserve">Molecular Cell</w:t>
      </w:r>
      <w:r>
        <w:rPr>
          <w:shd w:val="clear" w:color="" w:fill=""/>
        </w:rPr>
        <w:t xml:space="preserve"> </w:t>
      </w:r>
      <w:r>
        <w:rPr>
          <w:rStyle w:val=""/>
        </w:rPr>
        <w:t xml:space="preserve">3</w:t>
      </w:r>
      <w:r>
        <w:rPr>
          <w:shd w:val="clear" w:color="" w:fill=""/>
        </w:rPr>
        <w:t xml:space="preserve">:</w:t>
      </w:r>
      <w:r>
        <w:rPr>
          <w:rStyle w:val="RefFPage"/>
        </w:rPr>
        <w:t xml:space="preserve">405</w:t>
      </w:r>
      <w:r>
        <w:rPr>
          <w:shd w:val="clear" w:color="" w:fill=""/>
        </w:rPr>
        <w:t xml:space="preserve">–</w:t>
      </w:r>
      <w:r>
        <w:rPr>
          <w:rStyle w:val="RefLPage"/>
        </w:rPr>
        <w:t xml:space="preserve">411</w:t>
      </w:r>
      <w:r>
        <w:rPr>
          <w:shd w:val="clear" w:color="" w:fill=""/>
        </w:rPr>
        <w:t xml:space="preserve"> .</w:t>
      </w:r>
    </w:p>
    <w:p>
      <w:pPr>
        <w:pStyle w:val="jrnlRefText"/>
      </w:pPr>
      <w:bookmarkStart w:id="40" w:name="R21"/>
      <w:bookmarkEnd w:id="40"/>
      <w:r>
        <w:rPr>
          <w:rStyle w:val="RefSurName"/>
        </w:rPr>
        <w:t xml:space="preserve">Ho</w:t>
      </w:r>
      <w:r>
        <w:rPr>
          <w:rStyle w:val="RefAuthor"/>
        </w:rPr>
        <w:t xml:space="preserve"> </w:t>
      </w:r>
      <w:r>
        <w:rPr>
          <w:rStyle w:val="RefGivenName"/>
        </w:rPr>
        <w:t xml:space="preserve">PW</w:t>
      </w:r>
      <w:r>
        <w:rPr>
          <w:shd w:val="clear" w:color="" w:fill=""/>
        </w:rPr>
        <w:t xml:space="preserve">, </w:t>
      </w:r>
      <w:r>
        <w:rPr>
          <w:rStyle w:val="RefSurName"/>
        </w:rPr>
        <w:t xml:space="preserve">Goradia</w:t>
      </w:r>
      <w:r>
        <w:rPr>
          <w:rStyle w:val="RefAuthor"/>
        </w:rPr>
        <w:t xml:space="preserve"> </w:t>
      </w:r>
      <w:r>
        <w:rPr>
          <w:rStyle w:val="RefGivenName"/>
        </w:rPr>
        <w:t xml:space="preserve">A</w:t>
      </w:r>
      <w:r>
        <w:rPr>
          <w:shd w:val="clear" w:color="" w:fill=""/>
        </w:rPr>
        <w:t xml:space="preserve">, </w:t>
      </w:r>
      <w:r>
        <w:rPr>
          <w:rStyle w:val="RefSurName"/>
        </w:rPr>
        <w:t xml:space="preserve">Russell</w:t>
      </w:r>
      <w:r>
        <w:rPr>
          <w:rStyle w:val="RefAuthor"/>
        </w:rPr>
        <w:t xml:space="preserve"> </w:t>
      </w:r>
      <w:r>
        <w:rPr>
          <w:rStyle w:val="RefGivenName"/>
        </w:rPr>
        <w:t xml:space="preserve">MR</w:t>
      </w:r>
      <w:r>
        <w:rPr>
          <w:shd w:val="clear" w:color="" w:fill=""/>
        </w:rPr>
        <w:t xml:space="preserve">, </w:t>
      </w:r>
      <w:r>
        <w:rPr>
          <w:rStyle w:val="RefSurName"/>
        </w:rPr>
        <w:t xml:space="preserve">Chalk</w:t>
      </w:r>
      <w:r>
        <w:rPr>
          <w:rStyle w:val="RefAuthor"/>
        </w:rPr>
        <w:t xml:space="preserve"> </w:t>
      </w:r>
      <w:r>
        <w:rPr>
          <w:rStyle w:val="RefGivenName"/>
        </w:rPr>
        <w:t xml:space="preserve">AM</w:t>
      </w:r>
      <w:r>
        <w:rPr>
          <w:shd w:val="clear" w:color="" w:fill=""/>
        </w:rPr>
        <w:t xml:space="preserve">, </w:t>
      </w:r>
      <w:r>
        <w:rPr>
          <w:rStyle w:val="RefSurName"/>
        </w:rPr>
        <w:t xml:space="preserve">Milley</w:t>
      </w:r>
      <w:r>
        <w:rPr>
          <w:rStyle w:val="RefAuthor"/>
        </w:rPr>
        <w:t xml:space="preserve"> </w:t>
      </w:r>
      <w:r>
        <w:rPr>
          <w:rStyle w:val="RefGivenName"/>
        </w:rPr>
        <w:t xml:space="preserve">KM</w:t>
      </w:r>
      <w:r>
        <w:rPr>
          <w:shd w:val="clear" w:color="" w:fill=""/>
        </w:rPr>
        <w:t xml:space="preserve">, </w:t>
      </w:r>
      <w:r>
        <w:rPr>
          <w:rStyle w:val="RefSurName"/>
        </w:rPr>
        <w:t xml:space="preserve">Baker</w:t>
      </w:r>
      <w:r>
        <w:rPr>
          <w:rStyle w:val="RefAuthor"/>
        </w:rPr>
        <w:t xml:space="preserve"> </w:t>
      </w:r>
      <w:r>
        <w:rPr>
          <w:rStyle w:val="RefGivenName"/>
        </w:rPr>
        <w:t xml:space="preserve">EK</w:t>
      </w:r>
      <w:r>
        <w:rPr>
          <w:shd w:val="clear" w:color="" w:fill=""/>
        </w:rPr>
        <w:t xml:space="preserve">, </w:t>
      </w:r>
      <w:r>
        <w:rPr>
          <w:rStyle w:val="RefSurName"/>
        </w:rPr>
        <w:t xml:space="preserve">Danks</w:t>
      </w:r>
      <w:r>
        <w:rPr>
          <w:rStyle w:val="RefAuthor"/>
        </w:rPr>
        <w:t xml:space="preserve"> </w:t>
      </w:r>
      <w:r>
        <w:rPr>
          <w:rStyle w:val="RefGivenName"/>
        </w:rPr>
        <w:t xml:space="preserve">JA</w:t>
      </w:r>
      <w:r>
        <w:rPr>
          <w:shd w:val="clear" w:color="" w:fill=""/>
        </w:rPr>
        <w:t xml:space="preserve">, </w:t>
      </w:r>
      <w:r>
        <w:rPr>
          <w:rStyle w:val="RefSurName"/>
        </w:rPr>
        <w:t xml:space="preserve">Slavin</w:t>
      </w:r>
      <w:r>
        <w:rPr>
          <w:rStyle w:val="RefAuthor"/>
        </w:rPr>
        <w:t xml:space="preserve"> </w:t>
      </w:r>
      <w:r>
        <w:rPr>
          <w:rStyle w:val="RefGivenName"/>
        </w:rPr>
        <w:t xml:space="preserve">JL</w:t>
      </w:r>
      <w:r>
        <w:rPr>
          <w:shd w:val="clear" w:color="" w:fill=""/>
        </w:rPr>
        <w:t xml:space="preserve">, </w:t>
      </w:r>
      <w:r>
        <w:rPr>
          <w:rStyle w:val="RefSurName"/>
        </w:rPr>
        <w:t xml:space="preserve">Walia</w:t>
      </w:r>
      <w:r>
        <w:rPr>
          <w:rStyle w:val="RefAuthor"/>
        </w:rPr>
        <w:t xml:space="preserve"> </w:t>
      </w:r>
      <w:r>
        <w:rPr>
          <w:rStyle w:val="RefGivenName"/>
        </w:rPr>
        <w:t xml:space="preserve">M</w:t>
      </w:r>
      <w:r>
        <w:rPr>
          <w:shd w:val="clear" w:color="" w:fill=""/>
        </w:rPr>
        <w:t xml:space="preserve">, </w:t>
      </w:r>
      <w:r>
        <w:rPr>
          <w:rStyle w:val="RefSurName"/>
        </w:rPr>
        <w:t xml:space="preserve">Crimeen-Irwin</w:t>
      </w:r>
      <w:r>
        <w:rPr>
          <w:rStyle w:val="RefAuthor"/>
        </w:rPr>
        <w:t xml:space="preserve"> </w:t>
      </w:r>
      <w:r>
        <w:rPr>
          <w:rStyle w:val="RefGivenName"/>
        </w:rPr>
        <w:t xml:space="preserve">B</w:t>
      </w:r>
      <w:r>
        <w:rPr>
          <w:shd w:val="clear" w:color="" w:fill=""/>
        </w:rPr>
        <w:t xml:space="preserve">, </w:t>
      </w:r>
      <w:r>
        <w:rPr>
          <w:rStyle w:val="RefSurName"/>
        </w:rPr>
        <w:t xml:space="preserve">Dickins</w:t>
      </w:r>
      <w:r>
        <w:rPr>
          <w:rStyle w:val="RefAuthor"/>
        </w:rPr>
        <w:t xml:space="preserve"> </w:t>
      </w:r>
      <w:r>
        <w:rPr>
          <w:rStyle w:val="RefGivenName"/>
        </w:rPr>
        <w:t xml:space="preserve">RA</w:t>
      </w:r>
      <w:r>
        <w:rPr>
          <w:shd w:val="clear" w:color="" w:fill=""/>
        </w:rPr>
        <w:t xml:space="preserve">, </w:t>
      </w:r>
      <w:r>
        <w:rPr>
          <w:rStyle w:val="RefSurName"/>
        </w:rPr>
        <w:t xml:space="preserve">Martin</w:t>
      </w:r>
      <w:r>
        <w:rPr>
          <w:rStyle w:val="RefAuthor"/>
        </w:rPr>
        <w:t xml:space="preserve"> </w:t>
      </w:r>
      <w:r>
        <w:rPr>
          <w:rStyle w:val="RefGivenName"/>
        </w:rPr>
        <w:t xml:space="preserve">TJ</w:t>
      </w:r>
      <w:r>
        <w:rPr>
          <w:shd w:val="clear" w:color="" w:fill=""/>
        </w:rPr>
        <w:t xml:space="preserve">, </w:t>
      </w:r>
      <w:r>
        <w:rPr>
          <w:rStyle w:val="RefSurName"/>
        </w:rPr>
        <w:t xml:space="preserve">Walkley</w:t>
      </w:r>
      <w:r>
        <w:rPr>
          <w:rStyle w:val="RefAuthor"/>
        </w:rPr>
        <w:t xml:space="preserve"> </w:t>
      </w:r>
      <w:r>
        <w:rPr>
          <w:rStyle w:val="RefGivenName"/>
        </w:rPr>
        <w:t xml:space="preserve">CR</w:t>
      </w:r>
      <w:r>
        <w:rPr>
          <w:shd w:val="clear" w:color="" w:fill=""/>
        </w:rPr>
        <w:t xml:space="preserve">. </w:t>
      </w:r>
      <w:r>
        <w:rPr>
          <w:rStyle w:val="RefYear"/>
        </w:rPr>
        <w:t xml:space="preserve">2015</w:t>
      </w:r>
      <w:r>
        <w:rPr>
          <w:shd w:val="clear" w:color="" w:fill=""/>
        </w:rPr>
        <w:t xml:space="preserve">. </w:t>
      </w:r>
      <w:r>
        <w:rPr>
          <w:rStyle w:val="RefArticleTitle"/>
        </w:rPr>
        <w:t xml:space="preserve">Knockdown of PTHR1 in osteosarcoma cells decreases invasion and growth and increases tumor differentiation in vivo</w:t>
      </w:r>
      <w:r>
        <w:rPr>
          <w:shd w:val="clear" w:color="" w:fill=""/>
        </w:rPr>
        <w:t xml:space="preserve">. </w:t>
      </w:r>
      <w:r>
        <w:rPr>
          <w:rStyle w:val=""/>
        </w:rPr>
        <w:t xml:space="preserve">Oncogene</w:t>
      </w:r>
      <w:r>
        <w:rPr>
          <w:shd w:val="clear" w:color="" w:fill=""/>
        </w:rPr>
        <w:t xml:space="preserve"> </w:t>
      </w:r>
      <w:r>
        <w:rPr>
          <w:rStyle w:val=""/>
        </w:rPr>
        <w:t xml:space="preserve">34</w:t>
      </w:r>
      <w:r>
        <w:rPr>
          <w:shd w:val="clear" w:color="" w:fill=""/>
        </w:rPr>
        <w:t xml:space="preserve">:</w:t>
      </w:r>
      <w:r>
        <w:rPr>
          <w:rStyle w:val="RefFPage"/>
        </w:rPr>
        <w:t xml:space="preserve">2922</w:t>
      </w:r>
      <w:r>
        <w:rPr>
          <w:shd w:val="clear" w:color="" w:fill=""/>
        </w:rPr>
        <w:t xml:space="preserve">–</w:t>
      </w:r>
      <w:r>
        <w:rPr>
          <w:rStyle w:val="RefLPage"/>
        </w:rPr>
        <w:t xml:space="preserve">2933</w:t>
      </w:r>
      <w:r>
        <w:rPr>
          <w:shd w:val="clear" w:color="" w:fill=""/>
        </w:rPr>
        <w:t xml:space="preserve">.</w:t>
      </w:r>
    </w:p>
    <w:p>
      <w:pPr>
        <w:pStyle w:val="jrnlRefText"/>
      </w:pPr>
      <w:bookmarkStart w:id="41" w:name="R22"/>
      <w:bookmarkEnd w:id="41"/>
      <w:r>
        <w:rPr>
          <w:rStyle w:val="RefSurName"/>
        </w:rPr>
        <w:t xml:space="preserve">Hou</w:t>
      </w:r>
      <w:r>
        <w:rPr>
          <w:rStyle w:val="RefAuthor"/>
        </w:rPr>
        <w:t xml:space="preserve"> </w:t>
      </w:r>
      <w:r>
        <w:rPr>
          <w:rStyle w:val="RefGivenName"/>
        </w:rPr>
        <w:t xml:space="preserve">P</w:t>
      </w:r>
      <w:r>
        <w:rPr>
          <w:shd w:val="clear" w:color="" w:fill=""/>
        </w:rPr>
        <w:t xml:space="preserve">, </w:t>
      </w:r>
      <w:r>
        <w:rPr>
          <w:rStyle w:val="RefSurName"/>
        </w:rPr>
        <w:t xml:space="preserve">Li</w:t>
      </w:r>
      <w:r>
        <w:rPr>
          <w:rStyle w:val="RefAuthor"/>
        </w:rPr>
        <w:t xml:space="preserve"> </w:t>
      </w:r>
      <w:r>
        <w:rPr>
          <w:rStyle w:val="RefGivenName"/>
        </w:rPr>
        <w:t xml:space="preserve">Y</w:t>
      </w:r>
      <w:r>
        <w:rPr>
          <w:shd w:val="clear" w:color="" w:fill=""/>
        </w:rPr>
        <w:t xml:space="preserve">, </w:t>
      </w:r>
      <w:r>
        <w:rPr>
          <w:rStyle w:val="RefSurName"/>
        </w:rPr>
        <w:t xml:space="preserve">Zhang</w:t>
      </w:r>
      <w:r>
        <w:rPr>
          <w:rStyle w:val="RefAuthor"/>
        </w:rPr>
        <w:t xml:space="preserve"> </w:t>
      </w:r>
      <w:r>
        <w:rPr>
          <w:rStyle w:val="RefGivenName"/>
        </w:rPr>
        <w:t xml:space="preserve">X</w:t>
      </w:r>
      <w:r>
        <w:rPr>
          <w:shd w:val="clear" w:color="" w:fill=""/>
        </w:rPr>
        <w:t xml:space="preserve">, </w:t>
      </w:r>
      <w:r>
        <w:rPr>
          <w:rStyle w:val="RefSurName"/>
        </w:rPr>
        <w:t xml:space="preserve">Liu</w:t>
      </w:r>
      <w:r>
        <w:rPr>
          <w:rStyle w:val="RefAuthor"/>
        </w:rPr>
        <w:t xml:space="preserve"> </w:t>
      </w:r>
      <w:r>
        <w:rPr>
          <w:rStyle w:val="RefGivenName"/>
        </w:rPr>
        <w:t xml:space="preserve">C</w:t>
      </w:r>
      <w:r>
        <w:rPr>
          <w:shd w:val="clear" w:color="" w:fill=""/>
        </w:rPr>
        <w:t xml:space="preserve">, </w:t>
      </w:r>
      <w:r>
        <w:rPr>
          <w:rStyle w:val="RefSurName"/>
        </w:rPr>
        <w:t xml:space="preserve">Guan</w:t>
      </w:r>
      <w:r>
        <w:rPr>
          <w:rStyle w:val="RefAuthor"/>
        </w:rPr>
        <w:t xml:space="preserve"> </w:t>
      </w:r>
      <w:r>
        <w:rPr>
          <w:rStyle w:val="RefGivenName"/>
        </w:rPr>
        <w:t xml:space="preserve">J</w:t>
      </w:r>
      <w:r>
        <w:rPr>
          <w:shd w:val="clear" w:color="" w:fill=""/>
        </w:rPr>
        <w:t xml:space="preserve">, </w:t>
      </w:r>
      <w:r>
        <w:rPr>
          <w:rStyle w:val="RefSurName"/>
        </w:rPr>
        <w:t xml:space="preserve">Li</w:t>
      </w:r>
      <w:r>
        <w:rPr>
          <w:rStyle w:val="RefAuthor"/>
        </w:rPr>
        <w:t xml:space="preserve"> </w:t>
      </w:r>
      <w:r>
        <w:rPr>
          <w:rStyle w:val="RefGivenName"/>
        </w:rPr>
        <w:t xml:space="preserve">H</w:t>
      </w:r>
      <w:r>
        <w:rPr>
          <w:shd w:val="clear" w:color="" w:fill=""/>
        </w:rPr>
        <w:t xml:space="preserve">, </w:t>
      </w:r>
      <w:r>
        <w:rPr>
          <w:rStyle w:val="RefSurName"/>
        </w:rPr>
        <w:t xml:space="preserve">Zhao</w:t>
      </w:r>
      <w:r>
        <w:rPr>
          <w:rStyle w:val="RefAuthor"/>
        </w:rPr>
        <w:t xml:space="preserve"> </w:t>
      </w:r>
      <w:r>
        <w:rPr>
          <w:rStyle w:val="RefGivenName"/>
        </w:rPr>
        <w:t xml:space="preserve">T</w:t>
      </w:r>
      <w:r>
        <w:rPr>
          <w:shd w:val="clear" w:color="" w:fill=""/>
        </w:rPr>
        <w:t xml:space="preserve">, </w:t>
      </w:r>
      <w:r>
        <w:rPr>
          <w:rStyle w:val="RefSurName"/>
        </w:rPr>
        <w:t xml:space="preserve">Ye</w:t>
      </w:r>
      <w:r>
        <w:rPr>
          <w:rStyle w:val="RefAuthor"/>
        </w:rPr>
        <w:t xml:space="preserve"> </w:t>
      </w:r>
      <w:r>
        <w:rPr>
          <w:rStyle w:val="RefGivenName"/>
        </w:rPr>
        <w:t xml:space="preserve">J</w:t>
      </w:r>
      <w:r>
        <w:rPr>
          <w:shd w:val="clear" w:color="" w:fill=""/>
        </w:rPr>
        <w:t xml:space="preserve">, </w:t>
      </w:r>
      <w:r>
        <w:rPr>
          <w:rStyle w:val="RefSurName"/>
        </w:rPr>
        <w:t xml:space="preserve">Yang</w:t>
      </w:r>
      <w:r>
        <w:rPr>
          <w:rStyle w:val="RefAuthor"/>
        </w:rPr>
        <w:t xml:space="preserve"> </w:t>
      </w:r>
      <w:r>
        <w:rPr>
          <w:rStyle w:val="RefGivenName"/>
        </w:rPr>
        <w:t xml:space="preserve">W</w:t>
      </w:r>
      <w:r>
        <w:rPr>
          <w:shd w:val="clear" w:color="" w:fill=""/>
        </w:rPr>
        <w:t xml:space="preserve">, </w:t>
      </w:r>
      <w:r>
        <w:rPr>
          <w:rStyle w:val="RefSurName"/>
        </w:rPr>
        <w:t xml:space="preserve">Liu</w:t>
      </w:r>
      <w:r>
        <w:rPr>
          <w:rStyle w:val="RefAuthor"/>
        </w:rPr>
        <w:t xml:space="preserve"> </w:t>
      </w:r>
      <w:r>
        <w:rPr>
          <w:rStyle w:val="RefGivenName"/>
        </w:rPr>
        <w:t xml:space="preserve">K</w:t>
      </w:r>
      <w:r>
        <w:rPr>
          <w:shd w:val="clear" w:color="" w:fill=""/>
        </w:rPr>
        <w:t xml:space="preserve">, </w:t>
      </w:r>
      <w:r>
        <w:rPr>
          <w:rStyle w:val="RefSurName"/>
        </w:rPr>
        <w:t xml:space="preserve">Ge</w:t>
      </w:r>
      <w:r>
        <w:rPr>
          <w:rStyle w:val="RefAuthor"/>
        </w:rPr>
        <w:t xml:space="preserve"> </w:t>
      </w:r>
      <w:r>
        <w:rPr>
          <w:rStyle w:val="RefGivenName"/>
        </w:rPr>
        <w:t xml:space="preserve">J</w:t>
      </w:r>
      <w:r>
        <w:rPr>
          <w:shd w:val="clear" w:color="" w:fill=""/>
        </w:rPr>
        <w:t xml:space="preserve">, </w:t>
      </w:r>
      <w:r>
        <w:rPr>
          <w:rStyle w:val="RefSurName"/>
        </w:rPr>
        <w:t xml:space="preserve">Xu</w:t>
      </w:r>
      <w:r>
        <w:rPr>
          <w:rStyle w:val="RefAuthor"/>
        </w:rPr>
        <w:t xml:space="preserve"> </w:t>
      </w:r>
      <w:r>
        <w:rPr>
          <w:rStyle w:val="RefGivenName"/>
        </w:rPr>
        <w:t xml:space="preserve">J</w:t>
      </w:r>
      <w:r>
        <w:rPr>
          <w:shd w:val="clear" w:color="" w:fill=""/>
        </w:rPr>
        <w:t xml:space="preserve">, </w:t>
      </w:r>
      <w:r>
        <w:rPr>
          <w:rStyle w:val="RefSurName"/>
        </w:rPr>
        <w:t xml:space="preserve">Zhang</w:t>
      </w:r>
      <w:r>
        <w:rPr>
          <w:rStyle w:val="RefAuthor"/>
        </w:rPr>
        <w:t xml:space="preserve"> </w:t>
      </w:r>
      <w:r>
        <w:rPr>
          <w:rStyle w:val="RefGivenName"/>
        </w:rPr>
        <w:t xml:space="preserve">Q</w:t>
      </w:r>
      <w:r>
        <w:rPr>
          <w:shd w:val="clear" w:color="" w:fill=""/>
        </w:rPr>
        <w:t xml:space="preserve">, </w:t>
      </w:r>
      <w:r>
        <w:rPr>
          <w:rStyle w:val="RefSurName"/>
        </w:rPr>
        <w:t xml:space="preserve">Zhao</w:t>
      </w:r>
      <w:r>
        <w:rPr>
          <w:rStyle w:val="RefAuthor"/>
        </w:rPr>
        <w:t xml:space="preserve"> </w:t>
      </w:r>
      <w:r>
        <w:rPr>
          <w:rStyle w:val="RefGivenName"/>
        </w:rPr>
        <w:t xml:space="preserve">Y</w:t>
      </w:r>
      <w:r>
        <w:rPr>
          <w:shd w:val="clear" w:color="" w:fill=""/>
        </w:rPr>
        <w:t xml:space="preserve">, </w:t>
      </w:r>
      <w:r>
        <w:rPr>
          <w:rStyle w:val="RefSurName"/>
        </w:rPr>
        <w:t xml:space="preserve">Deng</w:t>
      </w:r>
      <w:r>
        <w:rPr>
          <w:rStyle w:val="RefAuthor"/>
        </w:rPr>
        <w:t xml:space="preserve"> </w:t>
      </w:r>
      <w:r>
        <w:rPr>
          <w:rStyle w:val="RefGivenName"/>
        </w:rPr>
        <w:t xml:space="preserve">H</w:t>
      </w:r>
      <w:r>
        <w:rPr>
          <w:shd w:val="clear" w:color="" w:fill=""/>
        </w:rPr>
        <w:t xml:space="preserve">. </w:t>
      </w:r>
      <w:r>
        <w:rPr>
          <w:rStyle w:val="RefYear"/>
        </w:rPr>
        <w:t xml:space="preserve">2013</w:t>
      </w:r>
      <w:r>
        <w:rPr>
          <w:shd w:val="clear" w:color="" w:fill=""/>
        </w:rPr>
        <w:t xml:space="preserve">. </w:t>
      </w:r>
      <w:r>
        <w:rPr>
          <w:rStyle w:val="RefArticleTitle"/>
        </w:rPr>
        <w:t xml:space="preserve">Pluripotent stem cells induced from mouse somatic cells by small-molecule compounds</w:t>
      </w:r>
      <w:r>
        <w:rPr>
          <w:shd w:val="clear" w:color="" w:fill=""/>
        </w:rPr>
        <w:t xml:space="preserve">. </w:t>
      </w:r>
      <w:r>
        <w:rPr>
          <w:rStyle w:val=""/>
        </w:rPr>
        <w:t xml:space="preserve">Science</w:t>
      </w:r>
      <w:r>
        <w:rPr>
          <w:shd w:val="clear" w:color="" w:fill=""/>
        </w:rPr>
        <w:t xml:space="preserve"> </w:t>
      </w:r>
      <w:r>
        <w:rPr>
          <w:rStyle w:val=""/>
        </w:rPr>
        <w:t xml:space="preserve">341</w:t>
      </w:r>
      <w:r>
        <w:rPr>
          <w:shd w:val="clear" w:color="" w:fill=""/>
        </w:rPr>
        <w:t xml:space="preserve">:</w:t>
      </w:r>
      <w:r>
        <w:rPr>
          <w:rStyle w:val="RefFPage"/>
        </w:rPr>
        <w:t xml:space="preserve">651</w:t>
      </w:r>
      <w:r>
        <w:rPr>
          <w:shd w:val="clear" w:color="" w:fill=""/>
        </w:rPr>
        <w:t xml:space="preserve">–</w:t>
      </w:r>
      <w:r>
        <w:rPr>
          <w:rStyle w:val="RefLPage"/>
        </w:rPr>
        <w:t xml:space="preserve">654</w:t>
      </w:r>
      <w:r>
        <w:rPr>
          <w:shd w:val="clear" w:color="" w:fill=""/>
        </w:rPr>
        <w:t xml:space="preserve">.</w:t>
      </w:r>
    </w:p>
    <w:p>
      <w:pPr>
        <w:pStyle w:val="jrnlRefText"/>
      </w:pPr>
      <w:bookmarkStart w:id="42" w:name="R23"/>
      <w:bookmarkEnd w:id="42"/>
      <w:r>
        <w:rPr>
          <w:rStyle w:val="RefSurName"/>
        </w:rPr>
        <w:t xml:space="preserve">Janeway</w:t>
      </w:r>
      <w:r>
        <w:rPr>
          <w:rStyle w:val="RefAuthor"/>
        </w:rPr>
        <w:t xml:space="preserve"> </w:t>
      </w:r>
      <w:r>
        <w:rPr>
          <w:rStyle w:val="RefGivenName"/>
        </w:rPr>
        <w:t xml:space="preserve">KA</w:t>
      </w:r>
      <w:r>
        <w:rPr>
          <w:shd w:val="clear" w:color="" w:fill=""/>
        </w:rPr>
        <w:t xml:space="preserve">, </w:t>
      </w:r>
      <w:r>
        <w:rPr>
          <w:rStyle w:val="RefSurName"/>
        </w:rPr>
        <w:t xml:space="preserve">Barkauskas</w:t>
      </w:r>
      <w:r>
        <w:rPr>
          <w:rStyle w:val="RefAuthor"/>
        </w:rPr>
        <w:t xml:space="preserve"> </w:t>
      </w:r>
      <w:r>
        <w:rPr>
          <w:rStyle w:val="RefGivenName"/>
        </w:rPr>
        <w:t xml:space="preserve">DA</w:t>
      </w:r>
      <w:r>
        <w:rPr>
          <w:shd w:val="clear" w:color="" w:fill=""/>
        </w:rPr>
        <w:t xml:space="preserve">, </w:t>
      </w:r>
      <w:r>
        <w:rPr>
          <w:rStyle w:val="RefSurName"/>
        </w:rPr>
        <w:t xml:space="preserve">Krailo</w:t>
      </w:r>
      <w:r>
        <w:rPr>
          <w:rStyle w:val="RefAuthor"/>
        </w:rPr>
        <w:t xml:space="preserve"> </w:t>
      </w:r>
      <w:r>
        <w:rPr>
          <w:rStyle w:val="RefGivenName"/>
        </w:rPr>
        <w:t xml:space="preserve">MD</w:t>
      </w:r>
      <w:r>
        <w:rPr>
          <w:shd w:val="clear" w:color="" w:fill=""/>
        </w:rPr>
        <w:t xml:space="preserve">, </w:t>
      </w:r>
      <w:r>
        <w:rPr>
          <w:rStyle w:val="RefSurName"/>
        </w:rPr>
        <w:t xml:space="preserve">Meyers</w:t>
      </w:r>
      <w:r>
        <w:rPr>
          <w:rStyle w:val="RefAuthor"/>
        </w:rPr>
        <w:t xml:space="preserve"> </w:t>
      </w:r>
      <w:r>
        <w:rPr>
          <w:rStyle w:val="RefGivenName"/>
        </w:rPr>
        <w:t xml:space="preserve">PA</w:t>
      </w:r>
      <w:r>
        <w:rPr>
          <w:shd w:val="clear" w:color="" w:fill=""/>
        </w:rPr>
        <w:t xml:space="preserve">, </w:t>
      </w:r>
      <w:r>
        <w:rPr>
          <w:rStyle w:val="RefSurName"/>
        </w:rPr>
        <w:t xml:space="preserve">Schwartz</w:t>
      </w:r>
      <w:r>
        <w:rPr>
          <w:rStyle w:val="RefAuthor"/>
        </w:rPr>
        <w:t xml:space="preserve"> </w:t>
      </w:r>
      <w:r>
        <w:rPr>
          <w:rStyle w:val="RefGivenName"/>
        </w:rPr>
        <w:t xml:space="preserve">CL</w:t>
      </w:r>
      <w:r>
        <w:rPr>
          <w:shd w:val="clear" w:color="" w:fill=""/>
        </w:rPr>
        <w:t xml:space="preserve">, </w:t>
      </w:r>
      <w:r>
        <w:rPr>
          <w:rStyle w:val="RefSurName"/>
        </w:rPr>
        <w:t xml:space="preserve">Ebb</w:t>
      </w:r>
      <w:r>
        <w:rPr>
          <w:rStyle w:val="RefAuthor"/>
        </w:rPr>
        <w:t xml:space="preserve"> </w:t>
      </w:r>
      <w:r>
        <w:rPr>
          <w:rStyle w:val="RefGivenName"/>
        </w:rPr>
        <w:t xml:space="preserve">DH</w:t>
      </w:r>
      <w:r>
        <w:rPr>
          <w:shd w:val="clear" w:color="" w:fill=""/>
        </w:rPr>
        <w:t xml:space="preserve">, </w:t>
      </w:r>
      <w:r>
        <w:rPr>
          <w:rStyle w:val="RefSurName"/>
        </w:rPr>
        <w:t xml:space="preserve">Seibel</w:t>
      </w:r>
      <w:r>
        <w:rPr>
          <w:rStyle w:val="RefAuthor"/>
        </w:rPr>
        <w:t xml:space="preserve"> </w:t>
      </w:r>
      <w:r>
        <w:rPr>
          <w:rStyle w:val="RefGivenName"/>
        </w:rPr>
        <w:t xml:space="preserve">NL</w:t>
      </w:r>
      <w:r>
        <w:rPr>
          <w:shd w:val="clear" w:color="" w:fill=""/>
        </w:rPr>
        <w:t xml:space="preserve">, </w:t>
      </w:r>
      <w:r>
        <w:rPr>
          <w:rStyle w:val="RefSurName"/>
        </w:rPr>
        <w:t xml:space="preserve">Grier</w:t>
      </w:r>
      <w:r>
        <w:rPr>
          <w:rStyle w:val="RefAuthor"/>
        </w:rPr>
        <w:t xml:space="preserve"> </w:t>
      </w:r>
      <w:r>
        <w:rPr>
          <w:rStyle w:val="RefGivenName"/>
        </w:rPr>
        <w:t xml:space="preserve">HE</w:t>
      </w:r>
      <w:r>
        <w:rPr>
          <w:shd w:val="clear" w:color="" w:fill=""/>
        </w:rPr>
        <w:t xml:space="preserve">, </w:t>
      </w:r>
      <w:r>
        <w:rPr>
          <w:rStyle w:val="RefSurName"/>
        </w:rPr>
        <w:t xml:space="preserve">Gorlick</w:t>
      </w:r>
      <w:r>
        <w:rPr>
          <w:rStyle w:val="RefAuthor"/>
        </w:rPr>
        <w:t xml:space="preserve"> </w:t>
      </w:r>
      <w:r>
        <w:rPr>
          <w:rStyle w:val="RefGivenName"/>
        </w:rPr>
        <w:t xml:space="preserve">R</w:t>
      </w:r>
      <w:r>
        <w:rPr>
          <w:shd w:val="clear" w:color="" w:fill=""/>
        </w:rPr>
        <w:t xml:space="preserve">, </w:t>
      </w:r>
      <w:r>
        <w:rPr>
          <w:rStyle w:val="RefSurName"/>
        </w:rPr>
        <w:t xml:space="preserve">Marina</w:t>
      </w:r>
      <w:r>
        <w:rPr>
          <w:rStyle w:val="RefAuthor"/>
        </w:rPr>
        <w:t xml:space="preserve"> </w:t>
      </w:r>
      <w:r>
        <w:rPr>
          <w:rStyle w:val="RefGivenName"/>
        </w:rPr>
        <w:t xml:space="preserve">N</w:t>
      </w:r>
      <w:r>
        <w:rPr>
          <w:shd w:val="clear" w:color="" w:fill=""/>
        </w:rPr>
        <w:t xml:space="preserve">. </w:t>
      </w:r>
      <w:r>
        <w:rPr>
          <w:rStyle w:val="RefYear"/>
        </w:rPr>
        <w:t xml:space="preserve">2012</w:t>
      </w:r>
      <w:r>
        <w:rPr>
          <w:shd w:val="clear" w:color="" w:fill=""/>
        </w:rPr>
        <w:t xml:space="preserve">. </w:t>
      </w:r>
      <w:r>
        <w:rPr>
          <w:rStyle w:val="RefArticleTitle"/>
        </w:rPr>
        <w:t xml:space="preserve">Outcome for adolescent and young adult patients with osteosarcoma: A report from the children's oncology group</w:t>
      </w:r>
      <w:r>
        <w:rPr>
          <w:shd w:val="clear" w:color="" w:fill=""/>
        </w:rPr>
        <w:t xml:space="preserve">. </w:t>
      </w:r>
      <w:r>
        <w:rPr>
          <w:rStyle w:val=""/>
        </w:rPr>
        <w:t xml:space="preserve">Cancer</w:t>
      </w:r>
      <w:r>
        <w:rPr>
          <w:shd w:val="clear" w:color="" w:fill=""/>
        </w:rPr>
        <w:t xml:space="preserve"> </w:t>
      </w:r>
      <w:r>
        <w:rPr>
          <w:rStyle w:val=""/>
        </w:rPr>
        <w:t xml:space="preserve">118</w:t>
      </w:r>
      <w:r>
        <w:rPr>
          <w:shd w:val="clear" w:color="" w:fill=""/>
        </w:rPr>
        <w:t xml:space="preserve">:</w:t>
      </w:r>
      <w:r>
        <w:rPr>
          <w:rStyle w:val="RefFPage"/>
        </w:rPr>
        <w:t xml:space="preserve">4597</w:t>
      </w:r>
      <w:r>
        <w:rPr>
          <w:shd w:val="clear" w:color="" w:fill=""/>
        </w:rPr>
        <w:t xml:space="preserve">–</w:t>
      </w:r>
      <w:r>
        <w:rPr>
          <w:rStyle w:val="RefLPage"/>
        </w:rPr>
        <w:t xml:space="preserve">4605</w:t>
      </w:r>
      <w:r>
        <w:rPr>
          <w:shd w:val="clear" w:color="" w:fill=""/>
        </w:rPr>
        <w:t xml:space="preserve">.</w:t>
      </w:r>
    </w:p>
    <w:p>
      <w:pPr>
        <w:pStyle w:val="jrnlRefText"/>
      </w:pPr>
      <w:bookmarkStart w:id="43" w:name="R24"/>
      <w:bookmarkEnd w:id="43"/>
      <w:r>
        <w:rPr>
          <w:rStyle w:val="RefSurName"/>
        </w:rPr>
        <w:t xml:space="preserve">Jüppner</w:t>
      </w:r>
      <w:r>
        <w:rPr>
          <w:rStyle w:val="RefAuthor"/>
        </w:rPr>
        <w:t xml:space="preserve"> </w:t>
      </w:r>
      <w:r>
        <w:rPr>
          <w:rStyle w:val="RefGivenName"/>
        </w:rPr>
        <w:t xml:space="preserve">H</w:t>
      </w:r>
      <w:r>
        <w:rPr>
          <w:shd w:val="clear" w:color="" w:fill=""/>
        </w:rPr>
        <w:t xml:space="preserve">, </w:t>
      </w:r>
      <w:r>
        <w:rPr>
          <w:rStyle w:val="RefSurName"/>
        </w:rPr>
        <w:t xml:space="preserve">Abou-Samra</w:t>
      </w:r>
      <w:r>
        <w:rPr>
          <w:rStyle w:val="RefAuthor"/>
        </w:rPr>
        <w:t xml:space="preserve"> </w:t>
      </w:r>
      <w:r>
        <w:rPr>
          <w:rStyle w:val="RefGivenName"/>
        </w:rPr>
        <w:t xml:space="preserve">AB</w:t>
      </w:r>
      <w:r>
        <w:rPr>
          <w:shd w:val="clear" w:color="" w:fill=""/>
        </w:rPr>
        <w:t xml:space="preserve">, </w:t>
      </w:r>
      <w:r>
        <w:rPr>
          <w:rStyle w:val="RefSurName"/>
        </w:rPr>
        <w:t xml:space="preserve">Uneno</w:t>
      </w:r>
      <w:r>
        <w:rPr>
          <w:rStyle w:val="RefAuthor"/>
        </w:rPr>
        <w:t xml:space="preserve"> </w:t>
      </w:r>
      <w:r>
        <w:rPr>
          <w:rStyle w:val="RefGivenName"/>
        </w:rPr>
        <w:t xml:space="preserve">S</w:t>
      </w:r>
      <w:r>
        <w:rPr>
          <w:shd w:val="clear" w:color="" w:fill=""/>
        </w:rPr>
        <w:t xml:space="preserve">, </w:t>
      </w:r>
      <w:r>
        <w:rPr>
          <w:rStyle w:val="RefSurName"/>
        </w:rPr>
        <w:t xml:space="preserve">Gu</w:t>
      </w:r>
      <w:r>
        <w:rPr>
          <w:rStyle w:val="RefAuthor"/>
        </w:rPr>
        <w:t xml:space="preserve"> </w:t>
      </w:r>
      <w:r>
        <w:rPr>
          <w:rStyle w:val="RefGivenName"/>
        </w:rPr>
        <w:t xml:space="preserve">WX</w:t>
      </w:r>
      <w:r>
        <w:rPr>
          <w:shd w:val="clear" w:color="" w:fill=""/>
        </w:rPr>
        <w:t xml:space="preserve">, </w:t>
      </w:r>
      <w:r>
        <w:rPr>
          <w:rStyle w:val="RefSurName"/>
        </w:rPr>
        <w:t xml:space="preserve">Potts</w:t>
      </w:r>
      <w:r>
        <w:rPr>
          <w:rStyle w:val="RefAuthor"/>
        </w:rPr>
        <w:t xml:space="preserve"> </w:t>
      </w:r>
      <w:r>
        <w:rPr>
          <w:rStyle w:val="RefGivenName"/>
        </w:rPr>
        <w:t xml:space="preserve">JT</w:t>
      </w:r>
      <w:r>
        <w:rPr>
          <w:shd w:val="clear" w:color="" w:fill=""/>
        </w:rPr>
        <w:t xml:space="preserve">, </w:t>
      </w:r>
      <w:r>
        <w:rPr>
          <w:rStyle w:val="RefSurName"/>
        </w:rPr>
        <w:t xml:space="preserve">Segre</w:t>
      </w:r>
      <w:r>
        <w:rPr>
          <w:rStyle w:val="RefAuthor"/>
        </w:rPr>
        <w:t xml:space="preserve"> </w:t>
      </w:r>
      <w:r>
        <w:rPr>
          <w:rStyle w:val="RefGivenName"/>
        </w:rPr>
        <w:t xml:space="preserve">GV</w:t>
      </w:r>
      <w:r>
        <w:rPr>
          <w:shd w:val="clear" w:color="" w:fill=""/>
        </w:rPr>
        <w:t xml:space="preserve">. </w:t>
      </w:r>
      <w:r>
        <w:rPr>
          <w:rStyle w:val="RefYear"/>
        </w:rPr>
        <w:t xml:space="preserve">1988</w:t>
      </w:r>
      <w:r>
        <w:rPr>
          <w:shd w:val="clear" w:color="" w:fill=""/>
        </w:rPr>
        <w:t xml:space="preserve">. </w:t>
      </w:r>
      <w:r>
        <w:rPr>
          <w:rStyle w:val="RefArticleTitle"/>
        </w:rPr>
        <w:t xml:space="preserve">The parathyroid hormone-like peptide associated with humoral hypercalcemia of malignancy and parathyroid hormone bind to the same receptor on the plasma membrane of ROS 17/2.8 cells</w:t>
      </w:r>
      <w:r>
        <w:rPr>
          <w:shd w:val="clear" w:color="" w:fill=""/>
        </w:rPr>
        <w:t xml:space="preserve">. </w:t>
      </w:r>
      <w:r>
        <w:rPr>
          <w:rStyle w:val=""/>
        </w:rPr>
        <w:t xml:space="preserve">The Journal of Biological Chemistry</w:t>
      </w:r>
      <w:r>
        <w:rPr>
          <w:shd w:val="clear" w:color="" w:fill=""/>
        </w:rPr>
        <w:t xml:space="preserve"> </w:t>
      </w:r>
      <w:r>
        <w:rPr>
          <w:rStyle w:val=""/>
        </w:rPr>
        <w:t xml:space="preserve">263</w:t>
      </w:r>
      <w:r>
        <w:rPr>
          <w:shd w:val="clear" w:color="" w:fill=""/>
        </w:rPr>
        <w:t xml:space="preserve">:</w:t>
      </w:r>
      <w:r>
        <w:rPr>
          <w:rStyle w:val="RefFPage"/>
        </w:rPr>
        <w:t xml:space="preserve">8557</w:t>
      </w:r>
      <w:r>
        <w:rPr>
          <w:shd w:val="clear" w:color="" w:fill=""/>
        </w:rPr>
        <w:t xml:space="preserve">–</w:t>
      </w:r>
      <w:r>
        <w:rPr>
          <w:rStyle w:val="RefLPage"/>
        </w:rPr>
        <w:t xml:space="preserve">8560</w:t>
      </w:r>
      <w:r>
        <w:rPr>
          <w:shd w:val="clear" w:color="" w:fill=""/>
        </w:rPr>
        <w:t xml:space="preserve">.</w:t>
      </w:r>
    </w:p>
    <w:p>
      <w:pPr>
        <w:pStyle w:val="jrnlRefText"/>
      </w:pPr>
      <w:bookmarkStart w:id="44" w:name="R25"/>
      <w:bookmarkEnd w:id="44"/>
      <w:r>
        <w:rPr>
          <w:rStyle w:val="RefSurName"/>
        </w:rPr>
        <w:t xml:space="preserve">Jüppner</w:t>
      </w:r>
      <w:r>
        <w:rPr>
          <w:rStyle w:val="RefAuthor"/>
        </w:rPr>
        <w:t xml:space="preserve"> </w:t>
      </w:r>
      <w:r>
        <w:rPr>
          <w:rStyle w:val="RefGivenName"/>
        </w:rPr>
        <w:t xml:space="preserve">H</w:t>
      </w:r>
      <w:r>
        <w:rPr>
          <w:shd w:val="clear" w:color="" w:fill=""/>
        </w:rPr>
        <w:t xml:space="preserve">, </w:t>
      </w:r>
      <w:r>
        <w:rPr>
          <w:rStyle w:val="RefSurName"/>
        </w:rPr>
        <w:t xml:space="preserve">Abou-Samra</w:t>
      </w:r>
      <w:r>
        <w:rPr>
          <w:rStyle w:val="RefAuthor"/>
        </w:rPr>
        <w:t xml:space="preserve"> </w:t>
      </w:r>
      <w:r>
        <w:rPr>
          <w:rStyle w:val="RefGivenName"/>
        </w:rPr>
        <w:t xml:space="preserve">A</w:t>
      </w:r>
      <w:r>
        <w:rPr>
          <w:shd w:val="clear" w:color="" w:fill=""/>
        </w:rPr>
        <w:t xml:space="preserve">, </w:t>
      </w:r>
      <w:r>
        <w:rPr>
          <w:rStyle w:val="RefSurName"/>
        </w:rPr>
        <w:t xml:space="preserve">Freeman</w:t>
      </w:r>
      <w:r>
        <w:rPr>
          <w:rStyle w:val="RefAuthor"/>
        </w:rPr>
        <w:t xml:space="preserve"> </w:t>
      </w:r>
      <w:r>
        <w:rPr>
          <w:rStyle w:val="RefGivenName"/>
        </w:rPr>
        <w:t xml:space="preserve">M</w:t>
      </w:r>
      <w:r>
        <w:rPr>
          <w:shd w:val="clear" w:color="" w:fill=""/>
        </w:rPr>
        <w:t xml:space="preserve">, </w:t>
      </w:r>
      <w:r>
        <w:rPr>
          <w:rStyle w:val="RefSurName"/>
        </w:rPr>
        <w:t xml:space="preserve">Kong</w:t>
      </w:r>
      <w:r>
        <w:rPr>
          <w:rStyle w:val="RefAuthor"/>
        </w:rPr>
        <w:t xml:space="preserve"> </w:t>
      </w:r>
      <w:r>
        <w:rPr>
          <w:rStyle w:val="RefGivenName"/>
        </w:rPr>
        <w:t xml:space="preserve">XF</w:t>
      </w:r>
      <w:r>
        <w:rPr>
          <w:shd w:val="clear" w:color="" w:fill=""/>
        </w:rPr>
        <w:t xml:space="preserve">, </w:t>
      </w:r>
      <w:r>
        <w:rPr>
          <w:rStyle w:val="RefSurName"/>
        </w:rPr>
        <w:t xml:space="preserve">Schipani</w:t>
      </w:r>
      <w:r>
        <w:rPr>
          <w:rStyle w:val="RefAuthor"/>
        </w:rPr>
        <w:t xml:space="preserve"> </w:t>
      </w:r>
      <w:r>
        <w:rPr>
          <w:rStyle w:val="RefGivenName"/>
        </w:rPr>
        <w:t xml:space="preserve">E</w:t>
      </w:r>
      <w:r>
        <w:rPr>
          <w:shd w:val="clear" w:color="" w:fill=""/>
        </w:rPr>
        <w:t xml:space="preserve">, </w:t>
      </w:r>
      <w:r>
        <w:rPr>
          <w:rStyle w:val="RefSurName"/>
        </w:rPr>
        <w:t xml:space="preserve">Richards</w:t>
      </w:r>
      <w:r>
        <w:rPr>
          <w:rStyle w:val="RefAuthor"/>
        </w:rPr>
        <w:t xml:space="preserve"> </w:t>
      </w:r>
      <w:r>
        <w:rPr>
          <w:rStyle w:val="RefGivenName"/>
        </w:rPr>
        <w:t xml:space="preserve">J</w:t>
      </w:r>
      <w:r>
        <w:rPr>
          <w:shd w:val="clear" w:color="" w:fill=""/>
        </w:rPr>
        <w:t xml:space="preserve">, </w:t>
      </w:r>
      <w:r>
        <w:rPr>
          <w:rStyle w:val="RefSurName"/>
        </w:rPr>
        <w:t xml:space="preserve">Kolakowski</w:t>
      </w:r>
      <w:r>
        <w:rPr>
          <w:rStyle w:val="RefAuthor"/>
        </w:rPr>
        <w:t xml:space="preserve"> </w:t>
      </w:r>
      <w:r>
        <w:rPr>
          <w:rStyle w:val="RefGivenName"/>
        </w:rPr>
        <w:t xml:space="preserve">LF</w:t>
      </w:r>
      <w:r>
        <w:rPr>
          <w:shd w:val="clear" w:color="" w:fill=""/>
        </w:rPr>
        <w:t xml:space="preserve">, </w:t>
      </w:r>
      <w:r>
        <w:rPr>
          <w:rStyle w:val="RefSurName"/>
        </w:rPr>
        <w:t xml:space="preserve">Hock</w:t>
      </w:r>
      <w:r>
        <w:rPr>
          <w:rStyle w:val="RefAuthor"/>
        </w:rPr>
        <w:t xml:space="preserve"> </w:t>
      </w:r>
      <w:r>
        <w:rPr>
          <w:rStyle w:val="RefGivenName"/>
        </w:rPr>
        <w:t xml:space="preserve">J</w:t>
      </w:r>
      <w:r>
        <w:rPr>
          <w:shd w:val="clear" w:color="" w:fill=""/>
        </w:rPr>
        <w:t xml:space="preserve">, </w:t>
      </w:r>
      <w:r>
        <w:rPr>
          <w:rStyle w:val="RefSurName"/>
        </w:rPr>
        <w:t xml:space="preserve">Potts</w:t>
      </w:r>
      <w:r>
        <w:rPr>
          <w:rStyle w:val="RefAuthor"/>
        </w:rPr>
        <w:t xml:space="preserve"> </w:t>
      </w:r>
      <w:r>
        <w:rPr>
          <w:rStyle w:val="RefGivenName"/>
        </w:rPr>
        <w:t xml:space="preserve">JT</w:t>
      </w:r>
      <w:r>
        <w:rPr>
          <w:shd w:val="clear" w:color="" w:fill=""/>
        </w:rPr>
        <w:t xml:space="preserve">, </w:t>
      </w:r>
      <w:r>
        <w:rPr>
          <w:rStyle w:val="RefSurName"/>
        </w:rPr>
        <w:t xml:space="preserve">Kronenberg</w:t>
      </w:r>
      <w:r>
        <w:rPr>
          <w:rStyle w:val="RefAuthor"/>
        </w:rPr>
        <w:t xml:space="preserve"> </w:t>
      </w:r>
      <w:r>
        <w:rPr>
          <w:rStyle w:val="RefGivenName"/>
        </w:rPr>
        <w:t xml:space="preserve">HM</w:t>
      </w:r>
      <w:r>
        <w:rPr>
          <w:shd w:val="clear" w:color="" w:fill=""/>
        </w:rPr>
        <w:t xml:space="preserve">. </w:t>
      </w:r>
      <w:r>
        <w:rPr>
          <w:rStyle w:val="RefYear"/>
        </w:rPr>
        <w:t xml:space="preserve">1991</w:t>
      </w:r>
      <w:r>
        <w:rPr>
          <w:shd w:val="clear" w:color="" w:fill=""/>
        </w:rPr>
        <w:t xml:space="preserve">. </w:t>
      </w:r>
      <w:r>
        <w:rPr>
          <w:rStyle w:val="RefArticleTitle"/>
        </w:rPr>
        <w:t xml:space="preserve">A G protein-linked receptor for parathyroid hormone and parathyroid hormone-related peptide</w:t>
      </w:r>
      <w:r>
        <w:rPr>
          <w:shd w:val="clear" w:color="" w:fill=""/>
        </w:rPr>
        <w:t xml:space="preserve">. </w:t>
      </w:r>
      <w:r>
        <w:rPr>
          <w:rStyle w:val=""/>
        </w:rPr>
        <w:t xml:space="preserve">Science</w:t>
      </w:r>
      <w:r>
        <w:rPr>
          <w:shd w:val="clear" w:color="" w:fill=""/>
        </w:rPr>
        <w:t xml:space="preserve"> </w:t>
      </w:r>
      <w:r>
        <w:rPr>
          <w:rStyle w:val=""/>
        </w:rPr>
        <w:t xml:space="preserve">254</w:t>
      </w:r>
      <w:r>
        <w:rPr>
          <w:shd w:val="clear" w:color="" w:fill=""/>
        </w:rPr>
        <w:t xml:space="preserve">:</w:t>
      </w:r>
      <w:r>
        <w:rPr>
          <w:rStyle w:val="RefFPage"/>
        </w:rPr>
        <w:t xml:space="preserve">1024</w:t>
      </w:r>
      <w:r>
        <w:rPr>
          <w:shd w:val="clear" w:color="" w:fill=""/>
        </w:rPr>
        <w:t xml:space="preserve">–</w:t>
      </w:r>
      <w:r>
        <w:rPr>
          <w:rStyle w:val="RefLPage"/>
        </w:rPr>
        <w:t xml:space="preserve">1026</w:t>
      </w:r>
      <w:r>
        <w:rPr>
          <w:shd w:val="clear" w:color="" w:fill=""/>
        </w:rPr>
        <w:t xml:space="preserve"> .</w:t>
      </w:r>
    </w:p>
    <w:p>
      <w:pPr>
        <w:pStyle w:val="jrnlRefText"/>
      </w:pPr>
      <w:bookmarkStart w:id="45" w:name="R26"/>
      <w:bookmarkEnd w:id="45"/>
      <w:r>
        <w:rPr>
          <w:rStyle w:val="RefSurName"/>
        </w:rPr>
        <w:t xml:space="preserve">Karlsson</w:t>
      </w:r>
      <w:r>
        <w:rPr>
          <w:rStyle w:val="RefAuthor"/>
        </w:rPr>
        <w:t xml:space="preserve"> </w:t>
      </w:r>
      <w:r>
        <w:rPr>
          <w:rStyle w:val="RefGivenName"/>
        </w:rPr>
        <w:t xml:space="preserve">EK</w:t>
      </w:r>
      <w:r>
        <w:rPr>
          <w:shd w:val="clear" w:color="" w:fill=""/>
        </w:rPr>
        <w:t xml:space="preserve">, </w:t>
      </w:r>
      <w:r>
        <w:rPr>
          <w:rStyle w:val="RefSurName"/>
        </w:rPr>
        <w:t xml:space="preserve">Sigurdsson</w:t>
      </w:r>
      <w:r>
        <w:rPr>
          <w:rStyle w:val="RefAuthor"/>
        </w:rPr>
        <w:t xml:space="preserve"> </w:t>
      </w:r>
      <w:r>
        <w:rPr>
          <w:rStyle w:val="RefGivenName"/>
        </w:rPr>
        <w:t xml:space="preserve">S</w:t>
      </w:r>
      <w:r>
        <w:rPr>
          <w:shd w:val="clear" w:color="" w:fill=""/>
        </w:rPr>
        <w:t xml:space="preserve">, </w:t>
      </w:r>
      <w:r>
        <w:rPr>
          <w:rStyle w:val="RefSurName"/>
        </w:rPr>
        <w:t xml:space="preserve">Ivansson</w:t>
      </w:r>
      <w:r>
        <w:rPr>
          <w:rStyle w:val="RefAuthor"/>
        </w:rPr>
        <w:t xml:space="preserve"> </w:t>
      </w:r>
      <w:r>
        <w:rPr>
          <w:rStyle w:val="RefGivenName"/>
        </w:rPr>
        <w:t xml:space="preserve">E</w:t>
      </w:r>
      <w:r>
        <w:rPr>
          <w:shd w:val="clear" w:color="" w:fill=""/>
        </w:rPr>
        <w:t xml:space="preserve">, </w:t>
      </w:r>
      <w:r>
        <w:rPr>
          <w:rStyle w:val="RefSurName"/>
        </w:rPr>
        <w:t xml:space="preserve">Thomas</w:t>
      </w:r>
      <w:r>
        <w:rPr>
          <w:rStyle w:val="RefAuthor"/>
        </w:rPr>
        <w:t xml:space="preserve"> </w:t>
      </w:r>
      <w:r>
        <w:rPr>
          <w:rStyle w:val="RefGivenName"/>
        </w:rPr>
        <w:t xml:space="preserve">R</w:t>
      </w:r>
      <w:r>
        <w:rPr>
          <w:shd w:val="clear" w:color="" w:fill=""/>
        </w:rPr>
        <w:t xml:space="preserve">, </w:t>
      </w:r>
      <w:r>
        <w:rPr>
          <w:rStyle w:val="RefSurName"/>
        </w:rPr>
        <w:t xml:space="preserve">Elvers</w:t>
      </w:r>
      <w:r>
        <w:rPr>
          <w:rStyle w:val="RefAuthor"/>
        </w:rPr>
        <w:t xml:space="preserve"> </w:t>
      </w:r>
      <w:r>
        <w:rPr>
          <w:rStyle w:val="RefGivenName"/>
        </w:rPr>
        <w:t xml:space="preserve">I</w:t>
      </w:r>
      <w:r>
        <w:rPr>
          <w:shd w:val="clear" w:color="" w:fill=""/>
        </w:rPr>
        <w:t xml:space="preserve">, </w:t>
      </w:r>
      <w:r>
        <w:rPr>
          <w:rStyle w:val="RefSurName"/>
        </w:rPr>
        <w:t xml:space="preserve">Wright</w:t>
      </w:r>
      <w:r>
        <w:rPr>
          <w:rStyle w:val="RefAuthor"/>
        </w:rPr>
        <w:t xml:space="preserve"> </w:t>
      </w:r>
      <w:r>
        <w:rPr>
          <w:rStyle w:val="RefGivenName"/>
        </w:rPr>
        <w:t xml:space="preserve">J</w:t>
      </w:r>
      <w:r>
        <w:rPr>
          <w:shd w:val="clear" w:color="" w:fill=""/>
        </w:rPr>
        <w:t xml:space="preserve">, </w:t>
      </w:r>
      <w:r>
        <w:rPr>
          <w:rStyle w:val="RefSurName"/>
        </w:rPr>
        <w:t xml:space="preserve">Howald</w:t>
      </w:r>
      <w:r>
        <w:rPr>
          <w:rStyle w:val="RefAuthor"/>
        </w:rPr>
        <w:t xml:space="preserve"> </w:t>
      </w:r>
      <w:r>
        <w:rPr>
          <w:rStyle w:val="RefGivenName"/>
        </w:rPr>
        <w:t xml:space="preserve">C</w:t>
      </w:r>
      <w:r>
        <w:rPr>
          <w:shd w:val="clear" w:color="" w:fill=""/>
        </w:rPr>
        <w:t xml:space="preserve">, </w:t>
      </w:r>
      <w:r>
        <w:rPr>
          <w:rStyle w:val="RefSurName"/>
        </w:rPr>
        <w:t xml:space="preserve">Tonomura</w:t>
      </w:r>
      <w:r>
        <w:rPr>
          <w:rStyle w:val="RefAuthor"/>
        </w:rPr>
        <w:t xml:space="preserve"> </w:t>
      </w:r>
      <w:r>
        <w:rPr>
          <w:rStyle w:val="RefGivenName"/>
        </w:rPr>
        <w:t xml:space="preserve">N</w:t>
      </w:r>
      <w:r>
        <w:rPr>
          <w:shd w:val="clear" w:color="" w:fill=""/>
        </w:rPr>
        <w:t xml:space="preserve">, </w:t>
      </w:r>
      <w:r>
        <w:rPr>
          <w:rStyle w:val="RefSurName"/>
        </w:rPr>
        <w:t xml:space="preserve">Perloski</w:t>
      </w:r>
      <w:r>
        <w:rPr>
          <w:rStyle w:val="RefAuthor"/>
        </w:rPr>
        <w:t xml:space="preserve"> </w:t>
      </w:r>
      <w:r>
        <w:rPr>
          <w:rStyle w:val="RefGivenName"/>
        </w:rPr>
        <w:t xml:space="preserve">M</w:t>
      </w:r>
      <w:r>
        <w:rPr>
          <w:shd w:val="clear" w:color="" w:fill=""/>
        </w:rPr>
        <w:t xml:space="preserve">, </w:t>
      </w:r>
      <w:r>
        <w:rPr>
          <w:rStyle w:val="RefSurName"/>
        </w:rPr>
        <w:t xml:space="preserve">Swofford</w:t>
      </w:r>
      <w:r>
        <w:rPr>
          <w:rStyle w:val="RefAuthor"/>
        </w:rPr>
        <w:t xml:space="preserve"> </w:t>
      </w:r>
      <w:r>
        <w:rPr>
          <w:rStyle w:val="RefGivenName"/>
        </w:rPr>
        <w:t xml:space="preserve">R</w:t>
      </w:r>
      <w:r>
        <w:rPr>
          <w:shd w:val="clear" w:color="" w:fill=""/>
        </w:rPr>
        <w:t xml:space="preserve">, </w:t>
      </w:r>
      <w:r>
        <w:rPr>
          <w:rStyle w:val="RefSurName"/>
        </w:rPr>
        <w:t xml:space="preserve">Biagi</w:t>
      </w:r>
      <w:r>
        <w:rPr>
          <w:rStyle w:val="RefAuthor"/>
        </w:rPr>
        <w:t xml:space="preserve"> </w:t>
      </w:r>
      <w:r>
        <w:rPr>
          <w:rStyle w:val="RefGivenName"/>
        </w:rPr>
        <w:t xml:space="preserve">T</w:t>
      </w:r>
      <w:r>
        <w:rPr>
          <w:shd w:val="clear" w:color="" w:fill=""/>
        </w:rPr>
        <w:t xml:space="preserve">, </w:t>
      </w:r>
      <w:r>
        <w:rPr>
          <w:rStyle w:val="RefSurName"/>
        </w:rPr>
        <w:t xml:space="preserve">Fryc</w:t>
      </w:r>
      <w:r>
        <w:rPr>
          <w:rStyle w:val="RefAuthor"/>
        </w:rPr>
        <w:t xml:space="preserve"> </w:t>
      </w:r>
      <w:r>
        <w:rPr>
          <w:rStyle w:val="RefGivenName"/>
        </w:rPr>
        <w:t xml:space="preserve">S</w:t>
      </w:r>
      <w:r>
        <w:rPr>
          <w:shd w:val="clear" w:color="" w:fill=""/>
        </w:rPr>
        <w:t xml:space="preserve">, </w:t>
      </w:r>
      <w:r>
        <w:rPr>
          <w:rStyle w:val="RefSurName"/>
        </w:rPr>
        <w:t xml:space="preserve">Anderson</w:t>
      </w:r>
      <w:r>
        <w:rPr>
          <w:rStyle w:val="RefAuthor"/>
        </w:rPr>
        <w:t xml:space="preserve"> </w:t>
      </w:r>
      <w:r>
        <w:rPr>
          <w:rStyle w:val="RefGivenName"/>
        </w:rPr>
        <w:t xml:space="preserve">N</w:t>
      </w:r>
      <w:r>
        <w:rPr>
          <w:shd w:val="clear" w:color="" w:fill=""/>
        </w:rPr>
        <w:t xml:space="preserve">, </w:t>
      </w:r>
      <w:r>
        <w:rPr>
          <w:rStyle w:val="RefSurName"/>
        </w:rPr>
        <w:t xml:space="preserve">Courtay-Cahen</w:t>
      </w:r>
      <w:r>
        <w:rPr>
          <w:rStyle w:val="RefAuthor"/>
        </w:rPr>
        <w:t xml:space="preserve"> </w:t>
      </w:r>
      <w:r>
        <w:rPr>
          <w:rStyle w:val="RefGivenName"/>
        </w:rPr>
        <w:t xml:space="preserve">C</w:t>
      </w:r>
      <w:r>
        <w:rPr>
          <w:shd w:val="clear" w:color="" w:fill=""/>
        </w:rPr>
        <w:t xml:space="preserve">, </w:t>
      </w:r>
      <w:r>
        <w:rPr>
          <w:rStyle w:val="RefSurName"/>
        </w:rPr>
        <w:t xml:space="preserve">Youell</w:t>
      </w:r>
      <w:r>
        <w:rPr>
          <w:rStyle w:val="RefAuthor"/>
        </w:rPr>
        <w:t xml:space="preserve"> </w:t>
      </w:r>
      <w:r>
        <w:rPr>
          <w:rStyle w:val="RefGivenName"/>
        </w:rPr>
        <w:t xml:space="preserve">L</w:t>
      </w:r>
      <w:r>
        <w:rPr>
          <w:shd w:val="clear" w:color="" w:fill=""/>
        </w:rPr>
        <w:t xml:space="preserve">, </w:t>
      </w:r>
      <w:r>
        <w:rPr>
          <w:rStyle w:val="RefSurName"/>
        </w:rPr>
        <w:t xml:space="preserve">Ricketts</w:t>
      </w:r>
      <w:r>
        <w:rPr>
          <w:rStyle w:val="RefAuthor"/>
        </w:rPr>
        <w:t xml:space="preserve"> </w:t>
      </w:r>
      <w:r>
        <w:rPr>
          <w:rStyle w:val="RefGivenName"/>
        </w:rPr>
        <w:t xml:space="preserve">SL</w:t>
      </w:r>
      <w:r>
        <w:rPr>
          <w:shd w:val="clear" w:color="" w:fill=""/>
        </w:rPr>
        <w:t xml:space="preserve">, </w:t>
      </w:r>
      <w:r>
        <w:rPr>
          <w:rStyle w:val="RefSurName"/>
        </w:rPr>
        <w:t xml:space="preserve">Mandlebaum</w:t>
      </w:r>
      <w:r>
        <w:rPr>
          <w:rStyle w:val="RefAuthor"/>
        </w:rPr>
        <w:t xml:space="preserve"> </w:t>
      </w:r>
      <w:r>
        <w:rPr>
          <w:rStyle w:val="RefGivenName"/>
        </w:rPr>
        <w:t xml:space="preserve">S</w:t>
      </w:r>
      <w:r>
        <w:rPr>
          <w:shd w:val="clear" w:color="" w:fill=""/>
        </w:rPr>
        <w:t xml:space="preserve">, </w:t>
      </w:r>
      <w:r>
        <w:rPr>
          <w:rStyle w:val="RefSurName"/>
        </w:rPr>
        <w:t xml:space="preserve">Rivera</w:t>
      </w:r>
      <w:r>
        <w:rPr>
          <w:rStyle w:val="RefAuthor"/>
        </w:rPr>
        <w:t xml:space="preserve"> </w:t>
      </w:r>
      <w:r>
        <w:rPr>
          <w:rStyle w:val="RefGivenName"/>
        </w:rPr>
        <w:t xml:space="preserve">P</w:t>
      </w:r>
      <w:r>
        <w:rPr>
          <w:shd w:val="clear" w:color="" w:fill=""/>
        </w:rPr>
        <w:t xml:space="preserve">, </w:t>
      </w:r>
      <w:r>
        <w:rPr>
          <w:rStyle w:val="RefSurName"/>
        </w:rPr>
        <w:t xml:space="preserve">von Euler</w:t>
      </w:r>
      <w:r>
        <w:rPr>
          <w:rStyle w:val="RefAuthor"/>
        </w:rPr>
        <w:t xml:space="preserve"> </w:t>
      </w:r>
      <w:r>
        <w:rPr>
          <w:rStyle w:val="RefGivenName"/>
        </w:rPr>
        <w:t xml:space="preserve">H</w:t>
      </w:r>
      <w:r>
        <w:rPr>
          <w:shd w:val="clear" w:color="" w:fill=""/>
        </w:rPr>
        <w:t xml:space="preserve">, </w:t>
      </w:r>
      <w:r>
        <w:rPr>
          <w:rStyle w:val="RefSurName"/>
        </w:rPr>
        <w:t xml:space="preserve">Kisseberth</w:t>
      </w:r>
      <w:r>
        <w:rPr>
          <w:rStyle w:val="RefAuthor"/>
        </w:rPr>
        <w:t xml:space="preserve"> </w:t>
      </w:r>
      <w:r>
        <w:rPr>
          <w:rStyle w:val="RefGivenName"/>
        </w:rPr>
        <w:t xml:space="preserve">WC</w:t>
      </w:r>
      <w:r>
        <w:rPr>
          <w:shd w:val="clear" w:color="" w:fill=""/>
        </w:rPr>
        <w:t xml:space="preserve">, </w:t>
      </w:r>
      <w:r>
        <w:rPr>
          <w:rStyle w:val="RefSurName"/>
        </w:rPr>
        <w:t xml:space="preserve">London</w:t>
      </w:r>
      <w:r>
        <w:rPr>
          <w:rStyle w:val="RefAuthor"/>
        </w:rPr>
        <w:t xml:space="preserve"> </w:t>
      </w:r>
      <w:r>
        <w:rPr>
          <w:rStyle w:val="RefGivenName"/>
        </w:rPr>
        <w:t xml:space="preserve">CA</w:t>
      </w:r>
      <w:r>
        <w:rPr>
          <w:shd w:val="clear" w:color="" w:fill=""/>
        </w:rPr>
        <w:t xml:space="preserve">, </w:t>
      </w:r>
      <w:r>
        <w:rPr>
          <w:rStyle w:val="RefSurName"/>
        </w:rPr>
        <w:t xml:space="preserve">Lander</w:t>
      </w:r>
      <w:r>
        <w:rPr>
          <w:rStyle w:val="RefAuthor"/>
        </w:rPr>
        <w:t xml:space="preserve"> </w:t>
      </w:r>
      <w:r>
        <w:rPr>
          <w:rStyle w:val="RefGivenName"/>
        </w:rPr>
        <w:t xml:space="preserve">ES</w:t>
      </w:r>
      <w:r>
        <w:rPr>
          <w:shd w:val="clear" w:color="" w:fill=""/>
        </w:rPr>
        <w:t xml:space="preserve">, </w:t>
      </w:r>
      <w:r>
        <w:rPr>
          <w:rStyle w:val="RefSurName"/>
        </w:rPr>
        <w:t xml:space="preserve">Couto</w:t>
      </w:r>
      <w:r>
        <w:rPr>
          <w:rStyle w:val="RefAuthor"/>
        </w:rPr>
        <w:t xml:space="preserve"> </w:t>
      </w:r>
      <w:r>
        <w:rPr>
          <w:rStyle w:val="RefGivenName"/>
        </w:rPr>
        <w:t xml:space="preserve">G</w:t>
      </w:r>
      <w:r>
        <w:rPr>
          <w:shd w:val="clear" w:color="" w:fill=""/>
        </w:rPr>
        <w:t xml:space="preserve">, </w:t>
      </w:r>
      <w:r>
        <w:rPr>
          <w:rStyle w:val="RefSurName"/>
        </w:rPr>
        <w:t xml:space="preserve">Comstock</w:t>
      </w:r>
      <w:r>
        <w:rPr>
          <w:rStyle w:val="RefAuthor"/>
        </w:rPr>
        <w:t xml:space="preserve"> </w:t>
      </w:r>
      <w:r>
        <w:rPr>
          <w:rStyle w:val="RefGivenName"/>
        </w:rPr>
        <w:t xml:space="preserve">K</w:t>
      </w:r>
      <w:r>
        <w:rPr>
          <w:shd w:val="clear" w:color="" w:fill=""/>
        </w:rPr>
        <w:t xml:space="preserve">, </w:t>
      </w:r>
      <w:r>
        <w:rPr>
          <w:rStyle w:val="RefSurName"/>
        </w:rPr>
        <w:t xml:space="preserve">Starkey</w:t>
      </w:r>
      <w:r>
        <w:rPr>
          <w:rStyle w:val="RefAuthor"/>
        </w:rPr>
        <w:t xml:space="preserve"> </w:t>
      </w:r>
      <w:r>
        <w:rPr>
          <w:rStyle w:val="RefGivenName"/>
        </w:rPr>
        <w:t xml:space="preserve">MP</w:t>
      </w:r>
      <w:r>
        <w:rPr>
          <w:shd w:val="clear" w:color="" w:fill=""/>
        </w:rPr>
        <w:t xml:space="preserve">, </w:t>
      </w:r>
      <w:r>
        <w:rPr>
          <w:rStyle w:val="RefSurName"/>
        </w:rPr>
        <w:t xml:space="preserve">Modiano</w:t>
      </w:r>
      <w:r>
        <w:rPr>
          <w:rStyle w:val="RefAuthor"/>
        </w:rPr>
        <w:t xml:space="preserve"> </w:t>
      </w:r>
      <w:r>
        <w:rPr>
          <w:rStyle w:val="RefGivenName"/>
        </w:rPr>
        <w:t xml:space="preserve">JF</w:t>
      </w:r>
      <w:r>
        <w:rPr>
          <w:shd w:val="clear" w:color="" w:fill=""/>
        </w:rPr>
        <w:t xml:space="preserve">, </w:t>
      </w:r>
      <w:r>
        <w:rPr>
          <w:rStyle w:val="RefSurName"/>
        </w:rPr>
        <w:t xml:space="preserve">Breen</w:t>
      </w:r>
      <w:r>
        <w:rPr>
          <w:rStyle w:val="RefAuthor"/>
        </w:rPr>
        <w:t xml:space="preserve"> </w:t>
      </w:r>
      <w:r>
        <w:rPr>
          <w:rStyle w:val="RefGivenName"/>
        </w:rPr>
        <w:t xml:space="preserve">M</w:t>
      </w:r>
      <w:r>
        <w:rPr>
          <w:shd w:val="clear" w:color="" w:fill=""/>
        </w:rPr>
        <w:t xml:space="preserve">, </w:t>
      </w:r>
      <w:r>
        <w:rPr>
          <w:rStyle w:val="RefSurName"/>
        </w:rPr>
        <w:t xml:space="preserve">Lindblad-Toh</w:t>
      </w:r>
      <w:r>
        <w:rPr>
          <w:rStyle w:val="RefAuthor"/>
        </w:rPr>
        <w:t xml:space="preserve"> </w:t>
      </w:r>
      <w:r>
        <w:rPr>
          <w:rStyle w:val="RefGivenName"/>
        </w:rPr>
        <w:t xml:space="preserve">K</w:t>
      </w:r>
      <w:r>
        <w:rPr>
          <w:shd w:val="clear" w:color="" w:fill=""/>
        </w:rPr>
        <w:t xml:space="preserve">. </w:t>
      </w:r>
      <w:r>
        <w:rPr>
          <w:rStyle w:val="RefYear"/>
        </w:rPr>
        <w:t xml:space="preserve">2013</w:t>
      </w:r>
      <w:r>
        <w:rPr>
          <w:shd w:val="clear" w:color="" w:fill=""/>
        </w:rPr>
        <w:t xml:space="preserve">. </w:t>
      </w:r>
      <w:r>
        <w:rPr>
          <w:rStyle w:val="RefArticleTitle"/>
        </w:rPr>
        <w:t xml:space="preserve">Genome-wide analyses implicate 33 loci in heritable dog osteosarcoma, including regulatory variants near CDKN2A/B</w:t>
      </w:r>
      <w:r>
        <w:rPr>
          <w:shd w:val="clear" w:color="" w:fill=""/>
        </w:rPr>
        <w:t xml:space="preserve">. </w:t>
      </w:r>
      <w:r>
        <w:rPr>
          <w:rStyle w:val=""/>
        </w:rPr>
        <w:t xml:space="preserve">Genome Biology</w:t>
      </w:r>
      <w:r>
        <w:rPr>
          <w:shd w:val="clear" w:color="" w:fill=""/>
        </w:rPr>
        <w:t xml:space="preserve"> </w:t>
      </w:r>
      <w:r>
        <w:rPr>
          <w:rStyle w:val=""/>
        </w:rPr>
        <w:t xml:space="preserve">14</w:t>
      </w:r>
      <w:r>
        <w:rPr>
          <w:shd w:val="clear" w:color="" w:fill=""/>
        </w:rPr>
        <w:t xml:space="preserve">:</w:t>
      </w:r>
      <w:r>
        <w:rPr>
          <w:rStyle w:val="RefFPage"/>
        </w:rPr>
        <w:t xml:space="preserve">R132</w:t>
      </w:r>
      <w:r>
        <w:rPr>
          <w:shd w:val="clear" w:color="" w:fill=""/>
        </w:rPr>
        <w:t xml:space="preserve">.</w:t>
      </w:r>
    </w:p>
    <w:p>
      <w:pPr>
        <w:pStyle w:val="jrnlRefText"/>
      </w:pPr>
      <w:bookmarkStart w:id="46" w:name="R27"/>
      <w:bookmarkEnd w:id="46"/>
      <w:r>
        <w:rPr>
          <w:rStyle w:val="RefSurName"/>
        </w:rPr>
        <w:t xml:space="preserve">Kenzelmann Broz</w:t>
      </w:r>
      <w:r>
        <w:rPr>
          <w:rStyle w:val="RefAuthor"/>
        </w:rPr>
        <w:t xml:space="preserve"> </w:t>
      </w:r>
      <w:r>
        <w:rPr>
          <w:rStyle w:val="RefGivenName"/>
        </w:rPr>
        <w:t xml:space="preserve">D</w:t>
      </w:r>
      <w:r>
        <w:rPr>
          <w:shd w:val="clear" w:color="" w:fill=""/>
        </w:rPr>
        <w:t xml:space="preserve">, </w:t>
      </w:r>
      <w:r>
        <w:rPr>
          <w:rStyle w:val="RefSurName"/>
        </w:rPr>
        <w:t xml:space="preserve">Spano Mello</w:t>
      </w:r>
      <w:r>
        <w:rPr>
          <w:rStyle w:val="RefAuthor"/>
        </w:rPr>
        <w:t xml:space="preserve"> </w:t>
      </w:r>
      <w:r>
        <w:rPr>
          <w:rStyle w:val="RefGivenName"/>
        </w:rPr>
        <w:t xml:space="preserve">S</w:t>
      </w:r>
      <w:r>
        <w:rPr>
          <w:shd w:val="clear" w:color="" w:fill=""/>
        </w:rPr>
        <w:t xml:space="preserve">, </w:t>
      </w:r>
      <w:r>
        <w:rPr>
          <w:rStyle w:val="RefSurName"/>
        </w:rPr>
        <w:t xml:space="preserve">Bieging</w:t>
      </w:r>
      <w:r>
        <w:rPr>
          <w:rStyle w:val="RefAuthor"/>
        </w:rPr>
        <w:t xml:space="preserve"> </w:t>
      </w:r>
      <w:r>
        <w:rPr>
          <w:rStyle w:val="RefGivenName"/>
        </w:rPr>
        <w:t xml:space="preserve">KT</w:t>
      </w:r>
      <w:r>
        <w:rPr>
          <w:shd w:val="clear" w:color="" w:fill=""/>
        </w:rPr>
        <w:t xml:space="preserve">, </w:t>
      </w:r>
      <w:r>
        <w:rPr>
          <w:rStyle w:val="RefSurName"/>
        </w:rPr>
        <w:t xml:space="preserve">Jiang</w:t>
      </w:r>
      <w:r>
        <w:rPr>
          <w:rStyle w:val="RefAuthor"/>
        </w:rPr>
        <w:t xml:space="preserve"> </w:t>
      </w:r>
      <w:r>
        <w:rPr>
          <w:rStyle w:val="RefGivenName"/>
        </w:rPr>
        <w:t xml:space="preserve">D</w:t>
      </w:r>
      <w:r>
        <w:rPr>
          <w:shd w:val="clear" w:color="" w:fill=""/>
        </w:rPr>
        <w:t xml:space="preserve">, </w:t>
      </w:r>
      <w:r>
        <w:rPr>
          <w:rStyle w:val="RefSurName"/>
        </w:rPr>
        <w:t xml:space="preserve">Dusek</w:t>
      </w:r>
      <w:r>
        <w:rPr>
          <w:rStyle w:val="RefAuthor"/>
        </w:rPr>
        <w:t xml:space="preserve"> </w:t>
      </w:r>
      <w:r>
        <w:rPr>
          <w:rStyle w:val="RefGivenName"/>
        </w:rPr>
        <w:t xml:space="preserve">RL</w:t>
      </w:r>
      <w:r>
        <w:rPr>
          <w:shd w:val="clear" w:color="" w:fill=""/>
        </w:rPr>
        <w:t xml:space="preserve">, </w:t>
      </w:r>
      <w:r>
        <w:rPr>
          <w:rStyle w:val="RefSurName"/>
        </w:rPr>
        <w:t xml:space="preserve">Brady</w:t>
      </w:r>
      <w:r>
        <w:rPr>
          <w:rStyle w:val="RefAuthor"/>
        </w:rPr>
        <w:t xml:space="preserve"> </w:t>
      </w:r>
      <w:r>
        <w:rPr>
          <w:rStyle w:val="RefGivenName"/>
        </w:rPr>
        <w:t xml:space="preserve">CA</w:t>
      </w:r>
      <w:r>
        <w:rPr>
          <w:shd w:val="clear" w:color="" w:fill=""/>
        </w:rPr>
        <w:t xml:space="preserve">, </w:t>
      </w:r>
      <w:r>
        <w:rPr>
          <w:rStyle w:val="RefSurName"/>
        </w:rPr>
        <w:t xml:space="preserve">Sidow</w:t>
      </w:r>
      <w:r>
        <w:rPr>
          <w:rStyle w:val="RefAuthor"/>
        </w:rPr>
        <w:t xml:space="preserve"> </w:t>
      </w:r>
      <w:r>
        <w:rPr>
          <w:rStyle w:val="RefGivenName"/>
        </w:rPr>
        <w:t xml:space="preserve">A</w:t>
      </w:r>
      <w:r>
        <w:rPr>
          <w:shd w:val="clear" w:color="" w:fill=""/>
        </w:rPr>
        <w:t xml:space="preserve">, </w:t>
      </w:r>
      <w:r>
        <w:rPr>
          <w:rStyle w:val="RefSurName"/>
        </w:rPr>
        <w:t xml:space="preserve">Attardi</w:t>
      </w:r>
      <w:r>
        <w:rPr>
          <w:rStyle w:val="RefAuthor"/>
        </w:rPr>
        <w:t xml:space="preserve"> </w:t>
      </w:r>
      <w:r>
        <w:rPr>
          <w:rStyle w:val="RefGivenName"/>
        </w:rPr>
        <w:t xml:space="preserve">LD</w:t>
      </w:r>
      <w:r>
        <w:rPr>
          <w:shd w:val="clear" w:color="" w:fill=""/>
        </w:rPr>
        <w:t xml:space="preserve">. </w:t>
      </w:r>
      <w:r>
        <w:rPr>
          <w:rStyle w:val="RefYear"/>
        </w:rPr>
        <w:t xml:space="preserve">2013</w:t>
      </w:r>
      <w:r>
        <w:rPr>
          <w:shd w:val="clear" w:color="" w:fill=""/>
        </w:rPr>
        <w:t xml:space="preserve">. </w:t>
      </w:r>
      <w:r>
        <w:rPr>
          <w:rStyle w:val="RefArticleTitle"/>
        </w:rPr>
        <w:t xml:space="preserve">Global genomic profiling reveals an extensive p53-regulated autophagy program contributing to key p53 responses</w:t>
      </w:r>
      <w:r>
        <w:rPr>
          <w:shd w:val="clear" w:color="" w:fill=""/>
        </w:rPr>
        <w:t xml:space="preserve">. </w:t>
      </w:r>
      <w:r>
        <w:rPr>
          <w:rStyle w:val=""/>
        </w:rPr>
        <w:t xml:space="preserve">Genes &amp; Development</w:t>
      </w:r>
      <w:r>
        <w:rPr>
          <w:shd w:val="clear" w:color="" w:fill=""/>
        </w:rPr>
        <w:t xml:space="preserve"> </w:t>
      </w:r>
      <w:r>
        <w:rPr>
          <w:rStyle w:val=""/>
        </w:rPr>
        <w:t xml:space="preserve">27</w:t>
      </w:r>
      <w:r>
        <w:rPr>
          <w:shd w:val="clear" w:color="" w:fill=""/>
        </w:rPr>
        <w:t xml:space="preserve">:</w:t>
      </w:r>
      <w:r>
        <w:rPr>
          <w:rStyle w:val="RefFPage"/>
        </w:rPr>
        <w:t xml:space="preserve">1016</w:t>
      </w:r>
      <w:r>
        <w:rPr>
          <w:shd w:val="clear" w:color="" w:fill=""/>
        </w:rPr>
        <w:t xml:space="preserve">–</w:t>
      </w:r>
      <w:r>
        <w:rPr>
          <w:rStyle w:val="RefLPage"/>
        </w:rPr>
        <w:t xml:space="preserve">1031</w:t>
      </w:r>
      <w:r>
        <w:rPr>
          <w:shd w:val="clear" w:color="" w:fill=""/>
        </w:rPr>
        <w:t xml:space="preserve">.</w:t>
      </w:r>
    </w:p>
    <w:p>
      <w:pPr>
        <w:pStyle w:val="jrnlRefText"/>
      </w:pPr>
      <w:bookmarkStart w:id="47" w:name="R28"/>
      <w:bookmarkEnd w:id="47"/>
      <w:r>
        <w:rPr>
          <w:rStyle w:val="RefSurName"/>
        </w:rPr>
        <w:t xml:space="preserve">Khoo</w:t>
      </w:r>
      <w:r>
        <w:rPr>
          <w:rStyle w:val="RefAuthor"/>
        </w:rPr>
        <w:t xml:space="preserve"> </w:t>
      </w:r>
      <w:r>
        <w:rPr>
          <w:rStyle w:val="RefGivenName"/>
        </w:rPr>
        <w:t xml:space="preserve">KH</w:t>
      </w:r>
      <w:r>
        <w:rPr>
          <w:shd w:val="clear" w:color="" w:fill=""/>
        </w:rPr>
        <w:t xml:space="preserve">, </w:t>
      </w:r>
      <w:r>
        <w:rPr>
          <w:rStyle w:val="RefSurName"/>
        </w:rPr>
        <w:t xml:space="preserve">Verma</w:t>
      </w:r>
      <w:r>
        <w:rPr>
          <w:rStyle w:val="RefAuthor"/>
        </w:rPr>
        <w:t xml:space="preserve"> </w:t>
      </w:r>
      <w:r>
        <w:rPr>
          <w:rStyle w:val="RefGivenName"/>
        </w:rPr>
        <w:t xml:space="preserve">CS</w:t>
      </w:r>
      <w:r>
        <w:rPr>
          <w:shd w:val="clear" w:color="" w:fill=""/>
        </w:rPr>
        <w:t xml:space="preserve">, </w:t>
      </w:r>
      <w:r>
        <w:rPr>
          <w:rStyle w:val="RefSurName"/>
        </w:rPr>
        <w:t xml:space="preserve">Lane</w:t>
      </w:r>
      <w:r>
        <w:rPr>
          <w:rStyle w:val="RefAuthor"/>
        </w:rPr>
        <w:t xml:space="preserve"> </w:t>
      </w:r>
      <w:r>
        <w:rPr>
          <w:rStyle w:val="RefGivenName"/>
        </w:rPr>
        <w:t xml:space="preserve">DP</w:t>
      </w:r>
      <w:r>
        <w:rPr>
          <w:shd w:val="clear" w:color="" w:fill=""/>
        </w:rPr>
        <w:t xml:space="preserve">. </w:t>
      </w:r>
      <w:r>
        <w:rPr>
          <w:rStyle w:val="RefYear"/>
        </w:rPr>
        <w:t xml:space="preserve">2014</w:t>
      </w:r>
      <w:r>
        <w:rPr>
          <w:shd w:val="clear" w:color="" w:fill=""/>
        </w:rPr>
        <w:t xml:space="preserve">. </w:t>
      </w:r>
      <w:r>
        <w:rPr>
          <w:rStyle w:val="RefArticleTitle"/>
        </w:rPr>
        <w:t xml:space="preserve">Drugging the p53 pathway: Understanding the route to clinical efficacy</w:t>
      </w:r>
      <w:r>
        <w:rPr>
          <w:shd w:val="clear" w:color="" w:fill=""/>
        </w:rPr>
        <w:t xml:space="preserve">. </w:t>
      </w:r>
      <w:r>
        <w:rPr>
          <w:rStyle w:val=""/>
        </w:rPr>
        <w:t xml:space="preserve">Nature Reviews Drug Discovery</w:t>
      </w:r>
      <w:r>
        <w:rPr>
          <w:shd w:val="clear" w:color="" w:fill=""/>
        </w:rPr>
        <w:t xml:space="preserve"> </w:t>
      </w:r>
      <w:r>
        <w:rPr>
          <w:rStyle w:val=""/>
        </w:rPr>
        <w:t xml:space="preserve">13</w:t>
      </w:r>
      <w:r>
        <w:rPr>
          <w:shd w:val="clear" w:color="" w:fill=""/>
        </w:rPr>
        <w:t xml:space="preserve">:</w:t>
      </w:r>
      <w:r>
        <w:rPr>
          <w:rStyle w:val="RefFPage"/>
        </w:rPr>
        <w:t xml:space="preserve">314</w:t>
      </w:r>
      <w:r>
        <w:rPr>
          <w:shd w:val="clear" w:color="" w:fill=""/>
        </w:rPr>
        <w:t xml:space="preserve">–</w:t>
      </w:r>
      <w:r>
        <w:rPr>
          <w:rStyle w:val="RefLPage"/>
        </w:rPr>
        <w:t xml:space="preserve">336</w:t>
      </w:r>
      <w:r>
        <w:rPr>
          <w:shd w:val="clear" w:color="" w:fill=""/>
        </w:rPr>
        <w:t xml:space="preserve">.</w:t>
      </w:r>
    </w:p>
    <w:p>
      <w:pPr>
        <w:pStyle w:val="jrnlRefText"/>
      </w:pPr>
      <w:bookmarkStart w:id="48" w:name="R29"/>
      <w:bookmarkEnd w:id="48"/>
      <w:r>
        <w:rPr>
          <w:rStyle w:val="RefSurName"/>
        </w:rPr>
        <w:t xml:space="preserve">Kok</w:t>
      </w:r>
      <w:r>
        <w:rPr>
          <w:rStyle w:val="RefAuthor"/>
        </w:rPr>
        <w:t xml:space="preserve"> </w:t>
      </w:r>
      <w:r>
        <w:rPr>
          <w:rStyle w:val="RefGivenName"/>
        </w:rPr>
        <w:t xml:space="preserve">M</w:t>
      </w:r>
      <w:r>
        <w:rPr>
          <w:shd w:val="clear" w:color="" w:fill=""/>
        </w:rPr>
        <w:t xml:space="preserve">, </w:t>
      </w:r>
      <w:r>
        <w:rPr>
          <w:rStyle w:val="RefSurName"/>
        </w:rPr>
        <w:t xml:space="preserve">Zwart</w:t>
      </w:r>
      <w:r>
        <w:rPr>
          <w:rStyle w:val="RefAuthor"/>
        </w:rPr>
        <w:t xml:space="preserve"> </w:t>
      </w:r>
      <w:r>
        <w:rPr>
          <w:rStyle w:val="RefGivenName"/>
        </w:rPr>
        <w:t xml:space="preserve">W</w:t>
      </w:r>
      <w:r>
        <w:rPr>
          <w:shd w:val="clear" w:color="" w:fill=""/>
        </w:rPr>
        <w:t xml:space="preserve">, </w:t>
      </w:r>
      <w:r>
        <w:rPr>
          <w:rStyle w:val="RefSurName"/>
        </w:rPr>
        <w:t xml:space="preserve">Holm</w:t>
      </w:r>
      <w:r>
        <w:rPr>
          <w:rStyle w:val="RefAuthor"/>
        </w:rPr>
        <w:t xml:space="preserve"> </w:t>
      </w:r>
      <w:r>
        <w:rPr>
          <w:rStyle w:val="RefGivenName"/>
        </w:rPr>
        <w:t xml:space="preserve">C</w:t>
      </w:r>
      <w:r>
        <w:rPr>
          <w:shd w:val="clear" w:color="" w:fill=""/>
        </w:rPr>
        <w:t xml:space="preserve">, </w:t>
      </w:r>
      <w:r>
        <w:rPr>
          <w:rStyle w:val="RefSurName"/>
        </w:rPr>
        <w:t xml:space="preserve">Fles</w:t>
      </w:r>
      <w:r>
        <w:rPr>
          <w:rStyle w:val="RefAuthor"/>
        </w:rPr>
        <w:t xml:space="preserve"> </w:t>
      </w:r>
      <w:r>
        <w:rPr>
          <w:rStyle w:val="RefGivenName"/>
        </w:rPr>
        <w:t xml:space="preserve">R</w:t>
      </w:r>
      <w:r>
        <w:rPr>
          <w:shd w:val="clear" w:color="" w:fill=""/>
        </w:rPr>
        <w:t xml:space="preserve">, </w:t>
      </w:r>
      <w:r>
        <w:rPr>
          <w:rStyle w:val="RefSurName"/>
        </w:rPr>
        <w:t xml:space="preserve">Hauptmann</w:t>
      </w:r>
      <w:r>
        <w:rPr>
          <w:rStyle w:val="RefAuthor"/>
        </w:rPr>
        <w:t xml:space="preserve"> </w:t>
      </w:r>
      <w:r>
        <w:rPr>
          <w:rStyle w:val="RefGivenName"/>
        </w:rPr>
        <w:t xml:space="preserve">M</w:t>
      </w:r>
      <w:r>
        <w:rPr>
          <w:shd w:val="clear" w:color="" w:fill=""/>
        </w:rPr>
        <w:t xml:space="preserve">, </w:t>
      </w:r>
      <w:r>
        <w:rPr>
          <w:rStyle w:val="RefSurName"/>
        </w:rPr>
        <w:t xml:space="preserve">Van't Veer</w:t>
      </w:r>
      <w:r>
        <w:rPr>
          <w:rStyle w:val="RefAuthor"/>
        </w:rPr>
        <w:t xml:space="preserve"> </w:t>
      </w:r>
      <w:r>
        <w:rPr>
          <w:rStyle w:val="RefGivenName"/>
        </w:rPr>
        <w:t xml:space="preserve">LJ</w:t>
      </w:r>
      <w:r>
        <w:rPr>
          <w:shd w:val="clear" w:color="" w:fill=""/>
        </w:rPr>
        <w:t xml:space="preserve">, </w:t>
      </w:r>
      <w:r>
        <w:rPr>
          <w:rStyle w:val="RefSurName"/>
        </w:rPr>
        <w:t xml:space="preserve">Wessels</w:t>
      </w:r>
      <w:r>
        <w:rPr>
          <w:rStyle w:val="RefAuthor"/>
        </w:rPr>
        <w:t xml:space="preserve"> </w:t>
      </w:r>
      <w:r>
        <w:rPr>
          <w:rStyle w:val="RefGivenName"/>
        </w:rPr>
        <w:t xml:space="preserve">LFA</w:t>
      </w:r>
      <w:r>
        <w:rPr>
          <w:shd w:val="clear" w:color="" w:fill=""/>
        </w:rPr>
        <w:t xml:space="preserve">, </w:t>
      </w:r>
      <w:r>
        <w:rPr>
          <w:rStyle w:val="RefSurName"/>
        </w:rPr>
        <w:t xml:space="preserve">Neefjes</w:t>
      </w:r>
      <w:r>
        <w:rPr>
          <w:rStyle w:val="RefAuthor"/>
        </w:rPr>
        <w:t xml:space="preserve"> </w:t>
      </w:r>
      <w:r>
        <w:rPr>
          <w:rStyle w:val="RefGivenName"/>
        </w:rPr>
        <w:t xml:space="preserve">J</w:t>
      </w:r>
      <w:r>
        <w:rPr>
          <w:shd w:val="clear" w:color="" w:fill=""/>
        </w:rPr>
        <w:t xml:space="preserve">, </w:t>
      </w:r>
      <w:r>
        <w:rPr>
          <w:rStyle w:val="RefSurName"/>
        </w:rPr>
        <w:t xml:space="preserve">Stål</w:t>
      </w:r>
      <w:r>
        <w:rPr>
          <w:rStyle w:val="RefAuthor"/>
        </w:rPr>
        <w:t xml:space="preserve"> </w:t>
      </w:r>
      <w:r>
        <w:rPr>
          <w:rStyle w:val="RefGivenName"/>
        </w:rPr>
        <w:t xml:space="preserve">O</w:t>
      </w:r>
      <w:r>
        <w:rPr>
          <w:shd w:val="clear" w:color="" w:fill=""/>
        </w:rPr>
        <w:t xml:space="preserve">, </w:t>
      </w:r>
      <w:r>
        <w:rPr>
          <w:rStyle w:val="RefSurName"/>
        </w:rPr>
        <w:t xml:space="preserve">Linn</w:t>
      </w:r>
      <w:r>
        <w:rPr>
          <w:rStyle w:val="RefAuthor"/>
        </w:rPr>
        <w:t xml:space="preserve"> </w:t>
      </w:r>
      <w:r>
        <w:rPr>
          <w:rStyle w:val="RefGivenName"/>
        </w:rPr>
        <w:t xml:space="preserve">SC</w:t>
      </w:r>
      <w:r>
        <w:rPr>
          <w:shd w:val="clear" w:color="" w:fill=""/>
        </w:rPr>
        <w:t xml:space="preserve">, </w:t>
      </w:r>
      <w:r>
        <w:rPr>
          <w:rStyle w:val="RefSurName"/>
        </w:rPr>
        <w:t xml:space="preserve">Landberg</w:t>
      </w:r>
      <w:r>
        <w:rPr>
          <w:rStyle w:val="RefAuthor"/>
        </w:rPr>
        <w:t xml:space="preserve"> </w:t>
      </w:r>
      <w:r>
        <w:rPr>
          <w:rStyle w:val="RefGivenName"/>
        </w:rPr>
        <w:t xml:space="preserve">G</w:t>
      </w:r>
      <w:r>
        <w:rPr>
          <w:shd w:val="clear" w:color="" w:fill=""/>
        </w:rPr>
        <w:t xml:space="preserve">, </w:t>
      </w:r>
      <w:r>
        <w:rPr>
          <w:rStyle w:val="RefSurName"/>
        </w:rPr>
        <w:t xml:space="preserve">Michalides</w:t>
      </w:r>
      <w:r>
        <w:rPr>
          <w:rStyle w:val="RefAuthor"/>
        </w:rPr>
        <w:t xml:space="preserve"> </w:t>
      </w:r>
      <w:r>
        <w:rPr>
          <w:rStyle w:val="RefGivenName"/>
        </w:rPr>
        <w:t xml:space="preserve">R</w:t>
      </w:r>
      <w:r>
        <w:rPr>
          <w:shd w:val="clear" w:color="" w:fill=""/>
        </w:rPr>
        <w:t xml:space="preserve">. </w:t>
      </w:r>
      <w:r>
        <w:rPr>
          <w:rStyle w:val="RefYear"/>
        </w:rPr>
        <w:t xml:space="preserve">2011</w:t>
      </w:r>
      <w:r>
        <w:rPr>
          <w:shd w:val="clear" w:color="" w:fill=""/>
        </w:rPr>
        <w:t xml:space="preserve">. </w:t>
      </w:r>
      <w:r>
        <w:rPr>
          <w:rStyle w:val="RefArticleTitle"/>
        </w:rPr>
        <w:t xml:space="preserve">Pka-induced phosphorylation of erα at serine 305 and high PAK1 levels is associated with sensitivity to tamoxifen in er-positive breast cancer</w:t>
      </w:r>
      <w:r>
        <w:rPr>
          <w:shd w:val="clear" w:color="" w:fill=""/>
        </w:rPr>
        <w:t xml:space="preserve">. </w:t>
      </w:r>
      <w:r>
        <w:rPr>
          <w:rStyle w:val=""/>
        </w:rPr>
        <w:t xml:space="preserve">Breast Cancer Research and Treatment</w:t>
      </w:r>
      <w:r>
        <w:rPr>
          <w:shd w:val="clear" w:color="" w:fill=""/>
        </w:rPr>
        <w:t xml:space="preserve"> </w:t>
      </w:r>
      <w:r>
        <w:rPr>
          <w:rStyle w:val=""/>
        </w:rPr>
        <w:t xml:space="preserve">125</w:t>
      </w:r>
      <w:r>
        <w:rPr>
          <w:shd w:val="clear" w:color="" w:fill=""/>
        </w:rPr>
        <w:t xml:space="preserve">:</w:t>
      </w:r>
      <w:r>
        <w:rPr>
          <w:rStyle w:val="RefFPage"/>
        </w:rPr>
        <w:t xml:space="preserve">1</w:t>
      </w:r>
      <w:r>
        <w:rPr>
          <w:shd w:val="clear" w:color="" w:fill=""/>
        </w:rPr>
        <w:t xml:space="preserve">–</w:t>
      </w:r>
      <w:r>
        <w:rPr>
          <w:rStyle w:val="RefLPage"/>
        </w:rPr>
        <w:t xml:space="preserve">12</w:t>
      </w:r>
      <w:r>
        <w:rPr>
          <w:shd w:val="clear" w:color="" w:fill=""/>
        </w:rPr>
        <w:t xml:space="preserve">.</w:t>
      </w:r>
    </w:p>
    <w:p>
      <w:pPr>
        <w:pStyle w:val="jrnlRefText"/>
      </w:pPr>
      <w:bookmarkStart w:id="49" w:name="R30"/>
      <w:bookmarkEnd w:id="49"/>
      <w:r>
        <w:rPr>
          <w:rStyle w:val="RefSurName"/>
        </w:rPr>
        <w:t xml:space="preserve">Law</w:t>
      </w:r>
      <w:r>
        <w:rPr>
          <w:rStyle w:val="RefAuthor"/>
        </w:rPr>
        <w:t xml:space="preserve"> </w:t>
      </w:r>
      <w:r>
        <w:rPr>
          <w:rStyle w:val="RefGivenName"/>
        </w:rPr>
        <w:t xml:space="preserve">CW</w:t>
      </w:r>
      <w:r>
        <w:rPr>
          <w:shd w:val="clear" w:color="" w:fill=""/>
        </w:rPr>
        <w:t xml:space="preserve">, </w:t>
      </w:r>
      <w:r>
        <w:rPr>
          <w:rStyle w:val="RefSurName"/>
        </w:rPr>
        <w:t xml:space="preserve">Chen</w:t>
      </w:r>
      <w:r>
        <w:rPr>
          <w:rStyle w:val="RefAuthor"/>
        </w:rPr>
        <w:t xml:space="preserve"> </w:t>
      </w:r>
      <w:r>
        <w:rPr>
          <w:rStyle w:val="RefGivenName"/>
        </w:rPr>
        <w:t xml:space="preserve">Y</w:t>
      </w:r>
      <w:r>
        <w:rPr>
          <w:shd w:val="clear" w:color="" w:fill=""/>
        </w:rPr>
        <w:t xml:space="preserve">, </w:t>
      </w:r>
      <w:r>
        <w:rPr>
          <w:rStyle w:val="RefSurName"/>
        </w:rPr>
        <w:t xml:space="preserve">Shi</w:t>
      </w:r>
      <w:r>
        <w:rPr>
          <w:rStyle w:val="RefAuthor"/>
        </w:rPr>
        <w:t xml:space="preserve"> </w:t>
      </w:r>
      <w:r>
        <w:rPr>
          <w:rStyle w:val="RefGivenName"/>
        </w:rPr>
        <w:t xml:space="preserve">W</w:t>
      </w:r>
      <w:r>
        <w:rPr>
          <w:shd w:val="clear" w:color="" w:fill=""/>
        </w:rPr>
        <w:t xml:space="preserve">, </w:t>
      </w:r>
      <w:r>
        <w:rPr>
          <w:rStyle w:val="RefSurName"/>
        </w:rPr>
        <w:t xml:space="preserve">Smyth</w:t>
      </w:r>
      <w:r>
        <w:rPr>
          <w:rStyle w:val="RefAuthor"/>
        </w:rPr>
        <w:t xml:space="preserve"> </w:t>
      </w:r>
      <w:r>
        <w:rPr>
          <w:rStyle w:val="RefGivenName"/>
        </w:rPr>
        <w:t xml:space="preserve">GK</w:t>
      </w:r>
      <w:r>
        <w:rPr>
          <w:shd w:val="clear" w:color="" w:fill=""/>
        </w:rPr>
        <w:t xml:space="preserve">. </w:t>
      </w:r>
      <w:r>
        <w:rPr>
          <w:rStyle w:val="RefYear"/>
        </w:rPr>
        <w:t xml:space="preserve">2014</w:t>
      </w:r>
      <w:r>
        <w:rPr>
          <w:shd w:val="clear" w:color="" w:fill=""/>
        </w:rPr>
        <w:t xml:space="preserve">. </w:t>
      </w:r>
      <w:r>
        <w:rPr>
          <w:rStyle w:val="RefArticleTitle"/>
        </w:rPr>
        <w:t xml:space="preserve">voom: Precision weights unlock linear model analysis tools for rna-seq read counts</w:t>
      </w:r>
      <w:r>
        <w:rPr>
          <w:shd w:val="clear" w:color="" w:fill=""/>
        </w:rPr>
        <w:t xml:space="preserve">. </w:t>
      </w:r>
      <w:r>
        <w:rPr>
          <w:rStyle w:val=""/>
        </w:rPr>
        <w:t xml:space="preserve">Genome Biology</w:t>
      </w:r>
      <w:r>
        <w:rPr>
          <w:shd w:val="clear" w:color="" w:fill=""/>
        </w:rPr>
        <w:t xml:space="preserve"> </w:t>
      </w:r>
      <w:r>
        <w:rPr>
          <w:rStyle w:val=""/>
        </w:rPr>
        <w:t xml:space="preserve">15</w:t>
      </w:r>
      <w:r>
        <w:rPr>
          <w:shd w:val="clear" w:color="" w:fill=""/>
        </w:rPr>
        <w:t xml:space="preserve">:</w:t>
      </w:r>
      <w:r>
        <w:rPr>
          <w:rStyle w:val="RefFPage"/>
        </w:rPr>
        <w:t xml:space="preserve">R29</w:t>
      </w:r>
      <w:r>
        <w:rPr>
          <w:shd w:val="clear" w:color="" w:fill=""/>
        </w:rPr>
        <w:t xml:space="preserve">.</w:t>
      </w:r>
    </w:p>
    <w:p>
      <w:pPr>
        <w:pStyle w:val="jrnlRefText"/>
      </w:pPr>
      <w:bookmarkStart w:id="50" w:name="R31"/>
      <w:bookmarkEnd w:id="50"/>
      <w:r>
        <w:rPr>
          <w:rStyle w:val="RefSurName"/>
        </w:rPr>
        <w:t xml:space="preserve">Lefrancois-Martinez</w:t>
      </w:r>
      <w:r>
        <w:rPr>
          <w:rStyle w:val="RefAuthor"/>
        </w:rPr>
        <w:t xml:space="preserve"> </w:t>
      </w:r>
      <w:r>
        <w:rPr>
          <w:rStyle w:val="RefGivenName"/>
        </w:rPr>
        <w:t xml:space="preserve">AM</w:t>
      </w:r>
      <w:r>
        <w:rPr>
          <w:shd w:val="clear" w:color="" w:fill=""/>
        </w:rPr>
        <w:t xml:space="preserve">, </w:t>
      </w:r>
      <w:r>
        <w:rPr>
          <w:rStyle w:val="RefSurName"/>
        </w:rPr>
        <w:t xml:space="preserve">Blondet-Trichard</w:t>
      </w:r>
      <w:r>
        <w:rPr>
          <w:rStyle w:val="RefAuthor"/>
        </w:rPr>
        <w:t xml:space="preserve"> </w:t>
      </w:r>
      <w:r>
        <w:rPr>
          <w:rStyle w:val="RefGivenName"/>
        </w:rPr>
        <w:t xml:space="preserve">A</w:t>
      </w:r>
      <w:r>
        <w:rPr>
          <w:shd w:val="clear" w:color="" w:fill=""/>
        </w:rPr>
        <w:t xml:space="preserve">, </w:t>
      </w:r>
      <w:r>
        <w:rPr>
          <w:rStyle w:val="RefSurName"/>
        </w:rPr>
        <w:t xml:space="preserve">Binart</w:t>
      </w:r>
      <w:r>
        <w:rPr>
          <w:rStyle w:val="RefAuthor"/>
        </w:rPr>
        <w:t xml:space="preserve"> </w:t>
      </w:r>
      <w:r>
        <w:rPr>
          <w:rStyle w:val="RefGivenName"/>
        </w:rPr>
        <w:t xml:space="preserve">N</w:t>
      </w:r>
      <w:r>
        <w:rPr>
          <w:shd w:val="clear" w:color="" w:fill=""/>
        </w:rPr>
        <w:t xml:space="preserve">, </w:t>
      </w:r>
      <w:r>
        <w:rPr>
          <w:rStyle w:val="RefSurName"/>
        </w:rPr>
        <w:t xml:space="preserve">Val</w:t>
      </w:r>
      <w:r>
        <w:rPr>
          <w:rStyle w:val="RefAuthor"/>
        </w:rPr>
        <w:t xml:space="preserve"> </w:t>
      </w:r>
      <w:r>
        <w:rPr>
          <w:rStyle w:val="RefGivenName"/>
        </w:rPr>
        <w:t xml:space="preserve">P</w:t>
      </w:r>
      <w:r>
        <w:rPr>
          <w:shd w:val="clear" w:color="" w:fill=""/>
        </w:rPr>
        <w:t xml:space="preserve">, </w:t>
      </w:r>
      <w:r>
        <w:rPr>
          <w:rStyle w:val="RefSurName"/>
        </w:rPr>
        <w:t xml:space="preserve">Chambon</w:t>
      </w:r>
      <w:r>
        <w:rPr>
          <w:rStyle w:val="RefAuthor"/>
        </w:rPr>
        <w:t xml:space="preserve"> </w:t>
      </w:r>
      <w:r>
        <w:rPr>
          <w:rStyle w:val="RefGivenName"/>
        </w:rPr>
        <w:t xml:space="preserve">C</w:t>
      </w:r>
      <w:r>
        <w:rPr>
          <w:shd w:val="clear" w:color="" w:fill=""/>
        </w:rPr>
        <w:t xml:space="preserve">, </w:t>
      </w:r>
      <w:r>
        <w:rPr>
          <w:rStyle w:val="RefSurName"/>
        </w:rPr>
        <w:t xml:space="preserve">Sahut-Barnola</w:t>
      </w:r>
      <w:r>
        <w:rPr>
          <w:rStyle w:val="RefAuthor"/>
        </w:rPr>
        <w:t xml:space="preserve"> </w:t>
      </w:r>
      <w:r>
        <w:rPr>
          <w:rStyle w:val="RefGivenName"/>
        </w:rPr>
        <w:t xml:space="preserve">I</w:t>
      </w:r>
      <w:r>
        <w:rPr>
          <w:shd w:val="clear" w:color="" w:fill=""/>
        </w:rPr>
        <w:t xml:space="preserve">, </w:t>
      </w:r>
      <w:r>
        <w:rPr>
          <w:rStyle w:val="RefSurName"/>
        </w:rPr>
        <w:t xml:space="preserve">Pointud</w:t>
      </w:r>
      <w:r>
        <w:rPr>
          <w:rStyle w:val="RefAuthor"/>
        </w:rPr>
        <w:t xml:space="preserve"> </w:t>
      </w:r>
      <w:r>
        <w:rPr>
          <w:rStyle w:val="RefGivenName"/>
        </w:rPr>
        <w:t xml:space="preserve">JC</w:t>
      </w:r>
      <w:r>
        <w:rPr>
          <w:shd w:val="clear" w:color="" w:fill=""/>
        </w:rPr>
        <w:t xml:space="preserve">, </w:t>
      </w:r>
      <w:r>
        <w:rPr>
          <w:rStyle w:val="RefSurName"/>
        </w:rPr>
        <w:t xml:space="preserve">Martinez</w:t>
      </w:r>
      <w:r>
        <w:rPr>
          <w:rStyle w:val="RefAuthor"/>
        </w:rPr>
        <w:t xml:space="preserve"> </w:t>
      </w:r>
      <w:r>
        <w:rPr>
          <w:rStyle w:val="RefGivenName"/>
        </w:rPr>
        <w:t xml:space="preserve">A</w:t>
      </w:r>
      <w:r>
        <w:rPr>
          <w:shd w:val="clear" w:color="" w:fill=""/>
        </w:rPr>
        <w:t xml:space="preserve">. </w:t>
      </w:r>
      <w:r>
        <w:rPr>
          <w:rStyle w:val="RefYear"/>
        </w:rPr>
        <w:t xml:space="preserve">2011</w:t>
      </w:r>
      <w:r>
        <w:rPr>
          <w:shd w:val="clear" w:color="" w:fill=""/>
        </w:rPr>
        <w:t xml:space="preserve">. </w:t>
      </w:r>
      <w:r>
        <w:rPr>
          <w:rStyle w:val="RefArticleTitle"/>
        </w:rPr>
        <w:t xml:space="preserve">Transcriptional control of adrenal steroidogenesis: Novel connection between janus kinase (JAK) 2 protein and protein kinase A (PKA) through stabilization of camp response element-binding protein (CREB) transcription factor</w:t>
      </w:r>
      <w:r>
        <w:rPr>
          <w:shd w:val="clear" w:color="" w:fill=""/>
        </w:rPr>
        <w:t xml:space="preserve">. </w:t>
      </w:r>
      <w:r>
        <w:rPr>
          <w:rStyle w:val=""/>
        </w:rPr>
        <w:t xml:space="preserve">The Journal of Biological Chemistry</w:t>
      </w:r>
      <w:r>
        <w:rPr>
          <w:shd w:val="clear" w:color="" w:fill=""/>
        </w:rPr>
        <w:t xml:space="preserve"> </w:t>
      </w:r>
      <w:r>
        <w:rPr>
          <w:rStyle w:val=""/>
        </w:rPr>
        <w:t xml:space="preserve">286</w:t>
      </w:r>
      <w:r>
        <w:rPr>
          <w:shd w:val="clear" w:color="" w:fill=""/>
        </w:rPr>
        <w:t xml:space="preserve">:</w:t>
      </w:r>
      <w:r>
        <w:rPr>
          <w:rStyle w:val="RefFPage"/>
        </w:rPr>
        <w:t xml:space="preserve">32976</w:t>
      </w:r>
      <w:r>
        <w:rPr>
          <w:shd w:val="clear" w:color="" w:fill=""/>
        </w:rPr>
        <w:t xml:space="preserve">–</w:t>
      </w:r>
      <w:r>
        <w:rPr>
          <w:rStyle w:val="RefLPage"/>
        </w:rPr>
        <w:t xml:space="preserve">32985</w:t>
      </w:r>
      <w:r>
        <w:rPr>
          <w:shd w:val="clear" w:color="" w:fill=""/>
        </w:rPr>
        <w:t xml:space="preserve">.</w:t>
      </w:r>
    </w:p>
    <w:p>
      <w:pPr>
        <w:pStyle w:val="jrnlRefText"/>
      </w:pPr>
      <w:bookmarkStart w:id="51" w:name="R32"/>
      <w:bookmarkEnd w:id="51"/>
      <w:r>
        <w:rPr>
          <w:rStyle w:val="RefSurName"/>
        </w:rPr>
        <w:t xml:space="preserve">Lengner</w:t>
      </w:r>
      <w:r>
        <w:rPr>
          <w:rStyle w:val="RefAuthor"/>
        </w:rPr>
        <w:t xml:space="preserve"> </w:t>
      </w:r>
      <w:r>
        <w:rPr>
          <w:rStyle w:val="RefGivenName"/>
        </w:rPr>
        <w:t xml:space="preserve">CJ</w:t>
      </w:r>
      <w:r>
        <w:rPr>
          <w:shd w:val="clear" w:color="" w:fill=""/>
        </w:rPr>
        <w:t xml:space="preserve">, </w:t>
      </w:r>
      <w:r>
        <w:rPr>
          <w:rStyle w:val="RefSurName"/>
        </w:rPr>
        <w:t xml:space="preserve">Steinman</w:t>
      </w:r>
      <w:r>
        <w:rPr>
          <w:rStyle w:val="RefAuthor"/>
        </w:rPr>
        <w:t xml:space="preserve"> </w:t>
      </w:r>
      <w:r>
        <w:rPr>
          <w:rStyle w:val="RefGivenName"/>
        </w:rPr>
        <w:t xml:space="preserve">HA</w:t>
      </w:r>
      <w:r>
        <w:rPr>
          <w:shd w:val="clear" w:color="" w:fill=""/>
        </w:rPr>
        <w:t xml:space="preserve">, </w:t>
      </w:r>
      <w:r>
        <w:rPr>
          <w:rStyle w:val="RefSurName"/>
        </w:rPr>
        <w:t xml:space="preserve">Gagnon</w:t>
      </w:r>
      <w:r>
        <w:rPr>
          <w:rStyle w:val="RefAuthor"/>
        </w:rPr>
        <w:t xml:space="preserve"> </w:t>
      </w:r>
      <w:r>
        <w:rPr>
          <w:rStyle w:val="RefGivenName"/>
        </w:rPr>
        <w:t xml:space="preserve">J</w:t>
      </w:r>
      <w:r>
        <w:rPr>
          <w:shd w:val="clear" w:color="" w:fill=""/>
        </w:rPr>
        <w:t xml:space="preserve">, </w:t>
      </w:r>
      <w:r>
        <w:rPr>
          <w:rStyle w:val="RefSurName"/>
        </w:rPr>
        <w:t xml:space="preserve">Smith</w:t>
      </w:r>
      <w:r>
        <w:rPr>
          <w:rStyle w:val="RefAuthor"/>
        </w:rPr>
        <w:t xml:space="preserve"> </w:t>
      </w:r>
      <w:r>
        <w:rPr>
          <w:rStyle w:val="RefGivenName"/>
        </w:rPr>
        <w:t xml:space="preserve">TW</w:t>
      </w:r>
      <w:r>
        <w:rPr>
          <w:shd w:val="clear" w:color="" w:fill=""/>
        </w:rPr>
        <w:t xml:space="preserve">, </w:t>
      </w:r>
      <w:r>
        <w:rPr>
          <w:rStyle w:val="RefSurName"/>
        </w:rPr>
        <w:t xml:space="preserve">Henderson</w:t>
      </w:r>
      <w:r>
        <w:rPr>
          <w:rStyle w:val="RefAuthor"/>
        </w:rPr>
        <w:t xml:space="preserve"> </w:t>
      </w:r>
      <w:r>
        <w:rPr>
          <w:rStyle w:val="RefGivenName"/>
        </w:rPr>
        <w:t xml:space="preserve">JE</w:t>
      </w:r>
      <w:r>
        <w:rPr>
          <w:shd w:val="clear" w:color="" w:fill=""/>
        </w:rPr>
        <w:t xml:space="preserve">, </w:t>
      </w:r>
      <w:r>
        <w:rPr>
          <w:rStyle w:val="RefSurName"/>
        </w:rPr>
        <w:t xml:space="preserve">Kream</w:t>
      </w:r>
      <w:r>
        <w:rPr>
          <w:rStyle w:val="RefAuthor"/>
        </w:rPr>
        <w:t xml:space="preserve"> </w:t>
      </w:r>
      <w:r>
        <w:rPr>
          <w:rStyle w:val="RefGivenName"/>
        </w:rPr>
        <w:t xml:space="preserve">BE</w:t>
      </w:r>
      <w:r>
        <w:rPr>
          <w:shd w:val="clear" w:color="" w:fill=""/>
        </w:rPr>
        <w:t xml:space="preserve">, </w:t>
      </w:r>
      <w:r>
        <w:rPr>
          <w:rStyle w:val="RefSurName"/>
        </w:rPr>
        <w:t xml:space="preserve">Stein</w:t>
      </w:r>
      <w:r>
        <w:rPr>
          <w:rStyle w:val="RefAuthor"/>
        </w:rPr>
        <w:t xml:space="preserve"> </w:t>
      </w:r>
      <w:r>
        <w:rPr>
          <w:rStyle w:val="RefGivenName"/>
        </w:rPr>
        <w:t xml:space="preserve">GS</w:t>
      </w:r>
      <w:r>
        <w:rPr>
          <w:shd w:val="clear" w:color="" w:fill=""/>
        </w:rPr>
        <w:t xml:space="preserve">, </w:t>
      </w:r>
      <w:r>
        <w:rPr>
          <w:rStyle w:val="RefSurName"/>
        </w:rPr>
        <w:t xml:space="preserve">Lian</w:t>
      </w:r>
      <w:r>
        <w:rPr>
          <w:rStyle w:val="RefAuthor"/>
        </w:rPr>
        <w:t xml:space="preserve"> </w:t>
      </w:r>
      <w:r>
        <w:rPr>
          <w:rStyle w:val="RefGivenName"/>
        </w:rPr>
        <w:t xml:space="preserve">JB</w:t>
      </w:r>
      <w:r>
        <w:rPr>
          <w:shd w:val="clear" w:color="" w:fill=""/>
        </w:rPr>
        <w:t xml:space="preserve">, </w:t>
      </w:r>
      <w:r>
        <w:rPr>
          <w:rStyle w:val="RefSurName"/>
        </w:rPr>
        <w:t xml:space="preserve">Jones</w:t>
      </w:r>
      <w:r>
        <w:rPr>
          <w:rStyle w:val="RefAuthor"/>
        </w:rPr>
        <w:t xml:space="preserve"> </w:t>
      </w:r>
      <w:r>
        <w:rPr>
          <w:rStyle w:val="RefGivenName"/>
        </w:rPr>
        <w:t xml:space="preserve">SN</w:t>
      </w:r>
      <w:r>
        <w:rPr>
          <w:shd w:val="clear" w:color="" w:fill=""/>
        </w:rPr>
        <w:t xml:space="preserve">. </w:t>
      </w:r>
      <w:r>
        <w:rPr>
          <w:rStyle w:val="RefYear"/>
        </w:rPr>
        <w:t xml:space="preserve">2006</w:t>
      </w:r>
      <w:r>
        <w:rPr>
          <w:shd w:val="clear" w:color="" w:fill=""/>
        </w:rPr>
        <w:t xml:space="preserve">. </w:t>
      </w:r>
      <w:r>
        <w:rPr>
          <w:rStyle w:val="RefArticleTitle"/>
        </w:rPr>
        <w:t xml:space="preserve">Osteoblast differentiation and skeletal development are regulated by mdm2-p53 signaling</w:t>
      </w:r>
      <w:r>
        <w:rPr>
          <w:shd w:val="clear" w:color="" w:fill=""/>
        </w:rPr>
        <w:t xml:space="preserve">. </w:t>
      </w:r>
      <w:r>
        <w:rPr>
          <w:rStyle w:val=""/>
        </w:rPr>
        <w:t xml:space="preserve">The Journal of Cell Biology</w:t>
      </w:r>
      <w:r>
        <w:rPr>
          <w:shd w:val="clear" w:color="" w:fill=""/>
        </w:rPr>
        <w:t xml:space="preserve"> </w:t>
      </w:r>
      <w:r>
        <w:rPr>
          <w:rStyle w:val=""/>
        </w:rPr>
        <w:t xml:space="preserve">172</w:t>
      </w:r>
      <w:r>
        <w:rPr>
          <w:shd w:val="clear" w:color="" w:fill=""/>
        </w:rPr>
        <w:t xml:space="preserve">:</w:t>
      </w:r>
      <w:r>
        <w:rPr>
          <w:rStyle w:val="RefFPage"/>
        </w:rPr>
        <w:t xml:space="preserve">909</w:t>
      </w:r>
      <w:r>
        <w:rPr>
          <w:shd w:val="clear" w:color="" w:fill=""/>
        </w:rPr>
        <w:t xml:space="preserve">–</w:t>
      </w:r>
      <w:r>
        <w:rPr>
          <w:rStyle w:val="RefLPage"/>
        </w:rPr>
        <w:t xml:space="preserve">921</w:t>
      </w:r>
      <w:r>
        <w:rPr>
          <w:shd w:val="clear" w:color="" w:fill=""/>
        </w:rPr>
        <w:t xml:space="preserve">.</w:t>
      </w:r>
    </w:p>
    <w:p>
      <w:pPr>
        <w:pStyle w:val="jrnlRefText"/>
      </w:pPr>
      <w:bookmarkStart w:id="52" w:name="R33"/>
      <w:bookmarkEnd w:id="52"/>
      <w:r>
        <w:rPr>
          <w:rStyle w:val="RefSurName"/>
        </w:rPr>
        <w:t xml:space="preserve">Martin</w:t>
      </w:r>
      <w:r>
        <w:rPr>
          <w:rStyle w:val="RefAuthor"/>
        </w:rPr>
        <w:t xml:space="preserve"> </w:t>
      </w:r>
      <w:r>
        <w:rPr>
          <w:rStyle w:val="RefGivenName"/>
        </w:rPr>
        <w:t xml:space="preserve">TJ</w:t>
      </w:r>
      <w:r>
        <w:rPr>
          <w:shd w:val="clear" w:color="" w:fill=""/>
        </w:rPr>
        <w:t xml:space="preserve">, </w:t>
      </w:r>
      <w:r>
        <w:rPr>
          <w:rStyle w:val="RefSurName"/>
        </w:rPr>
        <w:t xml:space="preserve">Ingleton</w:t>
      </w:r>
      <w:r>
        <w:rPr>
          <w:rStyle w:val="RefAuthor"/>
        </w:rPr>
        <w:t xml:space="preserve"> </w:t>
      </w:r>
      <w:r>
        <w:rPr>
          <w:rStyle w:val="RefGivenName"/>
        </w:rPr>
        <w:t xml:space="preserve">PM</w:t>
      </w:r>
      <w:r>
        <w:rPr>
          <w:shd w:val="clear" w:color="" w:fill=""/>
        </w:rPr>
        <w:t xml:space="preserve">, </w:t>
      </w:r>
      <w:r>
        <w:rPr>
          <w:rStyle w:val="RefSurName"/>
        </w:rPr>
        <w:t xml:space="preserve">Underwood</w:t>
      </w:r>
      <w:r>
        <w:rPr>
          <w:rStyle w:val="RefAuthor"/>
        </w:rPr>
        <w:t xml:space="preserve"> </w:t>
      </w:r>
      <w:r>
        <w:rPr>
          <w:rStyle w:val="RefGivenName"/>
        </w:rPr>
        <w:t xml:space="preserve">JC</w:t>
      </w:r>
      <w:r>
        <w:rPr>
          <w:shd w:val="clear" w:color="" w:fill=""/>
        </w:rPr>
        <w:t xml:space="preserve">, </w:t>
      </w:r>
      <w:r>
        <w:rPr>
          <w:rStyle w:val="RefSurName"/>
        </w:rPr>
        <w:t xml:space="preserve">Michelangeli</w:t>
      </w:r>
      <w:r>
        <w:rPr>
          <w:rStyle w:val="RefAuthor"/>
        </w:rPr>
        <w:t xml:space="preserve"> </w:t>
      </w:r>
      <w:r>
        <w:rPr>
          <w:rStyle w:val="RefGivenName"/>
        </w:rPr>
        <w:t xml:space="preserve">VP</w:t>
      </w:r>
      <w:r>
        <w:rPr>
          <w:shd w:val="clear" w:color="" w:fill=""/>
        </w:rPr>
        <w:t xml:space="preserve">, </w:t>
      </w:r>
      <w:r>
        <w:rPr>
          <w:rStyle w:val="RefSurName"/>
        </w:rPr>
        <w:t xml:space="preserve">Hunt</w:t>
      </w:r>
      <w:r>
        <w:rPr>
          <w:rStyle w:val="RefAuthor"/>
        </w:rPr>
        <w:t xml:space="preserve"> </w:t>
      </w:r>
      <w:r>
        <w:rPr>
          <w:rStyle w:val="RefGivenName"/>
        </w:rPr>
        <w:t xml:space="preserve">NH</w:t>
      </w:r>
      <w:r>
        <w:rPr>
          <w:shd w:val="clear" w:color="" w:fill=""/>
        </w:rPr>
        <w:t xml:space="preserve">, </w:t>
      </w:r>
      <w:r>
        <w:rPr>
          <w:rStyle w:val="RefSurName"/>
        </w:rPr>
        <w:t xml:space="preserve">Melick</w:t>
      </w:r>
      <w:r>
        <w:rPr>
          <w:rStyle w:val="RefAuthor"/>
        </w:rPr>
        <w:t xml:space="preserve"> </w:t>
      </w:r>
      <w:r>
        <w:rPr>
          <w:rStyle w:val="RefGivenName"/>
        </w:rPr>
        <w:t xml:space="preserve">RA</w:t>
      </w:r>
      <w:r>
        <w:rPr>
          <w:shd w:val="clear" w:color="" w:fill=""/>
        </w:rPr>
        <w:t xml:space="preserve">. </w:t>
      </w:r>
      <w:r>
        <w:rPr>
          <w:rStyle w:val="RefYear"/>
        </w:rPr>
        <w:t xml:space="preserve">1976</w:t>
      </w:r>
      <w:r>
        <w:rPr>
          <w:shd w:val="clear" w:color="" w:fill=""/>
        </w:rPr>
        <w:t xml:space="preserve">. </w:t>
      </w:r>
      <w:r>
        <w:rPr>
          <w:rStyle w:val="RefArticleTitle"/>
        </w:rPr>
        <w:t xml:space="preserve">Parathyroid hormone-responsive adenylate cyclase in induced transplantable osteogenic rat sarcoma</w:t>
      </w:r>
      <w:r>
        <w:rPr>
          <w:shd w:val="clear" w:color="" w:fill=""/>
        </w:rPr>
        <w:t xml:space="preserve">. </w:t>
      </w:r>
      <w:r>
        <w:rPr>
          <w:rStyle w:val=""/>
        </w:rPr>
        <w:t xml:space="preserve">Nature</w:t>
      </w:r>
      <w:r>
        <w:rPr>
          <w:shd w:val="clear" w:color="" w:fill=""/>
        </w:rPr>
        <w:t xml:space="preserve"> </w:t>
      </w:r>
      <w:r>
        <w:rPr>
          <w:rStyle w:val=""/>
        </w:rPr>
        <w:t xml:space="preserve">260</w:t>
      </w:r>
      <w:r>
        <w:rPr>
          <w:shd w:val="clear" w:color="" w:fill=""/>
        </w:rPr>
        <w:t xml:space="preserve">:</w:t>
      </w:r>
      <w:r>
        <w:rPr>
          <w:rStyle w:val="RefFPage"/>
        </w:rPr>
        <w:t xml:space="preserve">436</w:t>
      </w:r>
      <w:r>
        <w:rPr>
          <w:shd w:val="clear" w:color="" w:fill=""/>
        </w:rPr>
        <w:t xml:space="preserve">–</w:t>
      </w:r>
      <w:r>
        <w:rPr>
          <w:rStyle w:val="RefLPage"/>
        </w:rPr>
        <w:t xml:space="preserve">438</w:t>
      </w:r>
      <w:r>
        <w:rPr>
          <w:shd w:val="clear" w:color="" w:fill=""/>
        </w:rPr>
        <w:t xml:space="preserve"> .</w:t>
      </w:r>
    </w:p>
    <w:p>
      <w:pPr>
        <w:pStyle w:val="jrnlRefText"/>
      </w:pPr>
      <w:bookmarkStart w:id="53" w:name="R34"/>
      <w:bookmarkEnd w:id="53"/>
      <w:r>
        <w:rPr>
          <w:rStyle w:val="RefSurName"/>
        </w:rPr>
        <w:t xml:space="preserve">Miller</w:t>
      </w:r>
      <w:r>
        <w:rPr>
          <w:rStyle w:val="RefAuthor"/>
        </w:rPr>
        <w:t xml:space="preserve"> </w:t>
      </w:r>
      <w:r>
        <w:rPr>
          <w:rStyle w:val="RefGivenName"/>
        </w:rPr>
        <w:t xml:space="preserve">WR</w:t>
      </w:r>
      <w:r>
        <w:rPr>
          <w:shd w:val="clear" w:color="" w:fill=""/>
        </w:rPr>
        <w:t xml:space="preserve">. </w:t>
      </w:r>
      <w:r>
        <w:rPr>
          <w:rStyle w:val="RefYear"/>
        </w:rPr>
        <w:t xml:space="preserve">2002</w:t>
      </w:r>
      <w:r>
        <w:rPr>
          <w:shd w:val="clear" w:color="" w:fill=""/>
        </w:rPr>
        <w:t xml:space="preserve">. </w:t>
      </w:r>
      <w:r>
        <w:rPr>
          <w:rStyle w:val="RefArticleTitle"/>
        </w:rPr>
        <w:t xml:space="preserve">Regulatory subunits of PKA and breast cancer</w:t>
      </w:r>
      <w:r>
        <w:rPr>
          <w:shd w:val="clear" w:color="" w:fill=""/>
        </w:rPr>
        <w:t xml:space="preserve">. </w:t>
      </w:r>
      <w:r>
        <w:rPr>
          <w:rStyle w:val=""/>
        </w:rPr>
        <w:t xml:space="preserve">Annals of the New York Academy of Sciences</w:t>
      </w:r>
      <w:r>
        <w:rPr>
          <w:shd w:val="clear" w:color="" w:fill=""/>
        </w:rPr>
        <w:t xml:space="preserve"> </w:t>
      </w:r>
      <w:r>
        <w:rPr>
          <w:rStyle w:val=""/>
        </w:rPr>
        <w:t xml:space="preserve">968</w:t>
      </w:r>
      <w:r>
        <w:rPr>
          <w:shd w:val="clear" w:color="" w:fill=""/>
        </w:rPr>
        <w:t xml:space="preserve">:</w:t>
      </w:r>
      <w:r>
        <w:rPr>
          <w:rStyle w:val="RefFPage"/>
        </w:rPr>
        <w:t xml:space="preserve">37</w:t>
      </w:r>
      <w:r>
        <w:rPr>
          <w:shd w:val="clear" w:color="" w:fill=""/>
        </w:rPr>
        <w:t xml:space="preserve">–</w:t>
      </w:r>
      <w:r>
        <w:rPr>
          <w:rStyle w:val="RefLPage"/>
        </w:rPr>
        <w:t xml:space="preserve">48</w:t>
      </w:r>
      <w:r>
        <w:rPr>
          <w:shd w:val="clear" w:color="" w:fill=""/>
        </w:rPr>
        <w:t xml:space="preserve"> .</w:t>
      </w:r>
    </w:p>
    <w:p>
      <w:pPr>
        <w:pStyle w:val="jrnlRefText"/>
      </w:pPr>
      <w:bookmarkStart w:id="54" w:name="R35"/>
      <w:bookmarkEnd w:id="54"/>
      <w:r>
        <w:rPr>
          <w:rStyle w:val="RefSurName"/>
        </w:rPr>
        <w:t xml:space="preserve">Mantamadiotis</w:t>
      </w:r>
      <w:r>
        <w:rPr>
          <w:rStyle w:val="RefAuthor"/>
        </w:rPr>
        <w:t xml:space="preserve"> </w:t>
      </w:r>
      <w:r>
        <w:rPr>
          <w:rStyle w:val="RefGivenName"/>
        </w:rPr>
        <w:t xml:space="preserve">T</w:t>
      </w:r>
      <w:r>
        <w:rPr>
          <w:shd w:val="clear" w:color="" w:fill=""/>
        </w:rPr>
        <w:t xml:space="preserve">, </w:t>
      </w:r>
      <w:r>
        <w:rPr>
          <w:rStyle w:val="RefSurName"/>
        </w:rPr>
        <w:t xml:space="preserve">Lemberger</w:t>
      </w:r>
      <w:r>
        <w:rPr>
          <w:rStyle w:val="RefAuthor"/>
        </w:rPr>
        <w:t xml:space="preserve"> </w:t>
      </w:r>
      <w:r>
        <w:rPr>
          <w:rStyle w:val="RefGivenName"/>
        </w:rPr>
        <w:t xml:space="preserve">T</w:t>
      </w:r>
      <w:r>
        <w:rPr>
          <w:shd w:val="clear" w:color="" w:fill=""/>
        </w:rPr>
        <w:t xml:space="preserve">, </w:t>
      </w:r>
      <w:r>
        <w:rPr>
          <w:rStyle w:val="RefSurName"/>
        </w:rPr>
        <w:t xml:space="preserve">Bleckmann</w:t>
      </w:r>
      <w:r>
        <w:rPr>
          <w:rStyle w:val="RefAuthor"/>
        </w:rPr>
        <w:t xml:space="preserve"> </w:t>
      </w:r>
      <w:r>
        <w:rPr>
          <w:rStyle w:val="RefGivenName"/>
        </w:rPr>
        <w:t xml:space="preserve">SC</w:t>
      </w:r>
      <w:r>
        <w:rPr>
          <w:shd w:val="clear" w:color="" w:fill=""/>
        </w:rPr>
        <w:t xml:space="preserve">, </w:t>
      </w:r>
      <w:r>
        <w:rPr>
          <w:rStyle w:val="RefSurName"/>
        </w:rPr>
        <w:t xml:space="preserve">Kern</w:t>
      </w:r>
      <w:r>
        <w:rPr>
          <w:rStyle w:val="RefAuthor"/>
        </w:rPr>
        <w:t xml:space="preserve"> </w:t>
      </w:r>
      <w:r>
        <w:rPr>
          <w:rStyle w:val="RefGivenName"/>
        </w:rPr>
        <w:t xml:space="preserve">H</w:t>
      </w:r>
      <w:r>
        <w:rPr>
          <w:shd w:val="clear" w:color="" w:fill=""/>
        </w:rPr>
        <w:t xml:space="preserve">, </w:t>
      </w:r>
      <w:r>
        <w:rPr>
          <w:rStyle w:val="RefSurName"/>
        </w:rPr>
        <w:t xml:space="preserve">Kretz</w:t>
      </w:r>
      <w:r>
        <w:rPr>
          <w:rStyle w:val="RefAuthor"/>
        </w:rPr>
        <w:t xml:space="preserve"> </w:t>
      </w:r>
      <w:r>
        <w:rPr>
          <w:rStyle w:val="RefGivenName"/>
        </w:rPr>
        <w:t xml:space="preserve">O</w:t>
      </w:r>
      <w:r>
        <w:rPr>
          <w:shd w:val="clear" w:color="" w:fill=""/>
        </w:rPr>
        <w:t xml:space="preserve">, </w:t>
      </w:r>
      <w:r>
        <w:rPr>
          <w:rStyle w:val="RefSurName"/>
        </w:rPr>
        <w:t xml:space="preserve">Martin Villalba</w:t>
      </w:r>
      <w:r>
        <w:rPr>
          <w:rStyle w:val="RefAuthor"/>
        </w:rPr>
        <w:t xml:space="preserve"> </w:t>
      </w:r>
      <w:r>
        <w:rPr>
          <w:rStyle w:val="RefGivenName"/>
        </w:rPr>
        <w:t xml:space="preserve">A</w:t>
      </w:r>
      <w:r>
        <w:rPr>
          <w:shd w:val="clear" w:color="" w:fill=""/>
        </w:rPr>
        <w:t xml:space="preserve">, </w:t>
      </w:r>
      <w:r>
        <w:rPr>
          <w:rStyle w:val="RefSurName"/>
        </w:rPr>
        <w:t xml:space="preserve">Tronche</w:t>
      </w:r>
      <w:r>
        <w:rPr>
          <w:rStyle w:val="RefAuthor"/>
        </w:rPr>
        <w:t xml:space="preserve"> </w:t>
      </w:r>
      <w:r>
        <w:rPr>
          <w:rStyle w:val="RefGivenName"/>
        </w:rPr>
        <w:t xml:space="preserve">F</w:t>
      </w:r>
      <w:r>
        <w:rPr>
          <w:shd w:val="clear" w:color="" w:fill=""/>
        </w:rPr>
        <w:t xml:space="preserve">, </w:t>
      </w:r>
      <w:r>
        <w:rPr>
          <w:rStyle w:val="RefSurName"/>
        </w:rPr>
        <w:t xml:space="preserve">Kellendonk</w:t>
      </w:r>
      <w:r>
        <w:rPr>
          <w:rStyle w:val="RefAuthor"/>
        </w:rPr>
        <w:t xml:space="preserve"> </w:t>
      </w:r>
      <w:r>
        <w:rPr>
          <w:rStyle w:val="RefGivenName"/>
        </w:rPr>
        <w:t xml:space="preserve">C</w:t>
      </w:r>
      <w:r>
        <w:rPr>
          <w:shd w:val="clear" w:color="" w:fill=""/>
        </w:rPr>
        <w:t xml:space="preserve">, </w:t>
      </w:r>
      <w:r>
        <w:rPr>
          <w:rStyle w:val="RefSurName"/>
        </w:rPr>
        <w:t xml:space="preserve">Gau</w:t>
      </w:r>
      <w:r>
        <w:rPr>
          <w:rStyle w:val="RefAuthor"/>
        </w:rPr>
        <w:t xml:space="preserve"> </w:t>
      </w:r>
      <w:r>
        <w:rPr>
          <w:rStyle w:val="RefGivenName"/>
        </w:rPr>
        <w:t xml:space="preserve">D</w:t>
      </w:r>
      <w:r>
        <w:rPr>
          <w:shd w:val="clear" w:color="" w:fill=""/>
        </w:rPr>
        <w:t xml:space="preserve">, </w:t>
      </w:r>
      <w:r>
        <w:rPr>
          <w:rStyle w:val="RefSurName"/>
        </w:rPr>
        <w:t xml:space="preserve">Kapfhammer</w:t>
      </w:r>
      <w:r>
        <w:rPr>
          <w:rStyle w:val="RefAuthor"/>
        </w:rPr>
        <w:t xml:space="preserve"> </w:t>
      </w:r>
      <w:r>
        <w:rPr>
          <w:rStyle w:val="RefGivenName"/>
        </w:rPr>
        <w:t xml:space="preserve">J</w:t>
      </w:r>
      <w:r>
        <w:rPr>
          <w:shd w:val="clear" w:color="" w:fill=""/>
        </w:rPr>
        <w:t xml:space="preserve">, </w:t>
      </w:r>
      <w:r>
        <w:rPr>
          <w:rStyle w:val="RefSurName"/>
        </w:rPr>
        <w:t xml:space="preserve">Otto</w:t>
      </w:r>
      <w:r>
        <w:rPr>
          <w:rStyle w:val="RefAuthor"/>
        </w:rPr>
        <w:t xml:space="preserve"> </w:t>
      </w:r>
      <w:r>
        <w:rPr>
          <w:rStyle w:val="RefGivenName"/>
        </w:rPr>
        <w:t xml:space="preserve">C</w:t>
      </w:r>
      <w:r>
        <w:rPr>
          <w:shd w:val="clear" w:color="" w:fill=""/>
        </w:rPr>
        <w:t xml:space="preserve">, </w:t>
      </w:r>
      <w:r>
        <w:rPr>
          <w:rStyle w:val="RefSurName"/>
        </w:rPr>
        <w:t xml:space="preserve">Schmid</w:t>
      </w:r>
      <w:r>
        <w:rPr>
          <w:rStyle w:val="RefAuthor"/>
        </w:rPr>
        <w:t xml:space="preserve"> </w:t>
      </w:r>
      <w:r>
        <w:rPr>
          <w:rStyle w:val="RefGivenName"/>
        </w:rPr>
        <w:t xml:space="preserve">W</w:t>
      </w:r>
      <w:r>
        <w:rPr>
          <w:shd w:val="clear" w:color="" w:fill=""/>
        </w:rPr>
        <w:t xml:space="preserve">, </w:t>
      </w:r>
      <w:r>
        <w:rPr>
          <w:rStyle w:val="RefSurName"/>
        </w:rPr>
        <w:t xml:space="preserve">Schütz</w:t>
      </w:r>
      <w:r>
        <w:rPr>
          <w:rStyle w:val="RefAuthor"/>
        </w:rPr>
        <w:t xml:space="preserve"> </w:t>
      </w:r>
      <w:r>
        <w:rPr>
          <w:rStyle w:val="RefGivenName"/>
        </w:rPr>
        <w:t xml:space="preserve">G</w:t>
      </w:r>
      <w:r>
        <w:rPr>
          <w:shd w:val="clear" w:color="" w:fill=""/>
        </w:rPr>
        <w:t xml:space="preserve">. </w:t>
      </w:r>
      <w:r>
        <w:rPr>
          <w:rStyle w:val="RefYear"/>
        </w:rPr>
        <w:t xml:space="preserve">2002</w:t>
      </w:r>
      <w:r>
        <w:rPr>
          <w:shd w:val="clear" w:color="" w:fill=""/>
        </w:rPr>
        <w:t xml:space="preserve">. </w:t>
      </w:r>
      <w:r>
        <w:rPr>
          <w:rStyle w:val="RefArticleTitle"/>
        </w:rPr>
        <w:t xml:space="preserve">Disruption of CREB function in brain leads to neurodegeneration</w:t>
      </w:r>
      <w:r>
        <w:rPr>
          <w:shd w:val="clear" w:color="" w:fill=""/>
        </w:rPr>
        <w:t xml:space="preserve">. </w:t>
      </w:r>
      <w:r>
        <w:rPr>
          <w:rStyle w:val=""/>
        </w:rPr>
        <w:t xml:space="preserve">Nature Genetics</w:t>
      </w:r>
      <w:r>
        <w:rPr>
          <w:shd w:val="clear" w:color="" w:fill=""/>
        </w:rPr>
        <w:t xml:space="preserve"> </w:t>
      </w:r>
      <w:r>
        <w:rPr>
          <w:rStyle w:val=""/>
        </w:rPr>
        <w:t xml:space="preserve">31</w:t>
      </w:r>
      <w:r>
        <w:rPr>
          <w:shd w:val="clear" w:color="" w:fill=""/>
        </w:rPr>
        <w:t xml:space="preserve">:</w:t>
      </w:r>
      <w:r>
        <w:rPr>
          <w:rStyle w:val="RefFPage"/>
        </w:rPr>
        <w:t xml:space="preserve">47</w:t>
      </w:r>
      <w:r>
        <w:rPr>
          <w:shd w:val="clear" w:color="" w:fill=""/>
        </w:rPr>
        <w:t xml:space="preserve">–</w:t>
      </w:r>
      <w:r>
        <w:rPr>
          <w:rStyle w:val="RefLPage"/>
        </w:rPr>
        <w:t xml:space="preserve">54</w:t>
      </w:r>
      <w:r>
        <w:rPr>
          <w:shd w:val="clear" w:color="" w:fill=""/>
        </w:rPr>
        <w:t xml:space="preserve">.</w:t>
      </w:r>
    </w:p>
    <w:p>
      <w:pPr>
        <w:pStyle w:val="jrnlRefText"/>
      </w:pPr>
      <w:bookmarkStart w:id="55" w:name="R36"/>
      <w:bookmarkEnd w:id="55"/>
      <w:r>
        <w:rPr>
          <w:rStyle w:val="RefSurName"/>
        </w:rPr>
        <w:t xml:space="preserve">Martin</w:t>
      </w:r>
      <w:r>
        <w:rPr>
          <w:rStyle w:val="RefAuthor"/>
        </w:rPr>
        <w:t xml:space="preserve"> </w:t>
      </w:r>
      <w:r>
        <w:rPr>
          <w:rStyle w:val="RefGivenName"/>
        </w:rPr>
        <w:t xml:space="preserve">TJ</w:t>
      </w:r>
      <w:r>
        <w:rPr>
          <w:shd w:val="clear" w:color="" w:fill=""/>
        </w:rPr>
        <w:t xml:space="preserve">. </w:t>
      </w:r>
      <w:r>
        <w:rPr>
          <w:rStyle w:val="RefYear"/>
        </w:rPr>
        <w:t xml:space="preserve">2005</w:t>
      </w:r>
      <w:r>
        <w:rPr>
          <w:shd w:val="clear" w:color="" w:fill=""/>
        </w:rPr>
        <w:t xml:space="preserve">. </w:t>
      </w:r>
      <w:r>
        <w:rPr>
          <w:rStyle w:val="RefArticleTitle"/>
        </w:rPr>
        <w:t xml:space="preserve">Osteoblast-derived pthrp is a physiological regulator of bone formation</w:t>
      </w:r>
      <w:r>
        <w:rPr>
          <w:shd w:val="clear" w:color="" w:fill=""/>
        </w:rPr>
        <w:t xml:space="preserve">. </w:t>
      </w:r>
      <w:r>
        <w:rPr>
          <w:rStyle w:val=""/>
        </w:rPr>
        <w:t xml:space="preserve">The Journal of Clinical Investigation</w:t>
      </w:r>
      <w:r>
        <w:rPr>
          <w:shd w:val="clear" w:color="" w:fill=""/>
        </w:rPr>
        <w:t xml:space="preserve"> </w:t>
      </w:r>
      <w:r>
        <w:rPr>
          <w:rStyle w:val=""/>
        </w:rPr>
        <w:t xml:space="preserve">115</w:t>
      </w:r>
      <w:r>
        <w:rPr>
          <w:shd w:val="clear" w:color="" w:fill=""/>
        </w:rPr>
        <w:t xml:space="preserve">:</w:t>
      </w:r>
      <w:r>
        <w:rPr>
          <w:rStyle w:val="RefFPage"/>
        </w:rPr>
        <w:t xml:space="preserve">2322</w:t>
      </w:r>
      <w:r>
        <w:rPr>
          <w:shd w:val="clear" w:color="" w:fill=""/>
        </w:rPr>
        <w:t xml:space="preserve">–</w:t>
      </w:r>
      <w:r>
        <w:rPr>
          <w:rStyle w:val="RefLPage"/>
        </w:rPr>
        <w:t xml:space="preserve">2324</w:t>
      </w:r>
      <w:r>
        <w:rPr>
          <w:shd w:val="clear" w:color="" w:fill=""/>
        </w:rPr>
        <w:t xml:space="preserve">.</w:t>
      </w:r>
    </w:p>
    <w:p>
      <w:pPr>
        <w:pStyle w:val="jrnlRefText"/>
      </w:pPr>
      <w:bookmarkStart w:id="56" w:name="R37"/>
      <w:bookmarkEnd w:id="56"/>
      <w:r>
        <w:rPr>
          <w:rStyle w:val="RefSurName"/>
        </w:rPr>
        <w:t xml:space="preserve">Martin</w:t>
      </w:r>
      <w:r>
        <w:rPr>
          <w:rStyle w:val="RefAuthor"/>
        </w:rPr>
        <w:t xml:space="preserve"> </w:t>
      </w:r>
      <w:r>
        <w:rPr>
          <w:rStyle w:val="RefGivenName"/>
        </w:rPr>
        <w:t xml:space="preserve">TJ</w:t>
      </w:r>
      <w:r>
        <w:rPr>
          <w:shd w:val="clear" w:color="" w:fill=""/>
        </w:rPr>
        <w:t xml:space="preserve">. </w:t>
      </w:r>
      <w:r>
        <w:rPr>
          <w:rStyle w:val="RefYear"/>
        </w:rPr>
        <w:t xml:space="preserve">2016</w:t>
      </w:r>
      <w:r>
        <w:rPr>
          <w:shd w:val="clear" w:color="" w:fill=""/>
        </w:rPr>
        <w:t xml:space="preserve">. </w:t>
      </w:r>
      <w:r>
        <w:rPr>
          <w:rStyle w:val="RefArticleTitle"/>
        </w:rPr>
        <w:t xml:space="preserve">Parathyroid hormone-related protein, its regulation of cartilage and bone development and role in treating bone diseases</w:t>
      </w:r>
      <w:r>
        <w:rPr>
          <w:shd w:val="clear" w:color="" w:fill=""/>
        </w:rPr>
        <w:t xml:space="preserve">. </w:t>
      </w:r>
      <w:r>
        <w:rPr>
          <w:rStyle w:val=""/>
        </w:rPr>
        <w:t xml:space="preserve">Physiological Reviews</w:t>
      </w:r>
      <w:r>
        <w:rPr>
          <w:shd w:val="clear" w:color="" w:fill=""/>
        </w:rPr>
        <w:t xml:space="preserve">.</w:t>
      </w:r>
    </w:p>
    <w:p>
      <w:pPr>
        <w:pStyle w:val="jrnlRefText"/>
      </w:pPr>
      <w:bookmarkStart w:id="57" w:name="R38"/>
      <w:bookmarkEnd w:id="57"/>
      <w:r>
        <w:rPr>
          <w:rStyle w:val="RefSurName"/>
        </w:rPr>
        <w:t xml:space="preserve">Mayr</w:t>
      </w:r>
      <w:r>
        <w:rPr>
          <w:rStyle w:val="RefAuthor"/>
        </w:rPr>
        <w:t xml:space="preserve"> </w:t>
      </w:r>
      <w:r>
        <w:rPr>
          <w:rStyle w:val="RefGivenName"/>
        </w:rPr>
        <w:t xml:space="preserve">B</w:t>
      </w:r>
      <w:r>
        <w:rPr>
          <w:shd w:val="clear" w:color="" w:fill=""/>
        </w:rPr>
        <w:t xml:space="preserve">, </w:t>
      </w:r>
      <w:r>
        <w:rPr>
          <w:rStyle w:val="RefSurName"/>
        </w:rPr>
        <w:t xml:space="preserve">Montminy</w:t>
      </w:r>
      <w:r>
        <w:rPr>
          <w:rStyle w:val="RefAuthor"/>
        </w:rPr>
        <w:t xml:space="preserve"> </w:t>
      </w:r>
      <w:r>
        <w:rPr>
          <w:rStyle w:val="RefGivenName"/>
        </w:rPr>
        <w:t xml:space="preserve">M</w:t>
      </w:r>
      <w:r>
        <w:rPr>
          <w:shd w:val="clear" w:color="" w:fill=""/>
        </w:rPr>
        <w:t xml:space="preserve">. </w:t>
      </w:r>
      <w:r>
        <w:rPr>
          <w:rStyle w:val="RefYear"/>
        </w:rPr>
        <w:t xml:space="preserve">2001</w:t>
      </w:r>
      <w:r>
        <w:rPr>
          <w:shd w:val="clear" w:color="" w:fill=""/>
        </w:rPr>
        <w:t xml:space="preserve">. </w:t>
      </w:r>
      <w:r>
        <w:rPr>
          <w:rStyle w:val="RefArticleTitle"/>
        </w:rPr>
        <w:t xml:space="preserve">Transcriptional regulation by the phosphorylation-dependent factor CREB</w:t>
      </w:r>
      <w:r>
        <w:rPr>
          <w:shd w:val="clear" w:color="" w:fill=""/>
        </w:rPr>
        <w:t xml:space="preserve">. </w:t>
      </w:r>
      <w:r>
        <w:rPr>
          <w:rStyle w:val=""/>
        </w:rPr>
        <w:t xml:space="preserve">Nature Reviews. Molecular Cell Biology</w:t>
      </w:r>
      <w:r>
        <w:rPr>
          <w:shd w:val="clear" w:color="" w:fill=""/>
        </w:rPr>
        <w:t xml:space="preserve"> </w:t>
      </w:r>
      <w:r>
        <w:rPr>
          <w:rStyle w:val=""/>
        </w:rPr>
        <w:t xml:space="preserve">2</w:t>
      </w:r>
      <w:r>
        <w:rPr>
          <w:shd w:val="clear" w:color="" w:fill=""/>
        </w:rPr>
        <w:t xml:space="preserve">:</w:t>
      </w:r>
      <w:r>
        <w:rPr>
          <w:rStyle w:val="RefFPage"/>
        </w:rPr>
        <w:t xml:space="preserve">599</w:t>
      </w:r>
      <w:r>
        <w:rPr>
          <w:shd w:val="clear" w:color="" w:fill=""/>
        </w:rPr>
        <w:t xml:space="preserve">–</w:t>
      </w:r>
      <w:r>
        <w:rPr>
          <w:rStyle w:val="RefLPage"/>
        </w:rPr>
        <w:t xml:space="preserve">609</w:t>
      </w:r>
      <w:r>
        <w:rPr>
          <w:shd w:val="clear" w:color="" w:fill=""/>
        </w:rPr>
        <w:t xml:space="preserve">.</w:t>
      </w:r>
    </w:p>
    <w:p>
      <w:pPr>
        <w:pStyle w:val="jrnlRefText"/>
      </w:pPr>
      <w:bookmarkStart w:id="58" w:name="R39"/>
      <w:bookmarkEnd w:id="58"/>
      <w:r>
        <w:rPr>
          <w:rStyle w:val="RefSurName"/>
        </w:rPr>
        <w:t xml:space="preserve">McCauley</w:t>
      </w:r>
      <w:r>
        <w:rPr>
          <w:rStyle w:val="RefAuthor"/>
        </w:rPr>
        <w:t xml:space="preserve"> </w:t>
      </w:r>
      <w:r>
        <w:rPr>
          <w:rStyle w:val="RefGivenName"/>
        </w:rPr>
        <w:t xml:space="preserve">LK</w:t>
      </w:r>
      <w:r>
        <w:rPr>
          <w:shd w:val="clear" w:color="" w:fill=""/>
        </w:rPr>
        <w:t xml:space="preserve">, </w:t>
      </w:r>
      <w:r>
        <w:rPr>
          <w:rStyle w:val="RefSurName"/>
        </w:rPr>
        <w:t xml:space="preserve">Martin</w:t>
      </w:r>
      <w:r>
        <w:rPr>
          <w:rStyle w:val="RefAuthor"/>
        </w:rPr>
        <w:t xml:space="preserve"> </w:t>
      </w:r>
      <w:r>
        <w:rPr>
          <w:rStyle w:val="RefGivenName"/>
        </w:rPr>
        <w:t xml:space="preserve">TJ</w:t>
      </w:r>
      <w:r>
        <w:rPr>
          <w:shd w:val="clear" w:color="" w:fill=""/>
        </w:rPr>
        <w:t xml:space="preserve">. </w:t>
      </w:r>
      <w:r>
        <w:rPr>
          <w:rStyle w:val="RefYear"/>
        </w:rPr>
        <w:t xml:space="preserve">2012</w:t>
      </w:r>
      <w:r>
        <w:rPr>
          <w:shd w:val="clear" w:color="" w:fill=""/>
        </w:rPr>
        <w:t xml:space="preserve">. </w:t>
      </w:r>
      <w:r>
        <w:rPr>
          <w:rStyle w:val="RefArticleTitle"/>
        </w:rPr>
        <w:t xml:space="preserve">Twenty-five years of pthrp progress</w:t>
      </w:r>
      <w:r>
        <w:rPr>
          <w:rStyle w:val="1efArticleTitle"/>
        </w:rPr>
        <w:t xml:space="preserve">: From cancer hormone to multifunctional </w:t>
      </w:r>
      <w:r>
        <w:rPr>
          <w:rStyle w:val="RefArticleTitle"/>
        </w:rPr>
        <w:t xml:space="preserve">cytokine</w:t>
      </w:r>
      <w:r>
        <w:rPr>
          <w:shd w:val="clear" w:color="" w:fill=""/>
        </w:rPr>
        <w:t xml:space="preserve">. </w:t>
      </w:r>
      <w:r>
        <w:rPr>
          <w:rStyle w:val=""/>
        </w:rPr>
        <w:t xml:space="preserve">Journal of Bone and Mineral Research</w:t>
      </w:r>
      <w:r>
        <w:rPr>
          <w:shd w:val="clear" w:color="" w:fill=""/>
        </w:rPr>
        <w:t xml:space="preserve"> </w:t>
      </w:r>
      <w:r>
        <w:rPr>
          <w:rStyle w:val=""/>
        </w:rPr>
        <w:t xml:space="preserve">27</w:t>
      </w:r>
      <w:r>
        <w:rPr>
          <w:shd w:val="clear" w:color="" w:fill=""/>
        </w:rPr>
        <w:t xml:space="preserve">:</w:t>
      </w:r>
      <w:r>
        <w:rPr>
          <w:rStyle w:val="RefFPage"/>
        </w:rPr>
        <w:t xml:space="preserve">1231</w:t>
      </w:r>
      <w:r>
        <w:rPr>
          <w:shd w:val="clear" w:color="" w:fill=""/>
        </w:rPr>
        <w:t xml:space="preserve">–</w:t>
      </w:r>
      <w:r>
        <w:rPr>
          <w:rStyle w:val="RefLPage"/>
        </w:rPr>
        <w:t xml:space="preserve">1239</w:t>
      </w:r>
      <w:r>
        <w:rPr>
          <w:shd w:val="clear" w:color="" w:fill=""/>
        </w:rPr>
        <w:t xml:space="preserve">.</w:t>
      </w:r>
    </w:p>
    <w:p>
      <w:pPr>
        <w:pStyle w:val="jrnlRefText"/>
      </w:pPr>
      <w:bookmarkStart w:id="59" w:name="R40"/>
      <w:bookmarkEnd w:id="59"/>
      <w:r>
        <w:rPr>
          <w:rStyle w:val="RefSurName"/>
        </w:rPr>
        <w:t xml:space="preserve">Miao</w:t>
      </w:r>
      <w:r>
        <w:rPr>
          <w:rStyle w:val="RefAuthor"/>
        </w:rPr>
        <w:t xml:space="preserve"> </w:t>
      </w:r>
      <w:r>
        <w:rPr>
          <w:rStyle w:val="RefGivenName"/>
        </w:rPr>
        <w:t xml:space="preserve">D</w:t>
      </w:r>
      <w:r>
        <w:rPr>
          <w:shd w:val="clear" w:color="" w:fill=""/>
        </w:rPr>
        <w:t xml:space="preserve">, </w:t>
      </w:r>
      <w:r>
        <w:rPr>
          <w:rStyle w:val="RefSurName"/>
        </w:rPr>
        <w:t xml:space="preserve">He</w:t>
      </w:r>
      <w:r>
        <w:rPr>
          <w:rStyle w:val="RefAuthor"/>
        </w:rPr>
        <w:t xml:space="preserve"> </w:t>
      </w:r>
      <w:r>
        <w:rPr>
          <w:rStyle w:val="RefGivenName"/>
        </w:rPr>
        <w:t xml:space="preserve">B</w:t>
      </w:r>
      <w:r>
        <w:rPr>
          <w:shd w:val="clear" w:color="" w:fill=""/>
        </w:rPr>
        <w:t xml:space="preserve">, </w:t>
      </w:r>
      <w:r>
        <w:rPr>
          <w:rStyle w:val="RefSurName"/>
        </w:rPr>
        <w:t xml:space="preserve">Jiang</w:t>
      </w:r>
      <w:r>
        <w:rPr>
          <w:rStyle w:val="RefAuthor"/>
        </w:rPr>
        <w:t xml:space="preserve"> </w:t>
      </w:r>
      <w:r>
        <w:rPr>
          <w:rStyle w:val="RefGivenName"/>
        </w:rPr>
        <w:t xml:space="preserve">Y</w:t>
      </w:r>
      <w:r>
        <w:rPr>
          <w:shd w:val="clear" w:color="" w:fill=""/>
        </w:rPr>
        <w:t xml:space="preserve">, </w:t>
      </w:r>
      <w:r>
        <w:rPr>
          <w:rStyle w:val="RefSurName"/>
        </w:rPr>
        <w:t xml:space="preserve">Kobayashi</w:t>
      </w:r>
      <w:r>
        <w:rPr>
          <w:rStyle w:val="RefAuthor"/>
        </w:rPr>
        <w:t xml:space="preserve"> </w:t>
      </w:r>
      <w:r>
        <w:rPr>
          <w:rStyle w:val="RefGivenName"/>
        </w:rPr>
        <w:t xml:space="preserve">T</w:t>
      </w:r>
      <w:r>
        <w:rPr>
          <w:shd w:val="clear" w:color="" w:fill=""/>
        </w:rPr>
        <w:t xml:space="preserve">, </w:t>
      </w:r>
      <w:r>
        <w:rPr>
          <w:rStyle w:val="RefSurName"/>
        </w:rPr>
        <w:t xml:space="preserve">Sorocéanu</w:t>
      </w:r>
      <w:r>
        <w:rPr>
          <w:rStyle w:val="RefAuthor"/>
        </w:rPr>
        <w:t xml:space="preserve"> </w:t>
      </w:r>
      <w:r>
        <w:rPr>
          <w:rStyle w:val="RefGivenName"/>
        </w:rPr>
        <w:t xml:space="preserve">MA</w:t>
      </w:r>
      <w:r>
        <w:rPr>
          <w:shd w:val="clear" w:color="" w:fill=""/>
        </w:rPr>
        <w:t xml:space="preserve">, </w:t>
      </w:r>
      <w:r>
        <w:rPr>
          <w:rStyle w:val="RefSurName"/>
        </w:rPr>
        <w:t xml:space="preserve">Zhao</w:t>
      </w:r>
      <w:r>
        <w:rPr>
          <w:rStyle w:val="RefAuthor"/>
        </w:rPr>
        <w:t xml:space="preserve"> </w:t>
      </w:r>
      <w:r>
        <w:rPr>
          <w:rStyle w:val="RefGivenName"/>
        </w:rPr>
        <w:t xml:space="preserve">J</w:t>
      </w:r>
      <w:r>
        <w:rPr>
          <w:shd w:val="clear" w:color="" w:fill=""/>
        </w:rPr>
        <w:t xml:space="preserve">, </w:t>
      </w:r>
      <w:r>
        <w:rPr>
          <w:rStyle w:val="RefSurName"/>
        </w:rPr>
        <w:t xml:space="preserve">Su</w:t>
      </w:r>
      <w:r>
        <w:rPr>
          <w:rStyle w:val="RefAuthor"/>
        </w:rPr>
        <w:t xml:space="preserve"> </w:t>
      </w:r>
      <w:r>
        <w:rPr>
          <w:rStyle w:val="RefGivenName"/>
        </w:rPr>
        <w:t xml:space="preserve">H</w:t>
      </w:r>
      <w:r>
        <w:rPr>
          <w:shd w:val="clear" w:color="" w:fill=""/>
        </w:rPr>
        <w:t xml:space="preserve">, </w:t>
      </w:r>
      <w:r>
        <w:rPr>
          <w:rStyle w:val="RefSurName"/>
        </w:rPr>
        <w:t xml:space="preserve">Tong</w:t>
      </w:r>
      <w:r>
        <w:rPr>
          <w:rStyle w:val="RefAuthor"/>
        </w:rPr>
        <w:t xml:space="preserve"> </w:t>
      </w:r>
      <w:r>
        <w:rPr>
          <w:rStyle w:val="RefGivenName"/>
        </w:rPr>
        <w:t xml:space="preserve">X</w:t>
      </w:r>
      <w:r>
        <w:rPr>
          <w:shd w:val="clear" w:color="" w:fill=""/>
        </w:rPr>
        <w:t xml:space="preserve">, </w:t>
      </w:r>
      <w:r>
        <w:rPr>
          <w:rStyle w:val="RefSurName"/>
        </w:rPr>
        <w:t xml:space="preserve">Amizuka</w:t>
      </w:r>
      <w:r>
        <w:rPr>
          <w:rStyle w:val="RefAuthor"/>
        </w:rPr>
        <w:t xml:space="preserve"> </w:t>
      </w:r>
      <w:r>
        <w:rPr>
          <w:rStyle w:val="RefGivenName"/>
        </w:rPr>
        <w:t xml:space="preserve">N</w:t>
      </w:r>
      <w:r>
        <w:rPr>
          <w:shd w:val="clear" w:color="" w:fill=""/>
        </w:rPr>
        <w:t xml:space="preserve">, </w:t>
      </w:r>
      <w:r>
        <w:rPr>
          <w:rStyle w:val="RefSurName"/>
        </w:rPr>
        <w:t xml:space="preserve">Gupta</w:t>
      </w:r>
      <w:r>
        <w:rPr>
          <w:rStyle w:val="RefAuthor"/>
        </w:rPr>
        <w:t xml:space="preserve"> </w:t>
      </w:r>
      <w:r>
        <w:rPr>
          <w:rStyle w:val="RefGivenName"/>
        </w:rPr>
        <w:t xml:space="preserve">A</w:t>
      </w:r>
      <w:r>
        <w:rPr>
          <w:shd w:val="clear" w:color="" w:fill=""/>
        </w:rPr>
        <w:t xml:space="preserve">, </w:t>
      </w:r>
      <w:r>
        <w:rPr>
          <w:rStyle w:val="RefSurName"/>
        </w:rPr>
        <w:t xml:space="preserve">Genant</w:t>
      </w:r>
      <w:r>
        <w:rPr>
          <w:rStyle w:val="RefAuthor"/>
        </w:rPr>
        <w:t xml:space="preserve"> </w:t>
      </w:r>
      <w:r>
        <w:rPr>
          <w:rStyle w:val="RefGivenName"/>
        </w:rPr>
        <w:t xml:space="preserve">HK</w:t>
      </w:r>
      <w:r>
        <w:rPr>
          <w:shd w:val="clear" w:color="" w:fill=""/>
        </w:rPr>
        <w:t xml:space="preserve">, </w:t>
      </w:r>
      <w:r>
        <w:rPr>
          <w:rStyle w:val="RefSurName"/>
        </w:rPr>
        <w:t xml:space="preserve">Kronenberg</w:t>
      </w:r>
      <w:r>
        <w:rPr>
          <w:rStyle w:val="RefAuthor"/>
        </w:rPr>
        <w:t xml:space="preserve"> </w:t>
      </w:r>
      <w:r>
        <w:rPr>
          <w:rStyle w:val="RefGivenName"/>
        </w:rPr>
        <w:t xml:space="preserve">HM</w:t>
      </w:r>
      <w:r>
        <w:rPr>
          <w:shd w:val="clear" w:color="" w:fill=""/>
        </w:rPr>
        <w:t xml:space="preserve">, </w:t>
      </w:r>
      <w:r>
        <w:rPr>
          <w:rStyle w:val="RefSurName"/>
        </w:rPr>
        <w:t xml:space="preserve">Goltzman</w:t>
      </w:r>
      <w:r>
        <w:rPr>
          <w:rStyle w:val="RefAuthor"/>
        </w:rPr>
        <w:t xml:space="preserve"> </w:t>
      </w:r>
      <w:r>
        <w:rPr>
          <w:rStyle w:val="RefGivenName"/>
        </w:rPr>
        <w:t xml:space="preserve">D</w:t>
      </w:r>
      <w:r>
        <w:rPr>
          <w:shd w:val="clear" w:color="" w:fill=""/>
        </w:rPr>
        <w:t xml:space="preserve">, </w:t>
      </w:r>
      <w:r>
        <w:rPr>
          <w:rStyle w:val="RefSurName"/>
        </w:rPr>
        <w:t xml:space="preserve">Karaplis</w:t>
      </w:r>
      <w:r>
        <w:rPr>
          <w:rStyle w:val="RefAuthor"/>
        </w:rPr>
        <w:t xml:space="preserve"> </w:t>
      </w:r>
      <w:r>
        <w:rPr>
          <w:rStyle w:val="RefGivenName"/>
        </w:rPr>
        <w:t xml:space="preserve">AC</w:t>
      </w:r>
      <w:r>
        <w:rPr>
          <w:shd w:val="clear" w:color="" w:fill=""/>
        </w:rPr>
        <w:t xml:space="preserve">. </w:t>
      </w:r>
      <w:r>
        <w:rPr>
          <w:rStyle w:val="RefYear"/>
        </w:rPr>
        <w:t xml:space="preserve">2005</w:t>
      </w:r>
      <w:r>
        <w:rPr>
          <w:shd w:val="clear" w:color="" w:fill=""/>
        </w:rPr>
        <w:t xml:space="preserve">. </w:t>
      </w:r>
      <w:r>
        <w:rPr>
          <w:rStyle w:val="RefArticleTitle"/>
        </w:rPr>
        <w:t xml:space="preserve">Osteoblast-derived pthrp is a potent endogenous bone anabolic agent that modifies the therapeutic efficacy of administered PTH 1-34</w:t>
      </w:r>
      <w:r>
        <w:rPr>
          <w:shd w:val="clear" w:color="" w:fill=""/>
        </w:rPr>
        <w:t xml:space="preserve">. </w:t>
      </w:r>
      <w:r>
        <w:rPr>
          <w:rStyle w:val=""/>
        </w:rPr>
        <w:t xml:space="preserve">The Journal of Clinical Investigation</w:t>
      </w:r>
      <w:r>
        <w:rPr>
          <w:shd w:val="clear" w:color="" w:fill=""/>
        </w:rPr>
        <w:t xml:space="preserve"> </w:t>
      </w:r>
      <w:r>
        <w:rPr>
          <w:rStyle w:val=""/>
        </w:rPr>
        <w:t xml:space="preserve">115</w:t>
      </w:r>
      <w:r>
        <w:rPr>
          <w:shd w:val="clear" w:color="" w:fill=""/>
        </w:rPr>
        <w:t xml:space="preserve">:</w:t>
      </w:r>
      <w:r>
        <w:rPr>
          <w:rStyle w:val="RefFPage"/>
        </w:rPr>
        <w:t xml:space="preserve">2402</w:t>
      </w:r>
      <w:r>
        <w:rPr>
          <w:shd w:val="clear" w:color="" w:fill=""/>
        </w:rPr>
        <w:t xml:space="preserve">–</w:t>
      </w:r>
      <w:r>
        <w:rPr>
          <w:rStyle w:val="RefLPage"/>
        </w:rPr>
        <w:t xml:space="preserve">2411</w:t>
      </w:r>
      <w:r>
        <w:rPr>
          <w:shd w:val="clear" w:color="" w:fill=""/>
        </w:rPr>
        <w:t xml:space="preserve">.</w:t>
      </w:r>
    </w:p>
    <w:p>
      <w:pPr>
        <w:pStyle w:val="jrnlRefText"/>
      </w:pPr>
      <w:bookmarkStart w:id="60" w:name="R41"/>
      <w:bookmarkEnd w:id="60"/>
      <w:r>
        <w:rPr>
          <w:rStyle w:val="RefSurName"/>
        </w:rPr>
        <w:t xml:space="preserve">Mirabello</w:t>
      </w:r>
      <w:r>
        <w:rPr>
          <w:rStyle w:val="RefAuthor"/>
        </w:rPr>
        <w:t xml:space="preserve"> </w:t>
      </w:r>
      <w:r>
        <w:rPr>
          <w:rStyle w:val="RefGivenName"/>
        </w:rPr>
        <w:t xml:space="preserve">L</w:t>
      </w:r>
      <w:r>
        <w:rPr>
          <w:shd w:val="clear" w:color="" w:fill=""/>
        </w:rPr>
        <w:t xml:space="preserve">, </w:t>
      </w:r>
      <w:r>
        <w:rPr>
          <w:rStyle w:val="RefSurName"/>
        </w:rPr>
        <w:t xml:space="preserve">Troisi</w:t>
      </w:r>
      <w:r>
        <w:rPr>
          <w:rStyle w:val="RefAuthor"/>
        </w:rPr>
        <w:t xml:space="preserve"> </w:t>
      </w:r>
      <w:r>
        <w:rPr>
          <w:rStyle w:val="RefGivenName"/>
        </w:rPr>
        <w:t xml:space="preserve">RJ</w:t>
      </w:r>
      <w:r>
        <w:rPr>
          <w:shd w:val="clear" w:color="" w:fill=""/>
        </w:rPr>
        <w:t xml:space="preserve">, </w:t>
      </w:r>
      <w:r>
        <w:rPr>
          <w:rStyle w:val="RefSurName"/>
        </w:rPr>
        <w:t xml:space="preserve">Savage</w:t>
      </w:r>
      <w:r>
        <w:rPr>
          <w:rStyle w:val="RefAuthor"/>
        </w:rPr>
        <w:t xml:space="preserve"> </w:t>
      </w:r>
      <w:r>
        <w:rPr>
          <w:rStyle w:val="RefGivenName"/>
        </w:rPr>
        <w:t xml:space="preserve">SA</w:t>
      </w:r>
      <w:r>
        <w:rPr>
          <w:shd w:val="clear" w:color="" w:fill=""/>
        </w:rPr>
        <w:t xml:space="preserve">. </w:t>
      </w:r>
      <w:r>
        <w:rPr>
          <w:rStyle w:val="RefYear"/>
        </w:rPr>
        <w:t xml:space="preserve">2009</w:t>
      </w:r>
      <w:r>
        <w:rPr>
          <w:shd w:val="clear" w:color="" w:fill=""/>
        </w:rPr>
        <w:t xml:space="preserve">. </w:t>
      </w:r>
      <w:r>
        <w:rPr>
          <w:rStyle w:val="RefArticleTitle"/>
        </w:rPr>
        <w:t xml:space="preserve">International osteosarcoma incidence patterns in children and adolescents, middle ages and elderly persons</w:t>
      </w:r>
      <w:r>
        <w:rPr>
          <w:shd w:val="clear" w:color="" w:fill=""/>
        </w:rPr>
        <w:t xml:space="preserve">. </w:t>
      </w:r>
      <w:r>
        <w:rPr>
          <w:rStyle w:val=""/>
        </w:rPr>
        <w:t xml:space="preserve">International Journal of Cancer</w:t>
      </w:r>
      <w:r>
        <w:rPr>
          <w:shd w:val="clear" w:color="" w:fill=""/>
        </w:rPr>
        <w:t xml:space="preserve"> </w:t>
      </w:r>
      <w:r>
        <w:rPr>
          <w:rStyle w:val=""/>
        </w:rPr>
        <w:t xml:space="preserve">125</w:t>
      </w:r>
      <w:r>
        <w:rPr>
          <w:shd w:val="clear" w:color="" w:fill=""/>
        </w:rPr>
        <w:t xml:space="preserve">:</w:t>
      </w:r>
      <w:r>
        <w:rPr>
          <w:rStyle w:val="RefFPage"/>
        </w:rPr>
        <w:t xml:space="preserve">229</w:t>
      </w:r>
      <w:r>
        <w:rPr>
          <w:shd w:val="clear" w:color="" w:fill=""/>
        </w:rPr>
        <w:t xml:space="preserve">–</w:t>
      </w:r>
      <w:r>
        <w:rPr>
          <w:rStyle w:val="RefLPage"/>
        </w:rPr>
        <w:t xml:space="preserve">234</w:t>
      </w:r>
      <w:r>
        <w:rPr>
          <w:shd w:val="clear" w:color="" w:fill=""/>
        </w:rPr>
        <w:t xml:space="preserve">.</w:t>
      </w:r>
    </w:p>
    <w:p>
      <w:pPr>
        <w:pStyle w:val="jrnlRefText"/>
      </w:pPr>
      <w:bookmarkStart w:id="61" w:name="R42"/>
      <w:bookmarkEnd w:id="61"/>
      <w:r>
        <w:rPr>
          <w:rStyle w:val="RefSurName"/>
        </w:rPr>
        <w:t xml:space="preserve">Mitton</w:t>
      </w:r>
      <w:r>
        <w:rPr>
          <w:rStyle w:val="RefAuthor"/>
        </w:rPr>
        <w:t xml:space="preserve"> </w:t>
      </w:r>
      <w:r>
        <w:rPr>
          <w:rStyle w:val="RefGivenName"/>
        </w:rPr>
        <w:t xml:space="preserve">B</w:t>
      </w:r>
      <w:r>
        <w:rPr>
          <w:shd w:val="clear" w:color="" w:fill=""/>
        </w:rPr>
        <w:t xml:space="preserve">, </w:t>
      </w:r>
      <w:r>
        <w:rPr>
          <w:rStyle w:val="RefSurName"/>
        </w:rPr>
        <w:t xml:space="preserve">Hsu</w:t>
      </w:r>
      <w:r>
        <w:rPr>
          <w:rStyle w:val="RefAuthor"/>
        </w:rPr>
        <w:t xml:space="preserve"> </w:t>
      </w:r>
      <w:r>
        <w:rPr>
          <w:rStyle w:val="RefGivenName"/>
        </w:rPr>
        <w:t xml:space="preserve">K</w:t>
      </w:r>
      <w:r>
        <w:rPr>
          <w:shd w:val="clear" w:color="" w:fill=""/>
        </w:rPr>
        <w:t xml:space="preserve">, </w:t>
      </w:r>
      <w:r>
        <w:rPr>
          <w:rStyle w:val="RefSurName"/>
        </w:rPr>
        <w:t xml:space="preserve">Dutta</w:t>
      </w:r>
      <w:r>
        <w:rPr>
          <w:rStyle w:val="RefAuthor"/>
        </w:rPr>
        <w:t xml:space="preserve"> </w:t>
      </w:r>
      <w:r>
        <w:rPr>
          <w:rStyle w:val="RefGivenName"/>
        </w:rPr>
        <w:t xml:space="preserve">R</w:t>
      </w:r>
      <w:r>
        <w:rPr>
          <w:shd w:val="clear" w:color="" w:fill=""/>
        </w:rPr>
        <w:t xml:space="preserve">, </w:t>
      </w:r>
      <w:r>
        <w:rPr>
          <w:rStyle w:val="RefSurName"/>
        </w:rPr>
        <w:t xml:space="preserve">Tiu</w:t>
      </w:r>
      <w:r>
        <w:rPr>
          <w:rStyle w:val="RefAuthor"/>
        </w:rPr>
        <w:t xml:space="preserve"> </w:t>
      </w:r>
      <w:r>
        <w:rPr>
          <w:rStyle w:val="RefGivenName"/>
        </w:rPr>
        <w:t xml:space="preserve">BC</w:t>
      </w:r>
      <w:r>
        <w:rPr>
          <w:shd w:val="clear" w:color="" w:fill=""/>
        </w:rPr>
        <w:t xml:space="preserve">, </w:t>
      </w:r>
      <w:r>
        <w:rPr>
          <w:rStyle w:val="RefSurName"/>
        </w:rPr>
        <w:t xml:space="preserve">Cox</w:t>
      </w:r>
      <w:r>
        <w:rPr>
          <w:rStyle w:val="RefAuthor"/>
        </w:rPr>
        <w:t xml:space="preserve"> </w:t>
      </w:r>
      <w:r>
        <w:rPr>
          <w:rStyle w:val="RefGivenName"/>
        </w:rPr>
        <w:t xml:space="preserve">N</w:t>
      </w:r>
      <w:r>
        <w:rPr>
          <w:shd w:val="clear" w:color="" w:fill=""/>
        </w:rPr>
        <w:t xml:space="preserve">, </w:t>
      </w:r>
      <w:r>
        <w:rPr>
          <w:rStyle w:val="RefSurName"/>
        </w:rPr>
        <w:t xml:space="preserve">McLure</w:t>
      </w:r>
      <w:r>
        <w:rPr>
          <w:rStyle w:val="RefAuthor"/>
        </w:rPr>
        <w:t xml:space="preserve"> </w:t>
      </w:r>
      <w:r>
        <w:rPr>
          <w:rStyle w:val="RefGivenName"/>
        </w:rPr>
        <w:t xml:space="preserve">KG</w:t>
      </w:r>
      <w:r>
        <w:rPr>
          <w:shd w:val="clear" w:color="" w:fill=""/>
        </w:rPr>
        <w:t xml:space="preserve">, </w:t>
      </w:r>
      <w:r>
        <w:rPr>
          <w:rStyle w:val="RefSurName"/>
        </w:rPr>
        <w:t xml:space="preserve">Chae</w:t>
      </w:r>
      <w:r>
        <w:rPr>
          <w:rStyle w:val="RefAuthor"/>
        </w:rPr>
        <w:t xml:space="preserve"> </w:t>
      </w:r>
      <w:r>
        <w:rPr>
          <w:rStyle w:val="RefGivenName"/>
        </w:rPr>
        <w:t xml:space="preserve">HD</w:t>
      </w:r>
      <w:r>
        <w:rPr>
          <w:shd w:val="clear" w:color="" w:fill=""/>
        </w:rPr>
        <w:t xml:space="preserve">, </w:t>
      </w:r>
      <w:r>
        <w:rPr>
          <w:rStyle w:val="RefSurName"/>
        </w:rPr>
        <w:t xml:space="preserve">Smith</w:t>
      </w:r>
      <w:r>
        <w:rPr>
          <w:rStyle w:val="RefAuthor"/>
        </w:rPr>
        <w:t xml:space="preserve"> </w:t>
      </w:r>
      <w:r>
        <w:rPr>
          <w:rStyle w:val="RefGivenName"/>
        </w:rPr>
        <w:t xml:space="preserve">M</w:t>
      </w:r>
      <w:r>
        <w:rPr>
          <w:shd w:val="clear" w:color="" w:fill=""/>
        </w:rPr>
        <w:t xml:space="preserve">, </w:t>
      </w:r>
      <w:r>
        <w:rPr>
          <w:rStyle w:val="RefSurName"/>
        </w:rPr>
        <w:t xml:space="preserve">Eklund</w:t>
      </w:r>
      <w:r>
        <w:rPr>
          <w:rStyle w:val="RefAuthor"/>
        </w:rPr>
        <w:t xml:space="preserve"> </w:t>
      </w:r>
      <w:r>
        <w:rPr>
          <w:rStyle w:val="RefGivenName"/>
        </w:rPr>
        <w:t xml:space="preserve">EA</w:t>
      </w:r>
      <w:r>
        <w:rPr>
          <w:shd w:val="clear" w:color="" w:fill=""/>
        </w:rPr>
        <w:t xml:space="preserve">, </w:t>
      </w:r>
      <w:r>
        <w:rPr>
          <w:rStyle w:val="RefSurName"/>
        </w:rPr>
        <w:t xml:space="preserve">Solow-Cordero</w:t>
      </w:r>
      <w:r>
        <w:rPr>
          <w:rStyle w:val="RefAuthor"/>
        </w:rPr>
        <w:t xml:space="preserve"> </w:t>
      </w:r>
      <w:r>
        <w:rPr>
          <w:rStyle w:val="RefGivenName"/>
        </w:rPr>
        <w:t xml:space="preserve">DE</w:t>
      </w:r>
      <w:r>
        <w:rPr>
          <w:shd w:val="clear" w:color="" w:fill=""/>
        </w:rPr>
        <w:t xml:space="preserve">, </w:t>
      </w:r>
      <w:r>
        <w:rPr>
          <w:rStyle w:val="RefSurName"/>
        </w:rPr>
        <w:t xml:space="preserve">Sakamoto</w:t>
      </w:r>
      <w:r>
        <w:rPr>
          <w:rStyle w:val="RefAuthor"/>
        </w:rPr>
        <w:t xml:space="preserve"> </w:t>
      </w:r>
      <w:r>
        <w:rPr>
          <w:rStyle w:val="RefGivenName"/>
        </w:rPr>
        <w:t xml:space="preserve">KM</w:t>
      </w:r>
      <w:r>
        <w:rPr>
          <w:shd w:val="clear" w:color="" w:fill=""/>
        </w:rPr>
        <w:t xml:space="preserve">. </w:t>
      </w:r>
      <w:r>
        <w:rPr>
          <w:rStyle w:val="RefYear"/>
        </w:rPr>
        <w:t xml:space="preserve">2016</w:t>
      </w:r>
      <w:r>
        <w:rPr>
          <w:shd w:val="clear" w:color="" w:fill=""/>
        </w:rPr>
        <w:t xml:space="preserve">. </w:t>
      </w:r>
      <w:r>
        <w:rPr>
          <w:rStyle w:val="RefArticleTitle"/>
        </w:rPr>
        <w:t xml:space="preserve">Small molecule screen for inhibitors of expression from canonical CREB response element-containing promoters</w:t>
      </w:r>
      <w:r>
        <w:rPr>
          <w:shd w:val="clear" w:color="" w:fill=""/>
        </w:rPr>
        <w:t xml:space="preserve">. </w:t>
      </w:r>
      <w:r>
        <w:rPr>
          <w:rStyle w:val=""/>
        </w:rPr>
        <w:t xml:space="preserve">Oncotarget</w:t>
      </w:r>
      <w:r>
        <w:rPr>
          <w:shd w:val="clear" w:color="" w:fill=""/>
        </w:rPr>
        <w:t xml:space="preserve">.</w:t>
      </w:r>
    </w:p>
    <w:p>
      <w:pPr>
        <w:pStyle w:val="jrnlRefText"/>
      </w:pPr>
      <w:bookmarkStart w:id="62" w:name="R43"/>
      <w:bookmarkEnd w:id="62"/>
      <w:r>
        <w:rPr>
          <w:rStyle w:val="RefSurName"/>
        </w:rPr>
        <w:t xml:space="preserve">Molyneux</w:t>
      </w:r>
      <w:r>
        <w:rPr>
          <w:rStyle w:val="RefAuthor"/>
        </w:rPr>
        <w:t xml:space="preserve"> </w:t>
      </w:r>
      <w:r>
        <w:rPr>
          <w:rStyle w:val="RefGivenName"/>
        </w:rPr>
        <w:t xml:space="preserve">SD</w:t>
      </w:r>
      <w:r>
        <w:rPr>
          <w:shd w:val="clear" w:color="" w:fill=""/>
        </w:rPr>
        <w:t xml:space="preserve">, </w:t>
      </w:r>
      <w:r>
        <w:rPr>
          <w:rStyle w:val="RefSurName"/>
        </w:rPr>
        <w:t xml:space="preserve">Di Grappa</w:t>
      </w:r>
      <w:r>
        <w:rPr>
          <w:rStyle w:val="RefAuthor"/>
        </w:rPr>
        <w:t xml:space="preserve"> </w:t>
      </w:r>
      <w:r>
        <w:rPr>
          <w:rStyle w:val="RefGivenName"/>
        </w:rPr>
        <w:t xml:space="preserve">MA</w:t>
      </w:r>
      <w:r>
        <w:rPr>
          <w:shd w:val="clear" w:color="" w:fill=""/>
        </w:rPr>
        <w:t xml:space="preserve">, </w:t>
      </w:r>
      <w:r>
        <w:rPr>
          <w:rStyle w:val="RefSurName"/>
        </w:rPr>
        <w:t xml:space="preserve">Beristain</w:t>
      </w:r>
      <w:r>
        <w:rPr>
          <w:rStyle w:val="RefAuthor"/>
        </w:rPr>
        <w:t xml:space="preserve"> </w:t>
      </w:r>
      <w:r>
        <w:rPr>
          <w:rStyle w:val="RefGivenName"/>
        </w:rPr>
        <w:t xml:space="preserve">AG</w:t>
      </w:r>
      <w:r>
        <w:rPr>
          <w:shd w:val="clear" w:color="" w:fill=""/>
        </w:rPr>
        <w:t xml:space="preserve">, </w:t>
      </w:r>
      <w:r>
        <w:rPr>
          <w:rStyle w:val="RefSurName"/>
        </w:rPr>
        <w:t xml:space="preserve">McKee</w:t>
      </w:r>
      <w:r>
        <w:rPr>
          <w:rStyle w:val="RefAuthor"/>
        </w:rPr>
        <w:t xml:space="preserve"> </w:t>
      </w:r>
      <w:r>
        <w:rPr>
          <w:rStyle w:val="RefGivenName"/>
        </w:rPr>
        <w:t xml:space="preserve">TD</w:t>
      </w:r>
      <w:r>
        <w:rPr>
          <w:shd w:val="clear" w:color="" w:fill=""/>
        </w:rPr>
        <w:t xml:space="preserve">, </w:t>
      </w:r>
      <w:r>
        <w:rPr>
          <w:rStyle w:val="RefSurName"/>
        </w:rPr>
        <w:t xml:space="preserve">Wai</w:t>
      </w:r>
      <w:r>
        <w:rPr>
          <w:rStyle w:val="RefAuthor"/>
        </w:rPr>
        <w:t xml:space="preserve"> </w:t>
      </w:r>
      <w:r>
        <w:rPr>
          <w:rStyle w:val="RefGivenName"/>
        </w:rPr>
        <w:t xml:space="preserve">DH</w:t>
      </w:r>
      <w:r>
        <w:rPr>
          <w:shd w:val="clear" w:color="" w:fill=""/>
        </w:rPr>
        <w:t xml:space="preserve">, </w:t>
      </w:r>
      <w:r>
        <w:rPr>
          <w:rStyle w:val="RefSurName"/>
        </w:rPr>
        <w:t xml:space="preserve">Paderova</w:t>
      </w:r>
      <w:r>
        <w:rPr>
          <w:rStyle w:val="RefAuthor"/>
        </w:rPr>
        <w:t xml:space="preserve"> </w:t>
      </w:r>
      <w:r>
        <w:rPr>
          <w:rStyle w:val="RefGivenName"/>
        </w:rPr>
        <w:t xml:space="preserve">J</w:t>
      </w:r>
      <w:r>
        <w:rPr>
          <w:shd w:val="clear" w:color="" w:fill=""/>
        </w:rPr>
        <w:t xml:space="preserve">, </w:t>
      </w:r>
      <w:r>
        <w:rPr>
          <w:rStyle w:val="RefSurName"/>
        </w:rPr>
        <w:t xml:space="preserve">Kashyap</w:t>
      </w:r>
      <w:r>
        <w:rPr>
          <w:rStyle w:val="RefAuthor"/>
        </w:rPr>
        <w:t xml:space="preserve"> </w:t>
      </w:r>
      <w:r>
        <w:rPr>
          <w:rStyle w:val="RefGivenName"/>
        </w:rPr>
        <w:t xml:space="preserve">M</w:t>
      </w:r>
      <w:r>
        <w:rPr>
          <w:shd w:val="clear" w:color="" w:fill=""/>
        </w:rPr>
        <w:t xml:space="preserve">, </w:t>
      </w:r>
      <w:r>
        <w:rPr>
          <w:rStyle w:val="RefSurName"/>
        </w:rPr>
        <w:t xml:space="preserve">Hu</w:t>
      </w:r>
      <w:r>
        <w:rPr>
          <w:rStyle w:val="RefAuthor"/>
        </w:rPr>
        <w:t xml:space="preserve"> </w:t>
      </w:r>
      <w:r>
        <w:rPr>
          <w:rStyle w:val="RefGivenName"/>
        </w:rPr>
        <w:t xml:space="preserve">P</w:t>
      </w:r>
      <w:r>
        <w:rPr>
          <w:shd w:val="clear" w:color="" w:fill=""/>
        </w:rPr>
        <w:t xml:space="preserve">, </w:t>
      </w:r>
      <w:r>
        <w:rPr>
          <w:rStyle w:val="RefSurName"/>
        </w:rPr>
        <w:t xml:space="preserve">Maiuri</w:t>
      </w:r>
      <w:r>
        <w:rPr>
          <w:rStyle w:val="RefAuthor"/>
        </w:rPr>
        <w:t xml:space="preserve"> </w:t>
      </w:r>
      <w:r>
        <w:rPr>
          <w:rStyle w:val="RefGivenName"/>
        </w:rPr>
        <w:t xml:space="preserve">T</w:t>
      </w:r>
      <w:r>
        <w:rPr>
          <w:shd w:val="clear" w:color="" w:fill=""/>
        </w:rPr>
        <w:t xml:space="preserve">, </w:t>
      </w:r>
      <w:r>
        <w:rPr>
          <w:rStyle w:val="RefSurName"/>
        </w:rPr>
        <w:t xml:space="preserve">Narala</w:t>
      </w:r>
      <w:r>
        <w:rPr>
          <w:rStyle w:val="RefAuthor"/>
        </w:rPr>
        <w:t xml:space="preserve"> </w:t>
      </w:r>
      <w:r>
        <w:rPr>
          <w:rStyle w:val="RefGivenName"/>
        </w:rPr>
        <w:t xml:space="preserve">SR</w:t>
      </w:r>
      <w:r>
        <w:rPr>
          <w:shd w:val="clear" w:color="" w:fill=""/>
        </w:rPr>
        <w:t xml:space="preserve">, </w:t>
      </w:r>
      <w:r>
        <w:rPr>
          <w:rStyle w:val="RefSurName"/>
        </w:rPr>
        <w:t xml:space="preserve">Stambolic</w:t>
      </w:r>
      <w:r>
        <w:rPr>
          <w:rStyle w:val="RefAuthor"/>
        </w:rPr>
        <w:t xml:space="preserve"> </w:t>
      </w:r>
      <w:r>
        <w:rPr>
          <w:rStyle w:val="RefGivenName"/>
        </w:rPr>
        <w:t xml:space="preserve">V</w:t>
      </w:r>
      <w:r>
        <w:rPr>
          <w:shd w:val="clear" w:color="" w:fill=""/>
        </w:rPr>
        <w:t xml:space="preserve">, </w:t>
      </w:r>
      <w:r>
        <w:rPr>
          <w:rStyle w:val="RefSurName"/>
        </w:rPr>
        <w:t xml:space="preserve">Squire</w:t>
      </w:r>
      <w:r>
        <w:rPr>
          <w:rStyle w:val="RefAuthor"/>
        </w:rPr>
        <w:t xml:space="preserve"> </w:t>
      </w:r>
      <w:r>
        <w:rPr>
          <w:rStyle w:val="RefGivenName"/>
        </w:rPr>
        <w:t xml:space="preserve">J</w:t>
      </w:r>
      <w:r>
        <w:rPr>
          <w:shd w:val="clear" w:color="" w:fill=""/>
        </w:rPr>
        <w:t xml:space="preserve">, </w:t>
      </w:r>
      <w:r>
        <w:rPr>
          <w:rStyle w:val="RefSurName"/>
        </w:rPr>
        <w:t xml:space="preserve">Penninger</w:t>
      </w:r>
      <w:r>
        <w:rPr>
          <w:rStyle w:val="RefAuthor"/>
        </w:rPr>
        <w:t xml:space="preserve"> </w:t>
      </w:r>
      <w:r>
        <w:rPr>
          <w:rStyle w:val="RefGivenName"/>
        </w:rPr>
        <w:t xml:space="preserve">J</w:t>
      </w:r>
      <w:r>
        <w:rPr>
          <w:shd w:val="clear" w:color="" w:fill=""/>
        </w:rPr>
        <w:t xml:space="preserve">, </w:t>
      </w:r>
      <w:r>
        <w:rPr>
          <w:rStyle w:val="RefSurName"/>
        </w:rPr>
        <w:t xml:space="preserve">Sanchez</w:t>
      </w:r>
      <w:r>
        <w:rPr>
          <w:rStyle w:val="RefAuthor"/>
        </w:rPr>
        <w:t xml:space="preserve"> </w:t>
      </w:r>
      <w:r>
        <w:rPr>
          <w:rStyle w:val="RefGivenName"/>
        </w:rPr>
        <w:t xml:space="preserve">O</w:t>
      </w:r>
      <w:r>
        <w:rPr>
          <w:shd w:val="clear" w:color="" w:fill=""/>
        </w:rPr>
        <w:t xml:space="preserve">, </w:t>
      </w:r>
      <w:r>
        <w:rPr>
          <w:rStyle w:val="RefSurName"/>
        </w:rPr>
        <w:t xml:space="preserve">Triche</w:t>
      </w:r>
      <w:r>
        <w:rPr>
          <w:rStyle w:val="RefAuthor"/>
        </w:rPr>
        <w:t xml:space="preserve"> </w:t>
      </w:r>
      <w:r>
        <w:rPr>
          <w:rStyle w:val="RefGivenName"/>
        </w:rPr>
        <w:t xml:space="preserve">TJ</w:t>
      </w:r>
      <w:r>
        <w:rPr>
          <w:shd w:val="clear" w:color="" w:fill=""/>
        </w:rPr>
        <w:t xml:space="preserve">, </w:t>
      </w:r>
      <w:r>
        <w:rPr>
          <w:rStyle w:val="RefSurName"/>
        </w:rPr>
        <w:t xml:space="preserve">Wood</w:t>
      </w:r>
      <w:r>
        <w:rPr>
          <w:rStyle w:val="RefAuthor"/>
        </w:rPr>
        <w:t xml:space="preserve"> </w:t>
      </w:r>
      <w:r>
        <w:rPr>
          <w:rStyle w:val="RefGivenName"/>
        </w:rPr>
        <w:t xml:space="preserve">GA</w:t>
      </w:r>
      <w:r>
        <w:rPr>
          <w:shd w:val="clear" w:color="" w:fill=""/>
        </w:rPr>
        <w:t xml:space="preserve">, </w:t>
      </w:r>
      <w:r>
        <w:rPr>
          <w:rStyle w:val="RefSurName"/>
        </w:rPr>
        <w:t xml:space="preserve">Kirschner</w:t>
      </w:r>
      <w:r>
        <w:rPr>
          <w:rStyle w:val="RefAuthor"/>
        </w:rPr>
        <w:t xml:space="preserve"> </w:t>
      </w:r>
      <w:r>
        <w:rPr>
          <w:rStyle w:val="RefGivenName"/>
        </w:rPr>
        <w:t xml:space="preserve">LS</w:t>
      </w:r>
      <w:r>
        <w:rPr>
          <w:shd w:val="clear" w:color="" w:fill=""/>
        </w:rPr>
        <w:t xml:space="preserve">, </w:t>
      </w:r>
      <w:r>
        <w:rPr>
          <w:rStyle w:val="RefSurName"/>
        </w:rPr>
        <w:t xml:space="preserve">Khokha</w:t>
      </w:r>
      <w:r>
        <w:rPr>
          <w:rStyle w:val="RefAuthor"/>
        </w:rPr>
        <w:t xml:space="preserve"> </w:t>
      </w:r>
      <w:r>
        <w:rPr>
          <w:rStyle w:val="RefGivenName"/>
        </w:rPr>
        <w:t xml:space="preserve">R</w:t>
      </w:r>
      <w:r>
        <w:rPr>
          <w:shd w:val="clear" w:color="" w:fill=""/>
        </w:rPr>
        <w:t xml:space="preserve">. </w:t>
      </w:r>
      <w:r>
        <w:rPr>
          <w:rStyle w:val="RefYear"/>
        </w:rPr>
        <w:t xml:space="preserve">2010</w:t>
      </w:r>
      <w:r>
        <w:rPr>
          <w:shd w:val="clear" w:color="" w:fill=""/>
        </w:rPr>
        <w:t xml:space="preserve">. </w:t>
      </w:r>
      <w:r>
        <w:rPr>
          <w:rStyle w:val="RefArticleTitle"/>
        </w:rPr>
        <w:t xml:space="preserve">Prkar1a is an osteosarcoma tumor suppressor that defines a molecular subclass in mice</w:t>
      </w:r>
      <w:r>
        <w:rPr>
          <w:shd w:val="clear" w:color="" w:fill=""/>
        </w:rPr>
        <w:t xml:space="preserve">. </w:t>
      </w:r>
      <w:r>
        <w:rPr>
          <w:rStyle w:val=""/>
        </w:rPr>
        <w:t xml:space="preserve">The Journal of Clinical Investigation</w:t>
      </w:r>
      <w:r>
        <w:rPr>
          <w:shd w:val="clear" w:color="" w:fill=""/>
        </w:rPr>
        <w:t xml:space="preserve"> </w:t>
      </w:r>
      <w:r>
        <w:rPr>
          <w:rStyle w:val=""/>
        </w:rPr>
        <w:t xml:space="preserve">120</w:t>
      </w:r>
      <w:r>
        <w:rPr>
          <w:shd w:val="clear" w:color="" w:fill=""/>
        </w:rPr>
        <w:t xml:space="preserve">:</w:t>
      </w:r>
      <w:r>
        <w:rPr>
          <w:rStyle w:val="RefFPage"/>
        </w:rPr>
        <w:t xml:space="preserve">3310</w:t>
      </w:r>
      <w:r>
        <w:rPr>
          <w:shd w:val="clear" w:color="" w:fill=""/>
        </w:rPr>
        <w:t xml:space="preserve">–</w:t>
      </w:r>
      <w:r>
        <w:rPr>
          <w:rStyle w:val="RefLPage"/>
        </w:rPr>
        <w:t xml:space="preserve">3325</w:t>
      </w:r>
      <w:r>
        <w:rPr>
          <w:shd w:val="clear" w:color="" w:fill=""/>
        </w:rPr>
        <w:t xml:space="preserve">.</w:t>
      </w:r>
    </w:p>
    <w:p>
      <w:pPr>
        <w:pStyle w:val="jrnlRefText"/>
      </w:pPr>
      <w:bookmarkStart w:id="63" w:name="R44"/>
      <w:bookmarkEnd w:id="63"/>
      <w:r>
        <w:rPr>
          <w:rStyle w:val="RefSurName"/>
        </w:rPr>
        <w:t xml:space="preserve">Moriarity</w:t>
      </w:r>
      <w:r>
        <w:rPr>
          <w:rStyle w:val="RefAuthor"/>
        </w:rPr>
        <w:t xml:space="preserve"> </w:t>
      </w:r>
      <w:r>
        <w:rPr>
          <w:rStyle w:val="RefGivenName"/>
        </w:rPr>
        <w:t xml:space="preserve">BS</w:t>
      </w:r>
      <w:r>
        <w:rPr>
          <w:shd w:val="clear" w:color="" w:fill=""/>
        </w:rPr>
        <w:t xml:space="preserve">, </w:t>
      </w:r>
      <w:r>
        <w:rPr>
          <w:rStyle w:val="RefSurName"/>
        </w:rPr>
        <w:t xml:space="preserve">Otto</w:t>
      </w:r>
      <w:r>
        <w:rPr>
          <w:rStyle w:val="RefAuthor"/>
        </w:rPr>
        <w:t xml:space="preserve"> </w:t>
      </w:r>
      <w:r>
        <w:rPr>
          <w:rStyle w:val="RefGivenName"/>
        </w:rPr>
        <w:t xml:space="preserve">GM</w:t>
      </w:r>
      <w:r>
        <w:rPr>
          <w:shd w:val="clear" w:color="" w:fill=""/>
        </w:rPr>
        <w:t xml:space="preserve">, </w:t>
      </w:r>
      <w:r>
        <w:rPr>
          <w:rStyle w:val="RefSurName"/>
        </w:rPr>
        <w:t xml:space="preserve">Rahrmann</w:t>
      </w:r>
      <w:r>
        <w:rPr>
          <w:rStyle w:val="RefAuthor"/>
        </w:rPr>
        <w:t xml:space="preserve"> </w:t>
      </w:r>
      <w:r>
        <w:rPr>
          <w:rStyle w:val="RefGivenName"/>
        </w:rPr>
        <w:t xml:space="preserve">EP</w:t>
      </w:r>
      <w:r>
        <w:rPr>
          <w:shd w:val="clear" w:color="" w:fill=""/>
        </w:rPr>
        <w:t xml:space="preserve">, </w:t>
      </w:r>
      <w:r>
        <w:rPr>
          <w:rStyle w:val="RefSurName"/>
        </w:rPr>
        <w:t xml:space="preserve">Rathe</w:t>
      </w:r>
      <w:r>
        <w:rPr>
          <w:rStyle w:val="RefAuthor"/>
        </w:rPr>
        <w:t xml:space="preserve"> </w:t>
      </w:r>
      <w:r>
        <w:rPr>
          <w:rStyle w:val="RefGivenName"/>
        </w:rPr>
        <w:t xml:space="preserve">SK</w:t>
      </w:r>
      <w:r>
        <w:rPr>
          <w:shd w:val="clear" w:color="" w:fill=""/>
        </w:rPr>
        <w:t xml:space="preserve">, </w:t>
      </w:r>
      <w:r>
        <w:rPr>
          <w:rStyle w:val="RefSurName"/>
        </w:rPr>
        <w:t xml:space="preserve">Wolf</w:t>
      </w:r>
      <w:r>
        <w:rPr>
          <w:rStyle w:val="RefAuthor"/>
        </w:rPr>
        <w:t xml:space="preserve"> </w:t>
      </w:r>
      <w:r>
        <w:rPr>
          <w:rStyle w:val="RefGivenName"/>
        </w:rPr>
        <w:t xml:space="preserve">NK</w:t>
      </w:r>
      <w:r>
        <w:rPr>
          <w:shd w:val="clear" w:color="" w:fill=""/>
        </w:rPr>
        <w:t xml:space="preserve">, </w:t>
      </w:r>
      <w:r>
        <w:rPr>
          <w:rStyle w:val="RefSurName"/>
        </w:rPr>
        <w:t xml:space="preserve">Weg</w:t>
      </w:r>
      <w:r>
        <w:rPr>
          <w:rStyle w:val="RefAuthor"/>
        </w:rPr>
        <w:t xml:space="preserve"> </w:t>
      </w:r>
      <w:r>
        <w:rPr>
          <w:rStyle w:val="RefGivenName"/>
        </w:rPr>
        <w:t xml:space="preserve">MT</w:t>
      </w:r>
      <w:r>
        <w:rPr>
          <w:shd w:val="clear" w:color="" w:fill=""/>
        </w:rPr>
        <w:t xml:space="preserve">, </w:t>
      </w:r>
      <w:r>
        <w:rPr>
          <w:rStyle w:val="RefSurName"/>
        </w:rPr>
        <w:t xml:space="preserve">Manlove</w:t>
      </w:r>
      <w:r>
        <w:rPr>
          <w:rStyle w:val="RefAuthor"/>
        </w:rPr>
        <w:t xml:space="preserve"> </w:t>
      </w:r>
      <w:r>
        <w:rPr>
          <w:rStyle w:val="RefGivenName"/>
        </w:rPr>
        <w:t xml:space="preserve">LA</w:t>
      </w:r>
      <w:r>
        <w:rPr>
          <w:shd w:val="clear" w:color="" w:fill=""/>
        </w:rPr>
        <w:t xml:space="preserve">, </w:t>
      </w:r>
      <w:r>
        <w:rPr>
          <w:rStyle w:val="RefSurName"/>
        </w:rPr>
        <w:t xml:space="preserve">LaRue</w:t>
      </w:r>
      <w:r>
        <w:rPr>
          <w:rStyle w:val="RefAuthor"/>
        </w:rPr>
        <w:t xml:space="preserve"> </w:t>
      </w:r>
      <w:r>
        <w:rPr>
          <w:rStyle w:val="RefGivenName"/>
        </w:rPr>
        <w:t xml:space="preserve">RS</w:t>
      </w:r>
      <w:r>
        <w:rPr>
          <w:shd w:val="clear" w:color="" w:fill=""/>
        </w:rPr>
        <w:t xml:space="preserve">, </w:t>
      </w:r>
      <w:r>
        <w:rPr>
          <w:rStyle w:val="RefSurName"/>
        </w:rPr>
        <w:t xml:space="preserve">Temiz</w:t>
      </w:r>
      <w:r>
        <w:rPr>
          <w:rStyle w:val="RefAuthor"/>
        </w:rPr>
        <w:t xml:space="preserve"> </w:t>
      </w:r>
      <w:r>
        <w:rPr>
          <w:rStyle w:val="RefGivenName"/>
        </w:rPr>
        <w:t xml:space="preserve">NA</w:t>
      </w:r>
      <w:r>
        <w:rPr>
          <w:shd w:val="clear" w:color="" w:fill=""/>
        </w:rPr>
        <w:t xml:space="preserve">, </w:t>
      </w:r>
      <w:r>
        <w:rPr>
          <w:rStyle w:val="RefSurName"/>
        </w:rPr>
        <w:t xml:space="preserve">Molyneux</w:t>
      </w:r>
      <w:r>
        <w:rPr>
          <w:rStyle w:val="RefAuthor"/>
        </w:rPr>
        <w:t xml:space="preserve"> </w:t>
      </w:r>
      <w:r>
        <w:rPr>
          <w:rStyle w:val="RefGivenName"/>
        </w:rPr>
        <w:t xml:space="preserve">SD</w:t>
      </w:r>
      <w:r>
        <w:rPr>
          <w:shd w:val="clear" w:color="" w:fill=""/>
        </w:rPr>
        <w:t xml:space="preserve">, </w:t>
      </w:r>
      <w:r>
        <w:rPr>
          <w:rStyle w:val="RefSurName"/>
        </w:rPr>
        <w:t xml:space="preserve">Choi</w:t>
      </w:r>
      <w:r>
        <w:rPr>
          <w:rStyle w:val="RefAuthor"/>
        </w:rPr>
        <w:t xml:space="preserve"> </w:t>
      </w:r>
      <w:r>
        <w:rPr>
          <w:rStyle w:val="RefGivenName"/>
        </w:rPr>
        <w:t xml:space="preserve">K</w:t>
      </w:r>
      <w:r>
        <w:rPr>
          <w:shd w:val="clear" w:color="" w:fill=""/>
        </w:rPr>
        <w:t xml:space="preserve">, </w:t>
      </w:r>
      <w:r>
        <w:rPr>
          <w:rStyle w:val="RefSurName"/>
        </w:rPr>
        <w:t xml:space="preserve">Holly</w:t>
      </w:r>
      <w:r>
        <w:rPr>
          <w:rStyle w:val="RefAuthor"/>
        </w:rPr>
        <w:t xml:space="preserve"> </w:t>
      </w:r>
      <w:r>
        <w:rPr>
          <w:rStyle w:val="RefGivenName"/>
        </w:rPr>
        <w:t xml:space="preserve">KJ</w:t>
      </w:r>
      <w:r>
        <w:rPr>
          <w:shd w:val="clear" w:color="" w:fill=""/>
        </w:rPr>
        <w:t xml:space="preserve">, </w:t>
      </w:r>
      <w:r>
        <w:rPr>
          <w:rStyle w:val="RefSurName"/>
        </w:rPr>
        <w:t xml:space="preserve">Sarver</w:t>
      </w:r>
      <w:r>
        <w:rPr>
          <w:rStyle w:val="RefAuthor"/>
        </w:rPr>
        <w:t xml:space="preserve"> </w:t>
      </w:r>
      <w:r>
        <w:rPr>
          <w:rStyle w:val="RefGivenName"/>
        </w:rPr>
        <w:t xml:space="preserve">AL</w:t>
      </w:r>
      <w:r>
        <w:rPr>
          <w:shd w:val="clear" w:color="" w:fill=""/>
        </w:rPr>
        <w:t xml:space="preserve">, </w:t>
      </w:r>
      <w:r>
        <w:rPr>
          <w:rStyle w:val="RefSurName"/>
        </w:rPr>
        <w:t xml:space="preserve">Scott</w:t>
      </w:r>
      <w:r>
        <w:rPr>
          <w:rStyle w:val="RefAuthor"/>
        </w:rPr>
        <w:t xml:space="preserve"> </w:t>
      </w:r>
      <w:r>
        <w:rPr>
          <w:rStyle w:val="RefGivenName"/>
        </w:rPr>
        <w:t xml:space="preserve">MC</w:t>
      </w:r>
      <w:r>
        <w:rPr>
          <w:shd w:val="clear" w:color="" w:fill=""/>
        </w:rPr>
        <w:t xml:space="preserve">, </w:t>
      </w:r>
      <w:r>
        <w:rPr>
          <w:rStyle w:val="RefSurName"/>
        </w:rPr>
        <w:t xml:space="preserve">Forster</w:t>
      </w:r>
      <w:r>
        <w:rPr>
          <w:rStyle w:val="RefAuthor"/>
        </w:rPr>
        <w:t xml:space="preserve"> </w:t>
      </w:r>
      <w:r>
        <w:rPr>
          <w:rStyle w:val="RefGivenName"/>
        </w:rPr>
        <w:t xml:space="preserve">CL</w:t>
      </w:r>
      <w:r>
        <w:rPr>
          <w:shd w:val="clear" w:color="" w:fill=""/>
        </w:rPr>
        <w:t xml:space="preserve">, </w:t>
      </w:r>
      <w:r>
        <w:rPr>
          <w:rStyle w:val="RefSurName"/>
        </w:rPr>
        <w:t xml:space="preserve">Modiano</w:t>
      </w:r>
      <w:r>
        <w:rPr>
          <w:rStyle w:val="RefAuthor"/>
        </w:rPr>
        <w:t xml:space="preserve"> </w:t>
      </w:r>
      <w:r>
        <w:rPr>
          <w:rStyle w:val="RefGivenName"/>
        </w:rPr>
        <w:t xml:space="preserve">JF</w:t>
      </w:r>
      <w:r>
        <w:rPr>
          <w:shd w:val="clear" w:color="" w:fill=""/>
        </w:rPr>
        <w:t xml:space="preserve">, </w:t>
      </w:r>
      <w:r>
        <w:rPr>
          <w:rStyle w:val="RefSurName"/>
        </w:rPr>
        <w:t xml:space="preserve">Khanna</w:t>
      </w:r>
      <w:r>
        <w:rPr>
          <w:rStyle w:val="RefAuthor"/>
        </w:rPr>
        <w:t xml:space="preserve"> </w:t>
      </w:r>
      <w:r>
        <w:rPr>
          <w:rStyle w:val="RefGivenName"/>
        </w:rPr>
        <w:t xml:space="preserve">C</w:t>
      </w:r>
      <w:r>
        <w:rPr>
          <w:shd w:val="clear" w:color="" w:fill=""/>
        </w:rPr>
        <w:t xml:space="preserve">, </w:t>
      </w:r>
      <w:r>
        <w:rPr>
          <w:rStyle w:val="RefSurName"/>
        </w:rPr>
        <w:t xml:space="preserve">Hewitt</w:t>
      </w:r>
      <w:r>
        <w:rPr>
          <w:rStyle w:val="RefAuthor"/>
        </w:rPr>
        <w:t xml:space="preserve"> </w:t>
      </w:r>
      <w:r>
        <w:rPr>
          <w:rStyle w:val="RefGivenName"/>
        </w:rPr>
        <w:t xml:space="preserve">SM</w:t>
      </w:r>
      <w:r>
        <w:rPr>
          <w:shd w:val="clear" w:color="" w:fill=""/>
        </w:rPr>
        <w:t xml:space="preserve">, </w:t>
      </w:r>
      <w:r>
        <w:rPr>
          <w:rStyle w:val="RefSurName"/>
        </w:rPr>
        <w:t xml:space="preserve">Khokha</w:t>
      </w:r>
      <w:r>
        <w:rPr>
          <w:rStyle w:val="RefAuthor"/>
        </w:rPr>
        <w:t xml:space="preserve"> </w:t>
      </w:r>
      <w:r>
        <w:rPr>
          <w:rStyle w:val="RefGivenName"/>
        </w:rPr>
        <w:t xml:space="preserve">R</w:t>
      </w:r>
      <w:r>
        <w:rPr>
          <w:shd w:val="clear" w:color="" w:fill=""/>
        </w:rPr>
        <w:t xml:space="preserve">, </w:t>
      </w:r>
      <w:r>
        <w:rPr>
          <w:rStyle w:val="RefSurName"/>
        </w:rPr>
        <w:t xml:space="preserve">Yang</w:t>
      </w:r>
      <w:r>
        <w:rPr>
          <w:rStyle w:val="RefAuthor"/>
        </w:rPr>
        <w:t xml:space="preserve"> </w:t>
      </w:r>
      <w:r>
        <w:rPr>
          <w:rStyle w:val="RefGivenName"/>
        </w:rPr>
        <w:t xml:space="preserve">Y</w:t>
      </w:r>
      <w:r>
        <w:rPr>
          <w:shd w:val="clear" w:color="" w:fill=""/>
        </w:rPr>
        <w:t xml:space="preserve">, </w:t>
      </w:r>
      <w:r>
        <w:rPr>
          <w:rStyle w:val="RefSurName"/>
        </w:rPr>
        <w:t xml:space="preserve">Gorlick</w:t>
      </w:r>
      <w:r>
        <w:rPr>
          <w:rStyle w:val="RefAuthor"/>
        </w:rPr>
        <w:t xml:space="preserve"> </w:t>
      </w:r>
      <w:r>
        <w:rPr>
          <w:rStyle w:val="RefGivenName"/>
        </w:rPr>
        <w:t xml:space="preserve">R</w:t>
      </w:r>
      <w:r>
        <w:rPr>
          <w:shd w:val="clear" w:color="" w:fill=""/>
        </w:rPr>
        <w:t xml:space="preserve">, </w:t>
      </w:r>
      <w:r>
        <w:rPr>
          <w:rStyle w:val="RefSurName"/>
        </w:rPr>
        <w:t xml:space="preserve">Dyer</w:t>
      </w:r>
      <w:r>
        <w:rPr>
          <w:rStyle w:val="RefAuthor"/>
        </w:rPr>
        <w:t xml:space="preserve"> </w:t>
      </w:r>
      <w:r>
        <w:rPr>
          <w:rStyle w:val="RefGivenName"/>
        </w:rPr>
        <w:t xml:space="preserve">MA</w:t>
      </w:r>
      <w:r>
        <w:rPr>
          <w:shd w:val="clear" w:color="" w:fill=""/>
        </w:rPr>
        <w:t xml:space="preserve">, </w:t>
      </w:r>
      <w:r>
        <w:rPr>
          <w:rStyle w:val="RefSurName"/>
        </w:rPr>
        <w:t xml:space="preserve">Largaespada</w:t>
      </w:r>
      <w:r>
        <w:rPr>
          <w:rStyle w:val="RefAuthor"/>
        </w:rPr>
        <w:t xml:space="preserve"> </w:t>
      </w:r>
      <w:r>
        <w:rPr>
          <w:rStyle w:val="RefGivenName"/>
        </w:rPr>
        <w:t xml:space="preserve">DA</w:t>
      </w:r>
      <w:r>
        <w:rPr>
          <w:shd w:val="clear" w:color="" w:fill=""/>
        </w:rPr>
        <w:t xml:space="preserve">. </w:t>
      </w:r>
      <w:r>
        <w:rPr>
          <w:rStyle w:val="RefYear"/>
        </w:rPr>
        <w:t xml:space="preserve">2015</w:t>
      </w:r>
      <w:r>
        <w:rPr>
          <w:shd w:val="clear" w:color="" w:fill=""/>
        </w:rPr>
        <w:t xml:space="preserve">. </w:t>
      </w:r>
      <w:r>
        <w:rPr>
          <w:rStyle w:val="RefArticleTitle"/>
        </w:rPr>
        <w:t xml:space="preserve">A sleeping beauty forward genetic screen identifies new genes and pathways driving osteosarcoma development and metastasis</w:t>
      </w:r>
      <w:r>
        <w:rPr>
          <w:shd w:val="clear" w:color="" w:fill=""/>
        </w:rPr>
        <w:t xml:space="preserve">. </w:t>
      </w:r>
      <w:r>
        <w:rPr>
          <w:rStyle w:val=""/>
        </w:rPr>
        <w:t xml:space="preserve">Nature Genetics</w:t>
      </w:r>
      <w:r>
        <w:rPr>
          <w:shd w:val="clear" w:color="" w:fill=""/>
        </w:rPr>
        <w:t xml:space="preserve"> </w:t>
      </w:r>
      <w:r>
        <w:rPr>
          <w:rStyle w:val=""/>
        </w:rPr>
        <w:t xml:space="preserve">47</w:t>
      </w:r>
      <w:r>
        <w:rPr>
          <w:shd w:val="clear" w:color="" w:fill=""/>
        </w:rPr>
        <w:t xml:space="preserve">:</w:t>
      </w:r>
      <w:r>
        <w:rPr>
          <w:rStyle w:val="RefFPage"/>
        </w:rPr>
        <w:t xml:space="preserve">615</w:t>
      </w:r>
      <w:r>
        <w:rPr>
          <w:shd w:val="clear" w:color="" w:fill=""/>
        </w:rPr>
        <w:t xml:space="preserve">–</w:t>
      </w:r>
      <w:r>
        <w:rPr>
          <w:rStyle w:val="RefLPage"/>
        </w:rPr>
        <w:t xml:space="preserve">624</w:t>
      </w:r>
      <w:r>
        <w:rPr>
          <w:shd w:val="clear" w:color="" w:fill=""/>
        </w:rPr>
        <w:t xml:space="preserve">.</w:t>
      </w:r>
    </w:p>
    <w:p>
      <w:pPr>
        <w:pStyle w:val="jrnlRefText"/>
      </w:pPr>
      <w:bookmarkStart w:id="64" w:name="R45"/>
      <w:bookmarkEnd w:id="64"/>
      <w:r>
        <w:rPr>
          <w:rStyle w:val="RefSurName"/>
        </w:rPr>
        <w:t xml:space="preserve">Morin</w:t>
      </w:r>
      <w:r>
        <w:rPr>
          <w:rStyle w:val="RefAuthor"/>
        </w:rPr>
        <w:t xml:space="preserve"> </w:t>
      </w:r>
      <w:r>
        <w:rPr>
          <w:rStyle w:val="RefGivenName"/>
        </w:rPr>
        <w:t xml:space="preserve">RD</w:t>
      </w:r>
      <w:r>
        <w:rPr>
          <w:shd w:val="clear" w:color="" w:fill=""/>
        </w:rPr>
        <w:t xml:space="preserve">, </w:t>
      </w:r>
      <w:r>
        <w:rPr>
          <w:rStyle w:val="RefSurName"/>
        </w:rPr>
        <w:t xml:space="preserve">Mungall</w:t>
      </w:r>
      <w:r>
        <w:rPr>
          <w:rStyle w:val="RefAuthor"/>
        </w:rPr>
        <w:t xml:space="preserve"> </w:t>
      </w:r>
      <w:r>
        <w:rPr>
          <w:rStyle w:val="RefGivenName"/>
        </w:rPr>
        <w:t xml:space="preserve">K</w:t>
      </w:r>
      <w:r>
        <w:rPr>
          <w:shd w:val="clear" w:color="" w:fill=""/>
        </w:rPr>
        <w:t xml:space="preserve">, </w:t>
      </w:r>
      <w:r>
        <w:rPr>
          <w:rStyle w:val="RefSurName"/>
        </w:rPr>
        <w:t xml:space="preserve">Pleasance</w:t>
      </w:r>
      <w:r>
        <w:rPr>
          <w:rStyle w:val="RefAuthor"/>
        </w:rPr>
        <w:t xml:space="preserve"> </w:t>
      </w:r>
      <w:r>
        <w:rPr>
          <w:rStyle w:val="RefGivenName"/>
        </w:rPr>
        <w:t xml:space="preserve">E</w:t>
      </w:r>
      <w:r>
        <w:rPr>
          <w:shd w:val="clear" w:color="" w:fill=""/>
        </w:rPr>
        <w:t xml:space="preserve">, </w:t>
      </w:r>
      <w:r>
        <w:rPr>
          <w:rStyle w:val="RefSurName"/>
        </w:rPr>
        <w:t xml:space="preserve">Mungall</w:t>
      </w:r>
      <w:r>
        <w:rPr>
          <w:rStyle w:val="RefAuthor"/>
        </w:rPr>
        <w:t xml:space="preserve"> </w:t>
      </w:r>
      <w:r>
        <w:rPr>
          <w:rStyle w:val="RefGivenName"/>
        </w:rPr>
        <w:t xml:space="preserve">AJ</w:t>
      </w:r>
      <w:r>
        <w:rPr>
          <w:shd w:val="clear" w:color="" w:fill=""/>
        </w:rPr>
        <w:t xml:space="preserve">, </w:t>
      </w:r>
      <w:r>
        <w:rPr>
          <w:rStyle w:val="RefSurName"/>
        </w:rPr>
        <w:t xml:space="preserve">Goya</w:t>
      </w:r>
      <w:r>
        <w:rPr>
          <w:rStyle w:val="RefAuthor"/>
        </w:rPr>
        <w:t xml:space="preserve"> </w:t>
      </w:r>
      <w:r>
        <w:rPr>
          <w:rStyle w:val="RefGivenName"/>
        </w:rPr>
        <w:t xml:space="preserve">R</w:t>
      </w:r>
      <w:r>
        <w:rPr>
          <w:shd w:val="clear" w:color="" w:fill=""/>
        </w:rPr>
        <w:t xml:space="preserve">, </w:t>
      </w:r>
      <w:r>
        <w:rPr>
          <w:rStyle w:val="RefSurName"/>
        </w:rPr>
        <w:t xml:space="preserve">Huff</w:t>
      </w:r>
      <w:r>
        <w:rPr>
          <w:rStyle w:val="RefAuthor"/>
        </w:rPr>
        <w:t xml:space="preserve"> </w:t>
      </w:r>
      <w:r>
        <w:rPr>
          <w:rStyle w:val="RefGivenName"/>
        </w:rPr>
        <w:t xml:space="preserve">RD</w:t>
      </w:r>
      <w:r>
        <w:rPr>
          <w:shd w:val="clear" w:color="" w:fill=""/>
        </w:rPr>
        <w:t xml:space="preserve">, </w:t>
      </w:r>
      <w:r>
        <w:rPr>
          <w:rStyle w:val="RefSurName"/>
        </w:rPr>
        <w:t xml:space="preserve">Scott</w:t>
      </w:r>
      <w:r>
        <w:rPr>
          <w:rStyle w:val="RefAuthor"/>
        </w:rPr>
        <w:t xml:space="preserve"> </w:t>
      </w:r>
      <w:r>
        <w:rPr>
          <w:rStyle w:val="RefGivenName"/>
        </w:rPr>
        <w:t xml:space="preserve">DW</w:t>
      </w:r>
      <w:r>
        <w:rPr>
          <w:shd w:val="clear" w:color="" w:fill=""/>
        </w:rPr>
        <w:t xml:space="preserve">, </w:t>
      </w:r>
      <w:r>
        <w:rPr>
          <w:rStyle w:val="RefSurName"/>
        </w:rPr>
        <w:t xml:space="preserve">Ding</w:t>
      </w:r>
      <w:r>
        <w:rPr>
          <w:rStyle w:val="RefAuthor"/>
        </w:rPr>
        <w:t xml:space="preserve"> </w:t>
      </w:r>
      <w:r>
        <w:rPr>
          <w:rStyle w:val="RefGivenName"/>
        </w:rPr>
        <w:t xml:space="preserve">J</w:t>
      </w:r>
      <w:r>
        <w:rPr>
          <w:shd w:val="clear" w:color="" w:fill=""/>
        </w:rPr>
        <w:t xml:space="preserve">, </w:t>
      </w:r>
      <w:r>
        <w:rPr>
          <w:rStyle w:val="RefSurName"/>
        </w:rPr>
        <w:t xml:space="preserve">Roth</w:t>
      </w:r>
      <w:r>
        <w:rPr>
          <w:rStyle w:val="RefAuthor"/>
        </w:rPr>
        <w:t xml:space="preserve"> </w:t>
      </w:r>
      <w:r>
        <w:rPr>
          <w:rStyle w:val="RefGivenName"/>
        </w:rPr>
        <w:t xml:space="preserve">A</w:t>
      </w:r>
      <w:r>
        <w:rPr>
          <w:shd w:val="clear" w:color="" w:fill=""/>
        </w:rPr>
        <w:t xml:space="preserve">, </w:t>
      </w:r>
      <w:r>
        <w:rPr>
          <w:rStyle w:val="RefSurName"/>
        </w:rPr>
        <w:t xml:space="preserve">Chiu</w:t>
      </w:r>
      <w:r>
        <w:rPr>
          <w:rStyle w:val="RefAuthor"/>
        </w:rPr>
        <w:t xml:space="preserve"> </w:t>
      </w:r>
      <w:r>
        <w:rPr>
          <w:rStyle w:val="RefGivenName"/>
        </w:rPr>
        <w:t xml:space="preserve">R</w:t>
      </w:r>
      <w:r>
        <w:rPr>
          <w:shd w:val="clear" w:color="" w:fill=""/>
        </w:rPr>
        <w:t xml:space="preserve">, </w:t>
      </w:r>
      <w:r>
        <w:rPr>
          <w:rStyle w:val="RefSurName"/>
        </w:rPr>
        <w:t xml:space="preserve">Corbett</w:t>
      </w:r>
      <w:r>
        <w:rPr>
          <w:rStyle w:val="RefAuthor"/>
        </w:rPr>
        <w:t xml:space="preserve"> </w:t>
      </w:r>
      <w:r>
        <w:rPr>
          <w:rStyle w:val="RefGivenName"/>
        </w:rPr>
        <w:t xml:space="preserve">RD</w:t>
      </w:r>
      <w:r>
        <w:rPr>
          <w:shd w:val="clear" w:color="" w:fill=""/>
        </w:rPr>
        <w:t xml:space="preserve">, </w:t>
      </w:r>
      <w:r>
        <w:rPr>
          <w:rStyle w:val="RefSurName"/>
        </w:rPr>
        <w:t xml:space="preserve">Chan</w:t>
      </w:r>
      <w:r>
        <w:rPr>
          <w:rStyle w:val="RefAuthor"/>
        </w:rPr>
        <w:t xml:space="preserve"> </w:t>
      </w:r>
      <w:r>
        <w:rPr>
          <w:rStyle w:val="RefGivenName"/>
        </w:rPr>
        <w:t xml:space="preserve">FC</w:t>
      </w:r>
      <w:r>
        <w:rPr>
          <w:shd w:val="clear" w:color="" w:fill=""/>
        </w:rPr>
        <w:t xml:space="preserve">, </w:t>
      </w:r>
      <w:r>
        <w:rPr>
          <w:rStyle w:val="RefSurName"/>
        </w:rPr>
        <w:t xml:space="preserve">Mendez-Lago</w:t>
      </w:r>
      <w:r>
        <w:rPr>
          <w:rStyle w:val="RefAuthor"/>
        </w:rPr>
        <w:t xml:space="preserve"> </w:t>
      </w:r>
      <w:r>
        <w:rPr>
          <w:rStyle w:val="RefGivenName"/>
        </w:rPr>
        <w:t xml:space="preserve">M</w:t>
      </w:r>
      <w:r>
        <w:rPr>
          <w:shd w:val="clear" w:color="" w:fill=""/>
        </w:rPr>
        <w:t xml:space="preserve">, </w:t>
      </w:r>
      <w:r>
        <w:rPr>
          <w:rStyle w:val="RefSurName"/>
        </w:rPr>
        <w:t xml:space="preserve">Trinh</w:t>
      </w:r>
      <w:r>
        <w:rPr>
          <w:rStyle w:val="RefAuthor"/>
        </w:rPr>
        <w:t xml:space="preserve"> </w:t>
      </w:r>
      <w:r>
        <w:rPr>
          <w:rStyle w:val="RefGivenName"/>
        </w:rPr>
        <w:t xml:space="preserve">DL</w:t>
      </w:r>
      <w:r>
        <w:rPr>
          <w:shd w:val="clear" w:color="" w:fill=""/>
        </w:rPr>
        <w:t xml:space="preserve">, </w:t>
      </w:r>
      <w:r>
        <w:rPr>
          <w:rStyle w:val="RefSurName"/>
        </w:rPr>
        <w:t xml:space="preserve">Bolger-Munro</w:t>
      </w:r>
      <w:r>
        <w:rPr>
          <w:rStyle w:val="RefAuthor"/>
        </w:rPr>
        <w:t xml:space="preserve"> </w:t>
      </w:r>
      <w:r>
        <w:rPr>
          <w:rStyle w:val="RefGivenName"/>
        </w:rPr>
        <w:t xml:space="preserve">M</w:t>
      </w:r>
      <w:r>
        <w:rPr>
          <w:shd w:val="clear" w:color="" w:fill=""/>
        </w:rPr>
        <w:t xml:space="preserve">, </w:t>
      </w:r>
      <w:r>
        <w:rPr>
          <w:rStyle w:val="RefSurName"/>
        </w:rPr>
        <w:t xml:space="preserve">Taylor</w:t>
      </w:r>
      <w:r>
        <w:rPr>
          <w:rStyle w:val="RefAuthor"/>
        </w:rPr>
        <w:t xml:space="preserve"> </w:t>
      </w:r>
      <w:r>
        <w:rPr>
          <w:rStyle w:val="RefGivenName"/>
        </w:rPr>
        <w:t xml:space="preserve">G</w:t>
      </w:r>
      <w:r>
        <w:rPr>
          <w:shd w:val="clear" w:color="" w:fill=""/>
        </w:rPr>
        <w:t xml:space="preserve">, </w:t>
      </w:r>
      <w:r>
        <w:rPr>
          <w:rStyle w:val="RefSurName"/>
        </w:rPr>
        <w:t xml:space="preserve">Hadj Khodabakhshi</w:t>
      </w:r>
      <w:r>
        <w:rPr>
          <w:rStyle w:val="RefAuthor"/>
        </w:rPr>
        <w:t xml:space="preserve"> </w:t>
      </w:r>
      <w:r>
        <w:rPr>
          <w:rStyle w:val="RefGivenName"/>
        </w:rPr>
        <w:t xml:space="preserve">A</w:t>
      </w:r>
      <w:r>
        <w:rPr>
          <w:shd w:val="clear" w:color="" w:fill=""/>
        </w:rPr>
        <w:t xml:space="preserve">, </w:t>
      </w:r>
      <w:r>
        <w:rPr>
          <w:rStyle w:val="RefSurName"/>
        </w:rPr>
        <w:t xml:space="preserve">Ben-Neriah</w:t>
      </w:r>
      <w:r>
        <w:rPr>
          <w:rStyle w:val="RefAuthor"/>
        </w:rPr>
        <w:t xml:space="preserve"> </w:t>
      </w:r>
      <w:r>
        <w:rPr>
          <w:rStyle w:val="RefGivenName"/>
        </w:rPr>
        <w:t xml:space="preserve">S</w:t>
      </w:r>
      <w:r>
        <w:rPr>
          <w:shd w:val="clear" w:color="" w:fill=""/>
        </w:rPr>
        <w:t xml:space="preserve">, </w:t>
      </w:r>
      <w:r>
        <w:rPr>
          <w:rStyle w:val="RefSurName"/>
        </w:rPr>
        <w:t xml:space="preserve">Pon</w:t>
      </w:r>
      <w:r>
        <w:rPr>
          <w:rStyle w:val="RefAuthor"/>
        </w:rPr>
        <w:t xml:space="preserve"> </w:t>
      </w:r>
      <w:r>
        <w:rPr>
          <w:rStyle w:val="RefGivenName"/>
        </w:rPr>
        <w:t xml:space="preserve">J</w:t>
      </w:r>
      <w:r>
        <w:rPr>
          <w:shd w:val="clear" w:color="" w:fill=""/>
        </w:rPr>
        <w:t xml:space="preserve">, </w:t>
      </w:r>
      <w:r>
        <w:rPr>
          <w:rStyle w:val="RefSurName"/>
        </w:rPr>
        <w:t xml:space="preserve">Meissner</w:t>
      </w:r>
      <w:r>
        <w:rPr>
          <w:rStyle w:val="RefAuthor"/>
        </w:rPr>
        <w:t xml:space="preserve"> </w:t>
      </w:r>
      <w:r>
        <w:rPr>
          <w:rStyle w:val="RefGivenName"/>
        </w:rPr>
        <w:t xml:space="preserve">B</w:t>
      </w:r>
      <w:r>
        <w:rPr>
          <w:shd w:val="clear" w:color="" w:fill=""/>
        </w:rPr>
        <w:t xml:space="preserve">, </w:t>
      </w:r>
      <w:r>
        <w:rPr>
          <w:rStyle w:val="RefSurName"/>
        </w:rPr>
        <w:t xml:space="preserve">Woolcock</w:t>
      </w:r>
      <w:r>
        <w:rPr>
          <w:rStyle w:val="RefAuthor"/>
        </w:rPr>
        <w:t xml:space="preserve"> </w:t>
      </w:r>
      <w:r>
        <w:rPr>
          <w:rStyle w:val="RefGivenName"/>
        </w:rPr>
        <w:t xml:space="preserve">B</w:t>
      </w:r>
      <w:r>
        <w:rPr>
          <w:shd w:val="clear" w:color="" w:fill=""/>
        </w:rPr>
        <w:t xml:space="preserve">, </w:t>
      </w:r>
      <w:r>
        <w:rPr>
          <w:rStyle w:val="RefSurName"/>
        </w:rPr>
        <w:t xml:space="preserve">Farnoud</w:t>
      </w:r>
      <w:r>
        <w:rPr>
          <w:rStyle w:val="RefAuthor"/>
        </w:rPr>
        <w:t xml:space="preserve"> </w:t>
      </w:r>
      <w:r>
        <w:rPr>
          <w:rStyle w:val="RefGivenName"/>
        </w:rPr>
        <w:t xml:space="preserve">N</w:t>
      </w:r>
      <w:r>
        <w:rPr>
          <w:shd w:val="clear" w:color="" w:fill=""/>
        </w:rPr>
        <w:t xml:space="preserve">, </w:t>
      </w:r>
      <w:r>
        <w:rPr>
          <w:rStyle w:val="RefSurName"/>
        </w:rPr>
        <w:t xml:space="preserve">Rogic</w:t>
      </w:r>
      <w:r>
        <w:rPr>
          <w:rStyle w:val="RefAuthor"/>
        </w:rPr>
        <w:t xml:space="preserve"> </w:t>
      </w:r>
      <w:r>
        <w:rPr>
          <w:rStyle w:val="RefGivenName"/>
        </w:rPr>
        <w:t xml:space="preserve">S</w:t>
      </w:r>
      <w:r>
        <w:rPr>
          <w:shd w:val="clear" w:color="" w:fill=""/>
        </w:rPr>
        <w:t xml:space="preserve">, </w:t>
      </w:r>
      <w:r>
        <w:rPr>
          <w:rStyle w:val="RefSurName"/>
        </w:rPr>
        <w:t xml:space="preserve">Lim</w:t>
      </w:r>
      <w:r>
        <w:rPr>
          <w:rStyle w:val="RefAuthor"/>
        </w:rPr>
        <w:t xml:space="preserve"> </w:t>
      </w:r>
      <w:r>
        <w:rPr>
          <w:rStyle w:val="RefGivenName"/>
        </w:rPr>
        <w:t xml:space="preserve">EL</w:t>
      </w:r>
      <w:r>
        <w:rPr>
          <w:shd w:val="clear" w:color="" w:fill=""/>
        </w:rPr>
        <w:t xml:space="preserve">, </w:t>
      </w:r>
      <w:r>
        <w:rPr>
          <w:rStyle w:val="RefSurName"/>
        </w:rPr>
        <w:t xml:space="preserve">Johnson</w:t>
      </w:r>
      <w:r>
        <w:rPr>
          <w:rStyle w:val="RefAuthor"/>
        </w:rPr>
        <w:t xml:space="preserve"> </w:t>
      </w:r>
      <w:r>
        <w:rPr>
          <w:rStyle w:val="RefGivenName"/>
        </w:rPr>
        <w:t xml:space="preserve">NA</w:t>
      </w:r>
      <w:r>
        <w:rPr>
          <w:shd w:val="clear" w:color="" w:fill=""/>
        </w:rPr>
        <w:t xml:space="preserve">, </w:t>
      </w:r>
      <w:r>
        <w:rPr>
          <w:rStyle w:val="RefSurName"/>
        </w:rPr>
        <w:t xml:space="preserve">Shah</w:t>
      </w:r>
      <w:r>
        <w:rPr>
          <w:rStyle w:val="RefAuthor"/>
        </w:rPr>
        <w:t xml:space="preserve"> </w:t>
      </w:r>
      <w:r>
        <w:rPr>
          <w:rStyle w:val="RefGivenName"/>
        </w:rPr>
        <w:t xml:space="preserve">S</w:t>
      </w:r>
      <w:r>
        <w:rPr>
          <w:shd w:val="clear" w:color="" w:fill=""/>
        </w:rPr>
        <w:t xml:space="preserve">, </w:t>
      </w:r>
      <w:r>
        <w:rPr>
          <w:rStyle w:val="RefSurName"/>
        </w:rPr>
        <w:t xml:space="preserve">Jones</w:t>
      </w:r>
      <w:r>
        <w:rPr>
          <w:rStyle w:val="RefAuthor"/>
        </w:rPr>
        <w:t xml:space="preserve"> </w:t>
      </w:r>
      <w:r>
        <w:rPr>
          <w:rStyle w:val="RefGivenName"/>
        </w:rPr>
        <w:t xml:space="preserve">S</w:t>
      </w:r>
      <w:r>
        <w:rPr>
          <w:shd w:val="clear" w:color="" w:fill=""/>
        </w:rPr>
        <w:t xml:space="preserve">, </w:t>
      </w:r>
      <w:r>
        <w:rPr>
          <w:rStyle w:val="RefSurName"/>
        </w:rPr>
        <w:t xml:space="preserve">Steidl</w:t>
      </w:r>
      <w:r>
        <w:rPr>
          <w:rStyle w:val="RefAuthor"/>
        </w:rPr>
        <w:t xml:space="preserve"> </w:t>
      </w:r>
      <w:r>
        <w:rPr>
          <w:rStyle w:val="RefGivenName"/>
        </w:rPr>
        <w:t xml:space="preserve">C</w:t>
      </w:r>
      <w:r>
        <w:rPr>
          <w:shd w:val="clear" w:color="" w:fill=""/>
        </w:rPr>
        <w:t xml:space="preserve">, </w:t>
      </w:r>
      <w:r>
        <w:rPr>
          <w:rStyle w:val="RefSurName"/>
        </w:rPr>
        <w:t xml:space="preserve">Holt</w:t>
      </w:r>
      <w:r>
        <w:rPr>
          <w:rStyle w:val="RefAuthor"/>
        </w:rPr>
        <w:t xml:space="preserve"> </w:t>
      </w:r>
      <w:r>
        <w:rPr>
          <w:rStyle w:val="RefGivenName"/>
        </w:rPr>
        <w:t xml:space="preserve">R</w:t>
      </w:r>
      <w:r>
        <w:rPr>
          <w:shd w:val="clear" w:color="" w:fill=""/>
        </w:rPr>
        <w:t xml:space="preserve">, </w:t>
      </w:r>
      <w:r>
        <w:rPr>
          <w:rStyle w:val="RefSurName"/>
        </w:rPr>
        <w:t xml:space="preserve">Birol</w:t>
      </w:r>
      <w:r>
        <w:rPr>
          <w:rStyle w:val="RefAuthor"/>
        </w:rPr>
        <w:t xml:space="preserve"> </w:t>
      </w:r>
      <w:r>
        <w:rPr>
          <w:rStyle w:val="RefGivenName"/>
        </w:rPr>
        <w:t xml:space="preserve">I</w:t>
      </w:r>
      <w:r>
        <w:rPr>
          <w:shd w:val="clear" w:color="" w:fill=""/>
        </w:rPr>
        <w:t xml:space="preserve">, </w:t>
      </w:r>
      <w:r>
        <w:rPr>
          <w:rStyle w:val="RefSurName"/>
        </w:rPr>
        <w:t xml:space="preserve">Moore</w:t>
      </w:r>
      <w:r>
        <w:rPr>
          <w:rStyle w:val="RefAuthor"/>
        </w:rPr>
        <w:t xml:space="preserve"> </w:t>
      </w:r>
      <w:r>
        <w:rPr>
          <w:rStyle w:val="RefGivenName"/>
        </w:rPr>
        <w:t xml:space="preserve">R</w:t>
      </w:r>
      <w:r>
        <w:rPr>
          <w:shd w:val="clear" w:color="" w:fill=""/>
        </w:rPr>
        <w:t xml:space="preserve">, </w:t>
      </w:r>
      <w:r>
        <w:rPr>
          <w:rStyle w:val="RefSurName"/>
        </w:rPr>
        <w:t xml:space="preserve">Connors</w:t>
      </w:r>
      <w:r>
        <w:rPr>
          <w:rStyle w:val="RefAuthor"/>
        </w:rPr>
        <w:t xml:space="preserve"> </w:t>
      </w:r>
      <w:r>
        <w:rPr>
          <w:rStyle w:val="RefGivenName"/>
        </w:rPr>
        <w:t xml:space="preserve">JM</w:t>
      </w:r>
      <w:r>
        <w:rPr>
          <w:shd w:val="clear" w:color="" w:fill=""/>
        </w:rPr>
        <w:t xml:space="preserve">, </w:t>
      </w:r>
      <w:r>
        <w:rPr>
          <w:rStyle w:val="RefSurName"/>
        </w:rPr>
        <w:t xml:space="preserve">Gascoyne</w:t>
      </w:r>
      <w:r>
        <w:rPr>
          <w:rStyle w:val="RefAuthor"/>
        </w:rPr>
        <w:t xml:space="preserve"> </w:t>
      </w:r>
      <w:r>
        <w:rPr>
          <w:rStyle w:val="RefGivenName"/>
        </w:rPr>
        <w:t xml:space="preserve">RD</w:t>
      </w:r>
      <w:r>
        <w:rPr>
          <w:shd w:val="clear" w:color="" w:fill=""/>
        </w:rPr>
        <w:t xml:space="preserve">, </w:t>
      </w:r>
      <w:r>
        <w:rPr>
          <w:rStyle w:val="RefSurName"/>
        </w:rPr>
        <w:t xml:space="preserve">Marra</w:t>
      </w:r>
      <w:r>
        <w:rPr>
          <w:rStyle w:val="RefAuthor"/>
        </w:rPr>
        <w:t xml:space="preserve"> </w:t>
      </w:r>
      <w:r>
        <w:rPr>
          <w:rStyle w:val="RefGivenName"/>
        </w:rPr>
        <w:t xml:space="preserve">MA</w:t>
      </w:r>
      <w:r>
        <w:rPr>
          <w:shd w:val="clear" w:color="" w:fill=""/>
        </w:rPr>
        <w:t xml:space="preserve">. </w:t>
      </w:r>
      <w:r>
        <w:rPr>
          <w:rStyle w:val="RefYear"/>
        </w:rPr>
        <w:t xml:space="preserve">2013</w:t>
      </w:r>
      <w:r>
        <w:rPr>
          <w:shd w:val="clear" w:color="" w:fill=""/>
        </w:rPr>
        <w:t xml:space="preserve">. </w:t>
      </w:r>
      <w:r>
        <w:rPr>
          <w:rStyle w:val="RefArticleTitle"/>
        </w:rPr>
        <w:t xml:space="preserve">Mutational and structural analysis of diffuse large b-cell lymphoma using whole-genome sequencing</w:t>
      </w:r>
      <w:r>
        <w:rPr>
          <w:shd w:val="clear" w:color="" w:fill=""/>
        </w:rPr>
        <w:t xml:space="preserve">. </w:t>
      </w:r>
      <w:r>
        <w:rPr>
          <w:rStyle w:val=""/>
        </w:rPr>
        <w:t xml:space="preserve">Blood</w:t>
      </w:r>
      <w:r>
        <w:rPr>
          <w:shd w:val="clear" w:color="" w:fill=""/>
        </w:rPr>
        <w:t xml:space="preserve"> </w:t>
      </w:r>
      <w:r>
        <w:rPr>
          <w:rStyle w:val=""/>
        </w:rPr>
        <w:t xml:space="preserve">122</w:t>
      </w:r>
      <w:r>
        <w:rPr>
          <w:shd w:val="clear" w:color="" w:fill=""/>
        </w:rPr>
        <w:t xml:space="preserve">:</w:t>
      </w:r>
      <w:r>
        <w:rPr>
          <w:rStyle w:val="RefFPage"/>
        </w:rPr>
        <w:t xml:space="preserve">1256</w:t>
      </w:r>
      <w:r>
        <w:rPr>
          <w:shd w:val="clear" w:color="" w:fill=""/>
        </w:rPr>
        <w:t xml:space="preserve">–</w:t>
      </w:r>
      <w:r>
        <w:rPr>
          <w:rStyle w:val="RefLPage"/>
        </w:rPr>
        <w:t xml:space="preserve">1265</w:t>
      </w:r>
      <w:r>
        <w:rPr>
          <w:shd w:val="clear" w:color="" w:fill=""/>
        </w:rPr>
        <w:t xml:space="preserve">.</w:t>
      </w:r>
    </w:p>
    <w:p>
      <w:pPr>
        <w:pStyle w:val="jrnlRefText"/>
      </w:pPr>
      <w:bookmarkStart w:id="65" w:name="R46"/>
      <w:bookmarkEnd w:id="65"/>
      <w:r>
        <w:rPr>
          <w:rStyle w:val="RefSurName"/>
        </w:rPr>
        <w:t xml:space="preserve">Mullighan</w:t>
      </w:r>
      <w:r>
        <w:rPr>
          <w:rStyle w:val="RefAuthor"/>
        </w:rPr>
        <w:t xml:space="preserve"> </w:t>
      </w:r>
      <w:r>
        <w:rPr>
          <w:rStyle w:val="RefGivenName"/>
        </w:rPr>
        <w:t xml:space="preserve">CG</w:t>
      </w:r>
      <w:r>
        <w:rPr>
          <w:shd w:val="clear" w:color="" w:fill=""/>
        </w:rPr>
        <w:t xml:space="preserve">, </w:t>
      </w:r>
      <w:r>
        <w:rPr>
          <w:rStyle w:val="RefSurName"/>
        </w:rPr>
        <w:t xml:space="preserve">Zhang</w:t>
      </w:r>
      <w:r>
        <w:rPr>
          <w:rStyle w:val="RefAuthor"/>
        </w:rPr>
        <w:t xml:space="preserve"> </w:t>
      </w:r>
      <w:r>
        <w:rPr>
          <w:rStyle w:val="RefGivenName"/>
        </w:rPr>
        <w:t xml:space="preserve">J</w:t>
      </w:r>
      <w:r>
        <w:rPr>
          <w:shd w:val="clear" w:color="" w:fill=""/>
        </w:rPr>
        <w:t xml:space="preserve">, </w:t>
      </w:r>
      <w:r>
        <w:rPr>
          <w:rStyle w:val="RefSurName"/>
        </w:rPr>
        <w:t xml:space="preserve">Kasper</w:t>
      </w:r>
      <w:r>
        <w:rPr>
          <w:rStyle w:val="RefAuthor"/>
        </w:rPr>
        <w:t xml:space="preserve"> </w:t>
      </w:r>
      <w:r>
        <w:rPr>
          <w:rStyle w:val="RefGivenName"/>
        </w:rPr>
        <w:t xml:space="preserve">LH</w:t>
      </w:r>
      <w:r>
        <w:rPr>
          <w:shd w:val="clear" w:color="" w:fill=""/>
        </w:rPr>
        <w:t xml:space="preserve">, </w:t>
      </w:r>
      <w:r>
        <w:rPr>
          <w:rStyle w:val="RefSurName"/>
        </w:rPr>
        <w:t xml:space="preserve">Lerach</w:t>
      </w:r>
      <w:r>
        <w:rPr>
          <w:rStyle w:val="RefAuthor"/>
        </w:rPr>
        <w:t xml:space="preserve"> </w:t>
      </w:r>
      <w:r>
        <w:rPr>
          <w:rStyle w:val="RefGivenName"/>
        </w:rPr>
        <w:t xml:space="preserve">S</w:t>
      </w:r>
      <w:r>
        <w:rPr>
          <w:shd w:val="clear" w:color="" w:fill=""/>
        </w:rPr>
        <w:t xml:space="preserve">, </w:t>
      </w:r>
      <w:r>
        <w:rPr>
          <w:rStyle w:val="RefSurName"/>
        </w:rPr>
        <w:t xml:space="preserve">Payne-Turner</w:t>
      </w:r>
      <w:r>
        <w:rPr>
          <w:rStyle w:val="RefAuthor"/>
        </w:rPr>
        <w:t xml:space="preserve"> </w:t>
      </w:r>
      <w:r>
        <w:rPr>
          <w:rStyle w:val="RefGivenName"/>
        </w:rPr>
        <w:t xml:space="preserve">D</w:t>
      </w:r>
      <w:r>
        <w:rPr>
          <w:shd w:val="clear" w:color="" w:fill=""/>
        </w:rPr>
        <w:t xml:space="preserve">, </w:t>
      </w:r>
      <w:r>
        <w:rPr>
          <w:rStyle w:val="RefSurName"/>
        </w:rPr>
        <w:t xml:space="preserve">Phillips</w:t>
      </w:r>
      <w:r>
        <w:rPr>
          <w:rStyle w:val="RefAuthor"/>
        </w:rPr>
        <w:t xml:space="preserve"> </w:t>
      </w:r>
      <w:r>
        <w:rPr>
          <w:rStyle w:val="RefGivenName"/>
        </w:rPr>
        <w:t xml:space="preserve">LA</w:t>
      </w:r>
      <w:r>
        <w:rPr>
          <w:shd w:val="clear" w:color="" w:fill=""/>
        </w:rPr>
        <w:t xml:space="preserve">, </w:t>
      </w:r>
      <w:r>
        <w:rPr>
          <w:rStyle w:val="RefSurName"/>
        </w:rPr>
        <w:t xml:space="preserve">Heatley</w:t>
      </w:r>
      <w:r>
        <w:rPr>
          <w:rStyle w:val="RefAuthor"/>
        </w:rPr>
        <w:t xml:space="preserve"> </w:t>
      </w:r>
      <w:r>
        <w:rPr>
          <w:rStyle w:val="RefGivenName"/>
        </w:rPr>
        <w:t xml:space="preserve">SL</w:t>
      </w:r>
      <w:r>
        <w:rPr>
          <w:shd w:val="clear" w:color="" w:fill=""/>
        </w:rPr>
        <w:t xml:space="preserve">, </w:t>
      </w:r>
      <w:r>
        <w:rPr>
          <w:rStyle w:val="RefSurName"/>
        </w:rPr>
        <w:t xml:space="preserve">Holmfeldt</w:t>
      </w:r>
      <w:r>
        <w:rPr>
          <w:rStyle w:val="RefAuthor"/>
        </w:rPr>
        <w:t xml:space="preserve"> </w:t>
      </w:r>
      <w:r>
        <w:rPr>
          <w:rStyle w:val="RefGivenName"/>
        </w:rPr>
        <w:t xml:space="preserve">L</w:t>
      </w:r>
      <w:r>
        <w:rPr>
          <w:shd w:val="clear" w:color="" w:fill=""/>
        </w:rPr>
        <w:t xml:space="preserve">, </w:t>
      </w:r>
      <w:r>
        <w:rPr>
          <w:rStyle w:val="RefSurName"/>
        </w:rPr>
        <w:t xml:space="preserve">Collins-Underwood</w:t>
      </w:r>
      <w:r>
        <w:rPr>
          <w:rStyle w:val="RefAuthor"/>
        </w:rPr>
        <w:t xml:space="preserve"> </w:t>
      </w:r>
      <w:r>
        <w:rPr>
          <w:rStyle w:val="RefGivenName"/>
        </w:rPr>
        <w:t xml:space="preserve">JR</w:t>
      </w:r>
      <w:r>
        <w:rPr>
          <w:shd w:val="clear" w:color="" w:fill=""/>
        </w:rPr>
        <w:t xml:space="preserve">, </w:t>
      </w:r>
      <w:r>
        <w:rPr>
          <w:rStyle w:val="RefSurName"/>
        </w:rPr>
        <w:t xml:space="preserve">Ma</w:t>
      </w:r>
      <w:r>
        <w:rPr>
          <w:rStyle w:val="RefAuthor"/>
        </w:rPr>
        <w:t xml:space="preserve"> </w:t>
      </w:r>
      <w:r>
        <w:rPr>
          <w:rStyle w:val="RefGivenName"/>
        </w:rPr>
        <w:t xml:space="preserve">J</w:t>
      </w:r>
      <w:r>
        <w:rPr>
          <w:shd w:val="clear" w:color="" w:fill=""/>
        </w:rPr>
        <w:t xml:space="preserve">, </w:t>
      </w:r>
      <w:r>
        <w:rPr>
          <w:rStyle w:val="RefSurName"/>
        </w:rPr>
        <w:t xml:space="preserve">Buetow</w:t>
      </w:r>
      <w:r>
        <w:rPr>
          <w:rStyle w:val="RefAuthor"/>
        </w:rPr>
        <w:t xml:space="preserve"> </w:t>
      </w:r>
      <w:r>
        <w:rPr>
          <w:rStyle w:val="RefGivenName"/>
        </w:rPr>
        <w:t xml:space="preserve">KH</w:t>
      </w:r>
      <w:r>
        <w:rPr>
          <w:shd w:val="clear" w:color="" w:fill=""/>
        </w:rPr>
        <w:t xml:space="preserve">, </w:t>
      </w:r>
      <w:r>
        <w:rPr>
          <w:rStyle w:val="RefSurName"/>
        </w:rPr>
        <w:t xml:space="preserve">Pui</w:t>
      </w:r>
      <w:r>
        <w:rPr>
          <w:rStyle w:val="RefAuthor"/>
        </w:rPr>
        <w:t xml:space="preserve"> </w:t>
      </w:r>
      <w:r>
        <w:rPr>
          <w:rStyle w:val="RefGivenName"/>
        </w:rPr>
        <w:t xml:space="preserve">CH</w:t>
      </w:r>
      <w:r>
        <w:rPr>
          <w:shd w:val="clear" w:color="" w:fill=""/>
        </w:rPr>
        <w:t xml:space="preserve">, </w:t>
      </w:r>
      <w:r>
        <w:rPr>
          <w:rStyle w:val="RefSurName"/>
        </w:rPr>
        <w:t xml:space="preserve">Baker</w:t>
      </w:r>
      <w:r>
        <w:rPr>
          <w:rStyle w:val="RefAuthor"/>
        </w:rPr>
        <w:t xml:space="preserve"> </w:t>
      </w:r>
      <w:r>
        <w:rPr>
          <w:rStyle w:val="RefGivenName"/>
        </w:rPr>
        <w:t xml:space="preserve">SD</w:t>
      </w:r>
      <w:r>
        <w:rPr>
          <w:shd w:val="clear" w:color="" w:fill=""/>
        </w:rPr>
        <w:t xml:space="preserve">, </w:t>
      </w:r>
      <w:r>
        <w:rPr>
          <w:rStyle w:val="RefSurName"/>
        </w:rPr>
        <w:t xml:space="preserve">Brindle</w:t>
      </w:r>
      <w:r>
        <w:rPr>
          <w:rStyle w:val="RefAuthor"/>
        </w:rPr>
        <w:t xml:space="preserve"> </w:t>
      </w:r>
      <w:r>
        <w:rPr>
          <w:rStyle w:val="RefGivenName"/>
        </w:rPr>
        <w:t xml:space="preserve">PK</w:t>
      </w:r>
      <w:r>
        <w:rPr>
          <w:shd w:val="clear" w:color="" w:fill=""/>
        </w:rPr>
        <w:t xml:space="preserve">, </w:t>
      </w:r>
      <w:r>
        <w:rPr>
          <w:rStyle w:val="RefSurName"/>
        </w:rPr>
        <w:t xml:space="preserve">Downing</w:t>
      </w:r>
      <w:r>
        <w:rPr>
          <w:rStyle w:val="RefAuthor"/>
        </w:rPr>
        <w:t xml:space="preserve"> </w:t>
      </w:r>
      <w:r>
        <w:rPr>
          <w:rStyle w:val="RefGivenName"/>
        </w:rPr>
        <w:t xml:space="preserve">JR</w:t>
      </w:r>
      <w:r>
        <w:rPr>
          <w:shd w:val="clear" w:color="" w:fill=""/>
        </w:rPr>
        <w:t xml:space="preserve">. </w:t>
      </w:r>
      <w:r>
        <w:rPr>
          <w:rStyle w:val="RefYear"/>
        </w:rPr>
        <w:t xml:space="preserve">2011</w:t>
      </w:r>
      <w:r>
        <w:rPr>
          <w:shd w:val="clear" w:color="" w:fill=""/>
        </w:rPr>
        <w:t xml:space="preserve">. </w:t>
      </w:r>
      <w:r>
        <w:rPr>
          <w:rStyle w:val="RefArticleTitle"/>
        </w:rPr>
        <w:t xml:space="preserve">Crebbp mutations in relapsed acute lymphoblastic leukaemia</w:t>
      </w:r>
      <w:r>
        <w:rPr>
          <w:shd w:val="clear" w:color="" w:fill=""/>
        </w:rPr>
        <w:t xml:space="preserve">. </w:t>
      </w:r>
      <w:r>
        <w:rPr>
          <w:rStyle w:val=""/>
        </w:rPr>
        <w:t xml:space="preserve">Nature</w:t>
      </w:r>
      <w:r>
        <w:rPr>
          <w:shd w:val="clear" w:color="" w:fill=""/>
        </w:rPr>
        <w:t xml:space="preserve"> </w:t>
      </w:r>
      <w:r>
        <w:rPr>
          <w:rStyle w:val=""/>
        </w:rPr>
        <w:t xml:space="preserve">471</w:t>
      </w:r>
      <w:r>
        <w:rPr>
          <w:shd w:val="clear" w:color="" w:fill=""/>
        </w:rPr>
        <w:t xml:space="preserve">:</w:t>
      </w:r>
      <w:r>
        <w:rPr>
          <w:rStyle w:val="RefFPage"/>
        </w:rPr>
        <w:t xml:space="preserve">235</w:t>
      </w:r>
      <w:r>
        <w:rPr>
          <w:shd w:val="clear" w:color="" w:fill=""/>
        </w:rPr>
        <w:t xml:space="preserve">–</w:t>
      </w:r>
      <w:r>
        <w:rPr>
          <w:rStyle w:val="RefLPage"/>
        </w:rPr>
        <w:t xml:space="preserve">239</w:t>
      </w:r>
      <w:r>
        <w:rPr>
          <w:shd w:val="clear" w:color="" w:fill=""/>
        </w:rPr>
        <w:t xml:space="preserve">.</w:t>
      </w:r>
    </w:p>
    <w:p>
      <w:pPr>
        <w:pStyle w:val="jrnlRefText"/>
      </w:pPr>
      <w:bookmarkStart w:id="66" w:name="R47"/>
      <w:bookmarkEnd w:id="66"/>
      <w:r>
        <w:rPr>
          <w:rStyle w:val="RefSurName"/>
        </w:rPr>
        <w:t xml:space="preserve">Mutsaers</w:t>
      </w:r>
      <w:r>
        <w:rPr>
          <w:rStyle w:val="RefAuthor"/>
        </w:rPr>
        <w:t xml:space="preserve"> </w:t>
      </w:r>
      <w:r>
        <w:rPr>
          <w:rStyle w:val="RefGivenName"/>
        </w:rPr>
        <w:t xml:space="preserve">AJ</w:t>
      </w:r>
      <w:r>
        <w:rPr>
          <w:shd w:val="clear" w:color="" w:fill=""/>
        </w:rPr>
        <w:t xml:space="preserve">, </w:t>
      </w:r>
      <w:r>
        <w:rPr>
          <w:rStyle w:val="RefSurName"/>
        </w:rPr>
        <w:t xml:space="preserve">Ng</w:t>
      </w:r>
      <w:r>
        <w:rPr>
          <w:rStyle w:val="RefAuthor"/>
        </w:rPr>
        <w:t xml:space="preserve"> </w:t>
      </w:r>
      <w:r>
        <w:rPr>
          <w:rStyle w:val="RefGivenName"/>
        </w:rPr>
        <w:t xml:space="preserve">AJ</w:t>
      </w:r>
      <w:r>
        <w:rPr>
          <w:shd w:val="clear" w:color="" w:fill=""/>
        </w:rPr>
        <w:t xml:space="preserve">, </w:t>
      </w:r>
      <w:r>
        <w:rPr>
          <w:rStyle w:val="RefSurName"/>
        </w:rPr>
        <w:t xml:space="preserve">Baker</w:t>
      </w:r>
      <w:r>
        <w:rPr>
          <w:rStyle w:val="RefAuthor"/>
        </w:rPr>
        <w:t xml:space="preserve"> </w:t>
      </w:r>
      <w:r>
        <w:rPr>
          <w:rStyle w:val="RefGivenName"/>
        </w:rPr>
        <w:t xml:space="preserve">EK</w:t>
      </w:r>
      <w:r>
        <w:rPr>
          <w:shd w:val="clear" w:color="" w:fill=""/>
        </w:rPr>
        <w:t xml:space="preserve">, </w:t>
      </w:r>
      <w:r>
        <w:rPr>
          <w:rStyle w:val="RefSurName"/>
        </w:rPr>
        <w:t xml:space="preserve">Russell</w:t>
      </w:r>
      <w:r>
        <w:rPr>
          <w:rStyle w:val="RefAuthor"/>
        </w:rPr>
        <w:t xml:space="preserve"> </w:t>
      </w:r>
      <w:r>
        <w:rPr>
          <w:rStyle w:val="RefGivenName"/>
        </w:rPr>
        <w:t xml:space="preserve">MR</w:t>
      </w:r>
      <w:r>
        <w:rPr>
          <w:shd w:val="clear" w:color="" w:fill=""/>
        </w:rPr>
        <w:t xml:space="preserve">, </w:t>
      </w:r>
      <w:r>
        <w:rPr>
          <w:rStyle w:val="RefSurName"/>
        </w:rPr>
        <w:t xml:space="preserve">Chalk</w:t>
      </w:r>
      <w:r>
        <w:rPr>
          <w:rStyle w:val="RefAuthor"/>
        </w:rPr>
        <w:t xml:space="preserve"> </w:t>
      </w:r>
      <w:r>
        <w:rPr>
          <w:rStyle w:val="RefGivenName"/>
        </w:rPr>
        <w:t xml:space="preserve">AM</w:t>
      </w:r>
      <w:r>
        <w:rPr>
          <w:shd w:val="clear" w:color="" w:fill=""/>
        </w:rPr>
        <w:t xml:space="preserve">, </w:t>
      </w:r>
      <w:r>
        <w:rPr>
          <w:rStyle w:val="RefSurName"/>
        </w:rPr>
        <w:t xml:space="preserve">Wall</w:t>
      </w:r>
      <w:r>
        <w:rPr>
          <w:rStyle w:val="RefAuthor"/>
        </w:rPr>
        <w:t xml:space="preserve"> </w:t>
      </w:r>
      <w:r>
        <w:rPr>
          <w:rStyle w:val="RefGivenName"/>
        </w:rPr>
        <w:t xml:space="preserve">M</w:t>
      </w:r>
      <w:r>
        <w:rPr>
          <w:shd w:val="clear" w:color="" w:fill=""/>
        </w:rPr>
        <w:t xml:space="preserve">, </w:t>
      </w:r>
      <w:r>
        <w:rPr>
          <w:rStyle w:val="RefSurName"/>
        </w:rPr>
        <w:t xml:space="preserve">Liddicoat</w:t>
      </w:r>
      <w:r>
        <w:rPr>
          <w:rStyle w:val="RefAuthor"/>
        </w:rPr>
        <w:t xml:space="preserve"> </w:t>
      </w:r>
      <w:r>
        <w:rPr>
          <w:rStyle w:val="RefGivenName"/>
        </w:rPr>
        <w:t xml:space="preserve">BJ</w:t>
      </w:r>
      <w:r>
        <w:rPr>
          <w:shd w:val="clear" w:color="" w:fill=""/>
        </w:rPr>
        <w:t xml:space="preserve">, </w:t>
      </w:r>
      <w:r>
        <w:rPr>
          <w:rStyle w:val="RefSurName"/>
        </w:rPr>
        <w:t xml:space="preserve">Ho</w:t>
      </w:r>
      <w:r>
        <w:rPr>
          <w:rStyle w:val="RefAuthor"/>
        </w:rPr>
        <w:t xml:space="preserve"> </w:t>
      </w:r>
      <w:r>
        <w:rPr>
          <w:rStyle w:val="RefGivenName"/>
        </w:rPr>
        <w:t xml:space="preserve">PW</w:t>
      </w:r>
      <w:r>
        <w:rPr>
          <w:shd w:val="clear" w:color="" w:fill=""/>
        </w:rPr>
        <w:t xml:space="preserve">, </w:t>
      </w:r>
      <w:r>
        <w:rPr>
          <w:rStyle w:val="RefSurName"/>
        </w:rPr>
        <w:t xml:space="preserve">Slavin</w:t>
      </w:r>
      <w:r>
        <w:rPr>
          <w:rStyle w:val="RefAuthor"/>
        </w:rPr>
        <w:t xml:space="preserve"> </w:t>
      </w:r>
      <w:r>
        <w:rPr>
          <w:rStyle w:val="RefGivenName"/>
        </w:rPr>
        <w:t xml:space="preserve">JL</w:t>
      </w:r>
      <w:r>
        <w:rPr>
          <w:shd w:val="clear" w:color="" w:fill=""/>
        </w:rPr>
        <w:t xml:space="preserve">, </w:t>
      </w:r>
      <w:r>
        <w:rPr>
          <w:rStyle w:val="RefSurName"/>
        </w:rPr>
        <w:t xml:space="preserve">Goradia</w:t>
      </w:r>
      <w:r>
        <w:rPr>
          <w:rStyle w:val="RefAuthor"/>
        </w:rPr>
        <w:t xml:space="preserve"> </w:t>
      </w:r>
      <w:r>
        <w:rPr>
          <w:rStyle w:val="RefGivenName"/>
        </w:rPr>
        <w:t xml:space="preserve">A</w:t>
      </w:r>
      <w:r>
        <w:rPr>
          <w:shd w:val="clear" w:color="" w:fill=""/>
        </w:rPr>
        <w:t xml:space="preserve">, </w:t>
      </w:r>
      <w:r>
        <w:rPr>
          <w:rStyle w:val="RefSurName"/>
        </w:rPr>
        <w:t xml:space="preserve">Martin</w:t>
      </w:r>
      <w:r>
        <w:rPr>
          <w:rStyle w:val="RefAuthor"/>
        </w:rPr>
        <w:t xml:space="preserve"> </w:t>
      </w:r>
      <w:r>
        <w:rPr>
          <w:rStyle w:val="RefGivenName"/>
        </w:rPr>
        <w:t xml:space="preserve">TJ</w:t>
      </w:r>
      <w:r>
        <w:rPr>
          <w:shd w:val="clear" w:color="" w:fill=""/>
        </w:rPr>
        <w:t xml:space="preserve">, </w:t>
      </w:r>
      <w:r>
        <w:rPr>
          <w:rStyle w:val="RefSurName"/>
        </w:rPr>
        <w:t xml:space="preserve">Purton</w:t>
      </w:r>
      <w:r>
        <w:rPr>
          <w:rStyle w:val="RefAuthor"/>
        </w:rPr>
        <w:t xml:space="preserve"> </w:t>
      </w:r>
      <w:r>
        <w:rPr>
          <w:rStyle w:val="RefGivenName"/>
        </w:rPr>
        <w:t xml:space="preserve">LE</w:t>
      </w:r>
      <w:r>
        <w:rPr>
          <w:shd w:val="clear" w:color="" w:fill=""/>
        </w:rPr>
        <w:t xml:space="preserve">, </w:t>
      </w:r>
      <w:r>
        <w:rPr>
          <w:rStyle w:val="RefSurName"/>
        </w:rPr>
        <w:t xml:space="preserve">Dickins</w:t>
      </w:r>
      <w:r>
        <w:rPr>
          <w:rStyle w:val="RefAuthor"/>
        </w:rPr>
        <w:t xml:space="preserve"> </w:t>
      </w:r>
      <w:r>
        <w:rPr>
          <w:rStyle w:val="RefGivenName"/>
        </w:rPr>
        <w:t xml:space="preserve">RA</w:t>
      </w:r>
      <w:r>
        <w:rPr>
          <w:shd w:val="clear" w:color="" w:fill=""/>
        </w:rPr>
        <w:t xml:space="preserve">, </w:t>
      </w:r>
      <w:r>
        <w:rPr>
          <w:rStyle w:val="RefSurName"/>
        </w:rPr>
        <w:t xml:space="preserve">Walkley</w:t>
      </w:r>
      <w:r>
        <w:rPr>
          <w:rStyle w:val="RefAuthor"/>
        </w:rPr>
        <w:t xml:space="preserve"> </w:t>
      </w:r>
      <w:r>
        <w:rPr>
          <w:rStyle w:val="RefGivenName"/>
        </w:rPr>
        <w:t xml:space="preserve">CR</w:t>
      </w:r>
      <w:r>
        <w:rPr>
          <w:shd w:val="clear" w:color="" w:fill=""/>
        </w:rPr>
        <w:t xml:space="preserve">. </w:t>
      </w:r>
      <w:r>
        <w:rPr>
          <w:rStyle w:val="RefYear"/>
        </w:rPr>
        <w:t xml:space="preserve">2013</w:t>
      </w:r>
      <w:r>
        <w:rPr>
          <w:shd w:val="clear" w:color="" w:fill=""/>
        </w:rPr>
        <w:t xml:space="preserve">. </w:t>
      </w:r>
      <w:r>
        <w:rPr>
          <w:rStyle w:val="RefArticleTitle"/>
        </w:rPr>
        <w:t xml:space="preserve">Modeling distinct osteosarcoma subtypes in vivo using cre:lox and lineage-restricted transgenic shrna</w:t>
      </w:r>
      <w:r>
        <w:rPr>
          <w:shd w:val="clear" w:color="" w:fill=""/>
        </w:rPr>
        <w:t xml:space="preserve">. </w:t>
      </w:r>
      <w:r>
        <w:rPr>
          <w:rStyle w:val=""/>
        </w:rPr>
        <w:t xml:space="preserve">Bone</w:t>
      </w:r>
      <w:r>
        <w:rPr>
          <w:shd w:val="clear" w:color="" w:fill=""/>
        </w:rPr>
        <w:t xml:space="preserve"> </w:t>
      </w:r>
      <w:r>
        <w:rPr>
          <w:rStyle w:val=""/>
        </w:rPr>
        <w:t xml:space="preserve">55</w:t>
      </w:r>
      <w:r>
        <w:rPr>
          <w:shd w:val="clear" w:color="" w:fill=""/>
        </w:rPr>
        <w:t xml:space="preserve">:</w:t>
      </w:r>
      <w:r>
        <w:rPr>
          <w:rStyle w:val="RefFPage"/>
        </w:rPr>
        <w:t xml:space="preserve">166</w:t>
      </w:r>
      <w:r>
        <w:rPr>
          <w:shd w:val="clear" w:color="" w:fill=""/>
        </w:rPr>
        <w:t xml:space="preserve">–</w:t>
      </w:r>
      <w:r>
        <w:rPr>
          <w:rStyle w:val="RefLPage"/>
        </w:rPr>
        <w:t xml:space="preserve">178</w:t>
      </w:r>
      <w:r>
        <w:rPr>
          <w:shd w:val="clear" w:color="" w:fill=""/>
        </w:rPr>
        <w:t xml:space="preserve">.</w:t>
      </w:r>
    </w:p>
    <w:p>
      <w:pPr>
        <w:pStyle w:val="jrnlRefText"/>
      </w:pPr>
      <w:bookmarkStart w:id="67" w:name="R48"/>
      <w:bookmarkEnd w:id="67"/>
      <w:r>
        <w:rPr>
          <w:rStyle w:val="RefSurName"/>
        </w:rPr>
        <w:t xml:space="preserve">Mutsaers</w:t>
      </w:r>
      <w:r>
        <w:rPr>
          <w:rStyle w:val="RefAuthor"/>
        </w:rPr>
        <w:t xml:space="preserve"> </w:t>
      </w:r>
      <w:r>
        <w:rPr>
          <w:rStyle w:val="RefGivenName"/>
        </w:rPr>
        <w:t xml:space="preserve">AJ</w:t>
      </w:r>
      <w:r>
        <w:rPr>
          <w:shd w:val="clear" w:color="" w:fill=""/>
        </w:rPr>
        <w:t xml:space="preserve">, </w:t>
      </w:r>
      <w:r>
        <w:rPr>
          <w:rStyle w:val="RefSurName"/>
        </w:rPr>
        <w:t xml:space="preserve">Walkley</w:t>
      </w:r>
      <w:r>
        <w:rPr>
          <w:rStyle w:val="RefAuthor"/>
        </w:rPr>
        <w:t xml:space="preserve"> </w:t>
      </w:r>
      <w:r>
        <w:rPr>
          <w:rStyle w:val="RefGivenName"/>
        </w:rPr>
        <w:t xml:space="preserve">CR</w:t>
      </w:r>
      <w:r>
        <w:rPr>
          <w:shd w:val="clear" w:color="" w:fill=""/>
        </w:rPr>
        <w:t xml:space="preserve">. </w:t>
      </w:r>
      <w:r>
        <w:rPr>
          <w:rStyle w:val="RefYear"/>
        </w:rPr>
        <w:t xml:space="preserve">2014</w:t>
      </w:r>
      <w:r>
        <w:rPr>
          <w:shd w:val="clear" w:color="" w:fill=""/>
        </w:rPr>
        <w:t xml:space="preserve">. </w:t>
      </w:r>
      <w:r>
        <w:rPr>
          <w:rStyle w:val="RefArticleTitle"/>
        </w:rPr>
        <w:t xml:space="preserve">Cells of origin in osteosarcoma: Mesenchymal stem cells or osteoblast committed cells?</w:t>
      </w:r>
      <w:r>
        <w:rPr>
          <w:shd w:val="clear" w:color="" w:fill=""/>
        </w:rPr>
        <w:t xml:space="preserve"> </w:t>
      </w:r>
      <w:r>
        <w:rPr>
          <w:rStyle w:val=""/>
        </w:rPr>
        <w:t xml:space="preserve">Bone</w:t>
      </w:r>
      <w:r>
        <w:rPr>
          <w:shd w:val="clear" w:color="" w:fill=""/>
        </w:rPr>
        <w:t xml:space="preserve"> </w:t>
      </w:r>
      <w:r>
        <w:rPr>
          <w:rStyle w:val=""/>
        </w:rPr>
        <w:t xml:space="preserve">62</w:t>
      </w:r>
      <w:r>
        <w:rPr>
          <w:shd w:val="clear" w:color="" w:fill=""/>
        </w:rPr>
        <w:t xml:space="preserve">:</w:t>
      </w:r>
      <w:r>
        <w:rPr>
          <w:rStyle w:val="RefFPage"/>
        </w:rPr>
        <w:t xml:space="preserve">56</w:t>
      </w:r>
      <w:r>
        <w:rPr>
          <w:shd w:val="clear" w:color="" w:fill=""/>
        </w:rPr>
        <w:t xml:space="preserve">–</w:t>
      </w:r>
      <w:r>
        <w:rPr>
          <w:rStyle w:val="RefLPage"/>
        </w:rPr>
        <w:t xml:space="preserve">63</w:t>
      </w:r>
      <w:r>
        <w:rPr>
          <w:shd w:val="clear" w:color="" w:fill=""/>
        </w:rPr>
        <w:t xml:space="preserve">.</w:t>
      </w:r>
    </w:p>
    <w:p>
      <w:pPr>
        <w:pStyle w:val="jrnlRefText"/>
      </w:pPr>
      <w:bookmarkStart w:id="68" w:name="R49"/>
      <w:bookmarkEnd w:id="68"/>
      <w:r>
        <w:rPr>
          <w:rStyle w:val="RefSurName"/>
        </w:rPr>
        <w:t xml:space="preserve">Ng</w:t>
      </w:r>
      <w:r>
        <w:rPr>
          <w:rStyle w:val="RefAuthor"/>
        </w:rPr>
        <w:t xml:space="preserve"> </w:t>
      </w:r>
      <w:r>
        <w:rPr>
          <w:rStyle w:val="RefGivenName"/>
        </w:rPr>
        <w:t xml:space="preserve">AJ</w:t>
      </w:r>
      <w:r>
        <w:rPr>
          <w:shd w:val="clear" w:color="" w:fill=""/>
        </w:rPr>
        <w:t xml:space="preserve">, </w:t>
      </w:r>
      <w:r>
        <w:rPr>
          <w:rStyle w:val="RefSurName"/>
        </w:rPr>
        <w:t xml:space="preserve">Walia</w:t>
      </w:r>
      <w:r>
        <w:rPr>
          <w:rStyle w:val="RefAuthor"/>
        </w:rPr>
        <w:t xml:space="preserve"> </w:t>
      </w:r>
      <w:r>
        <w:rPr>
          <w:rStyle w:val="RefGivenName"/>
        </w:rPr>
        <w:t xml:space="preserve">MK</w:t>
      </w:r>
      <w:r>
        <w:rPr>
          <w:shd w:val="clear" w:color="" w:fill=""/>
        </w:rPr>
        <w:t xml:space="preserve">, </w:t>
      </w:r>
      <w:r>
        <w:rPr>
          <w:rStyle w:val="RefSurName"/>
        </w:rPr>
        <w:t xml:space="preserve">Smeets</w:t>
      </w:r>
      <w:r>
        <w:rPr>
          <w:rStyle w:val="RefAuthor"/>
        </w:rPr>
        <w:t xml:space="preserve"> </w:t>
      </w:r>
      <w:r>
        <w:rPr>
          <w:rStyle w:val="RefGivenName"/>
        </w:rPr>
        <w:t xml:space="preserve">MF</w:t>
      </w:r>
      <w:r>
        <w:rPr>
          <w:shd w:val="clear" w:color="" w:fill=""/>
        </w:rPr>
        <w:t xml:space="preserve">, </w:t>
      </w:r>
      <w:r>
        <w:rPr>
          <w:rStyle w:val="RefSurName"/>
        </w:rPr>
        <w:t xml:space="preserve">Mutsaers</w:t>
      </w:r>
      <w:r>
        <w:rPr>
          <w:rStyle w:val="RefAuthor"/>
        </w:rPr>
        <w:t xml:space="preserve"> </w:t>
      </w:r>
      <w:r>
        <w:rPr>
          <w:rStyle w:val="RefGivenName"/>
        </w:rPr>
        <w:t xml:space="preserve">AJ</w:t>
      </w:r>
      <w:r>
        <w:rPr>
          <w:shd w:val="clear" w:color="" w:fill=""/>
        </w:rPr>
        <w:t xml:space="preserve">, </w:t>
      </w:r>
      <w:r>
        <w:rPr>
          <w:rStyle w:val="RefSurName"/>
        </w:rPr>
        <w:t xml:space="preserve">Sims</w:t>
      </w:r>
      <w:r>
        <w:rPr>
          <w:rStyle w:val="RefAuthor"/>
        </w:rPr>
        <w:t xml:space="preserve"> </w:t>
      </w:r>
      <w:r>
        <w:rPr>
          <w:rStyle w:val="RefGivenName"/>
        </w:rPr>
        <w:t xml:space="preserve">NA</w:t>
      </w:r>
      <w:r>
        <w:rPr>
          <w:shd w:val="clear" w:color="" w:fill=""/>
        </w:rPr>
        <w:t xml:space="preserve">, </w:t>
      </w:r>
      <w:r>
        <w:rPr>
          <w:rStyle w:val="RefSurName"/>
        </w:rPr>
        <w:t xml:space="preserve">Purton</w:t>
      </w:r>
      <w:r>
        <w:rPr>
          <w:rStyle w:val="RefAuthor"/>
        </w:rPr>
        <w:t xml:space="preserve"> </w:t>
      </w:r>
      <w:r>
        <w:rPr>
          <w:rStyle w:val="RefGivenName"/>
        </w:rPr>
        <w:t xml:space="preserve">LE</w:t>
      </w:r>
      <w:r>
        <w:rPr>
          <w:shd w:val="clear" w:color="" w:fill=""/>
        </w:rPr>
        <w:t xml:space="preserve">, </w:t>
      </w:r>
      <w:r>
        <w:rPr>
          <w:rStyle w:val="RefSurName"/>
        </w:rPr>
        <w:t xml:space="preserve">Walsh</w:t>
      </w:r>
      <w:r>
        <w:rPr>
          <w:rStyle w:val="RefAuthor"/>
        </w:rPr>
        <w:t xml:space="preserve"> </w:t>
      </w:r>
      <w:r>
        <w:rPr>
          <w:rStyle w:val="RefGivenName"/>
        </w:rPr>
        <w:t xml:space="preserve">NC</w:t>
      </w:r>
      <w:r>
        <w:rPr>
          <w:shd w:val="clear" w:color="" w:fill=""/>
        </w:rPr>
        <w:t xml:space="preserve">, </w:t>
      </w:r>
      <w:r>
        <w:rPr>
          <w:rStyle w:val="RefSurName"/>
        </w:rPr>
        <w:t xml:space="preserve">Martin</w:t>
      </w:r>
      <w:r>
        <w:rPr>
          <w:rStyle w:val="RefAuthor"/>
        </w:rPr>
        <w:t xml:space="preserve"> </w:t>
      </w:r>
      <w:r>
        <w:rPr>
          <w:rStyle w:val="RefGivenName"/>
        </w:rPr>
        <w:t xml:space="preserve">TJ</w:t>
      </w:r>
      <w:r>
        <w:rPr>
          <w:shd w:val="clear" w:color="" w:fill=""/>
        </w:rPr>
        <w:t xml:space="preserve">, </w:t>
      </w:r>
      <w:r>
        <w:rPr>
          <w:rStyle w:val="RefSurName"/>
        </w:rPr>
        <w:t xml:space="preserve">Walkley</w:t>
      </w:r>
      <w:r>
        <w:rPr>
          <w:rStyle w:val="RefAuthor"/>
        </w:rPr>
        <w:t xml:space="preserve"> </w:t>
      </w:r>
      <w:r>
        <w:rPr>
          <w:rStyle w:val="RefGivenName"/>
        </w:rPr>
        <w:t xml:space="preserve">CR</w:t>
      </w:r>
      <w:r>
        <w:rPr>
          <w:shd w:val="clear" w:color="" w:fill=""/>
        </w:rPr>
        <w:t xml:space="preserve">. </w:t>
      </w:r>
      <w:r>
        <w:rPr>
          <w:rStyle w:val="RefYear"/>
        </w:rPr>
        <w:t xml:space="preserve">2015</w:t>
      </w:r>
      <w:r>
        <w:rPr>
          <w:shd w:val="clear" w:color="" w:fill=""/>
        </w:rPr>
        <w:t xml:space="preserve">. </w:t>
      </w:r>
      <w:r>
        <w:rPr>
          <w:rStyle w:val="RefArticleTitle"/>
        </w:rPr>
        <w:t xml:space="preserve">The DNA helicase recql4 is required for normal osteoblast expansion and osteosarcoma formation</w:t>
      </w:r>
      <w:r>
        <w:rPr>
          <w:shd w:val="clear" w:color="" w:fill=""/>
        </w:rPr>
        <w:t xml:space="preserve">. </w:t>
      </w:r>
      <w:r>
        <w:rPr>
          <w:rStyle w:val=""/>
        </w:rPr>
        <w:t xml:space="preserve">PLoS Genetics</w:t>
      </w:r>
      <w:r>
        <w:rPr>
          <w:shd w:val="clear" w:color="" w:fill=""/>
        </w:rPr>
        <w:t xml:space="preserve"> </w:t>
      </w:r>
      <w:r>
        <w:rPr>
          <w:rStyle w:val=""/>
        </w:rPr>
        <w:t xml:space="preserve">11</w:t>
      </w:r>
      <w:r>
        <w:rPr>
          <w:shd w:val="clear" w:color="" w:fill=""/>
        </w:rPr>
        <w:t xml:space="preserve">:</w:t>
      </w:r>
      <w:r>
        <w:rPr>
          <w:rStyle w:val="RefFPage"/>
        </w:rPr>
        <w:t xml:space="preserve">e1005160</w:t>
      </w:r>
      <w:r>
        <w:rPr>
          <w:shd w:val="clear" w:color="" w:fill=""/>
        </w:rPr>
        <w:t xml:space="preserve">.</w:t>
      </w:r>
    </w:p>
    <w:p>
      <w:pPr>
        <w:pStyle w:val="jrnlRefText"/>
      </w:pPr>
      <w:bookmarkStart w:id="69" w:name="R50"/>
      <w:bookmarkEnd w:id="69"/>
      <w:r>
        <w:rPr>
          <w:rStyle w:val="RefSurName"/>
        </w:rPr>
        <w:t xml:space="preserve">Olivier</w:t>
      </w:r>
      <w:r>
        <w:rPr>
          <w:rStyle w:val="RefAuthor"/>
        </w:rPr>
        <w:t xml:space="preserve"> </w:t>
      </w:r>
      <w:r>
        <w:rPr>
          <w:rStyle w:val="RefGivenName"/>
        </w:rPr>
        <w:t xml:space="preserve">M</w:t>
      </w:r>
      <w:r>
        <w:rPr>
          <w:shd w:val="clear" w:color="" w:fill=""/>
        </w:rPr>
        <w:t xml:space="preserve">, </w:t>
      </w:r>
      <w:r>
        <w:rPr>
          <w:rStyle w:val="RefSurName"/>
        </w:rPr>
        <w:t xml:space="preserve">Hollstein</w:t>
      </w:r>
      <w:r>
        <w:rPr>
          <w:rStyle w:val="RefAuthor"/>
        </w:rPr>
        <w:t xml:space="preserve"> </w:t>
      </w:r>
      <w:r>
        <w:rPr>
          <w:rStyle w:val="RefGivenName"/>
        </w:rPr>
        <w:t xml:space="preserve">M</w:t>
      </w:r>
      <w:r>
        <w:rPr>
          <w:shd w:val="clear" w:color="" w:fill=""/>
        </w:rPr>
        <w:t xml:space="preserve">, </w:t>
      </w:r>
      <w:r>
        <w:rPr>
          <w:rStyle w:val="RefSurName"/>
        </w:rPr>
        <w:t xml:space="preserve">Hainaut</w:t>
      </w:r>
      <w:r>
        <w:rPr>
          <w:rStyle w:val="RefAuthor"/>
        </w:rPr>
        <w:t xml:space="preserve"> </w:t>
      </w:r>
      <w:r>
        <w:rPr>
          <w:rStyle w:val="RefGivenName"/>
        </w:rPr>
        <w:t xml:space="preserve">P</w:t>
      </w:r>
      <w:r>
        <w:rPr>
          <w:shd w:val="clear" w:color="" w:fill=""/>
        </w:rPr>
        <w:t xml:space="preserve">. </w:t>
      </w:r>
      <w:r>
        <w:rPr>
          <w:rStyle w:val="RefYear"/>
        </w:rPr>
        <w:t xml:space="preserve">2010</w:t>
      </w:r>
      <w:r>
        <w:rPr>
          <w:shd w:val="clear" w:color="" w:fill=""/>
        </w:rPr>
        <w:t xml:space="preserve">. </w:t>
      </w:r>
      <w:r>
        <w:rPr>
          <w:rStyle w:val="RefArticleTitle"/>
        </w:rPr>
        <w:t xml:space="preserve">Tp53 mutations in human cancers: Origins, consequences, and clinical use</w:t>
      </w:r>
      <w:r>
        <w:rPr>
          <w:shd w:val="clear" w:color="" w:fill=""/>
        </w:rPr>
        <w:t xml:space="preserve">. </w:t>
      </w:r>
      <w:r>
        <w:rPr>
          <w:rStyle w:val=""/>
        </w:rPr>
        <w:t xml:space="preserve">Cold Spring Harbor Perspectives in Biology</w:t>
      </w:r>
      <w:r>
        <w:rPr>
          <w:shd w:val="clear" w:color="" w:fill=""/>
        </w:rPr>
        <w:t xml:space="preserve"> </w:t>
      </w:r>
      <w:r>
        <w:rPr>
          <w:rStyle w:val=""/>
        </w:rPr>
        <w:t xml:space="preserve">2</w:t>
      </w:r>
      <w:r>
        <w:rPr>
          <w:shd w:val="clear" w:color="" w:fill=""/>
        </w:rPr>
        <w:t xml:space="preserve">:</w:t>
      </w:r>
      <w:r>
        <w:rPr>
          <w:rStyle w:val="RefFPage"/>
        </w:rPr>
        <w:t xml:space="preserve">a001008</w:t>
      </w:r>
      <w:r>
        <w:rPr>
          <w:shd w:val="clear" w:color="" w:fill=""/>
        </w:rPr>
        <w:t xml:space="preserve">.</w:t>
      </w:r>
    </w:p>
    <w:p>
      <w:pPr>
        <w:pStyle w:val="jrnlRefText"/>
      </w:pPr>
      <w:bookmarkStart w:id="70" w:name="R51"/>
      <w:bookmarkEnd w:id="70"/>
      <w:r>
        <w:rPr>
          <w:rStyle w:val="RefSurName"/>
        </w:rPr>
        <w:t xml:space="preserve">Onuma</w:t>
      </w:r>
      <w:r>
        <w:rPr>
          <w:rStyle w:val="RefAuthor"/>
        </w:rPr>
        <w:t xml:space="preserve"> </w:t>
      </w:r>
      <w:r>
        <w:rPr>
          <w:rStyle w:val="RefGivenName"/>
        </w:rPr>
        <w:t xml:space="preserve">E</w:t>
      </w:r>
      <w:r>
        <w:rPr>
          <w:shd w:val="clear" w:color="" w:fill=""/>
        </w:rPr>
        <w:t xml:space="preserve">, </w:t>
      </w:r>
      <w:r>
        <w:rPr>
          <w:rStyle w:val="RefSurName"/>
        </w:rPr>
        <w:t xml:space="preserve">Sato</w:t>
      </w:r>
      <w:r>
        <w:rPr>
          <w:rStyle w:val="RefAuthor"/>
        </w:rPr>
        <w:t xml:space="preserve"> </w:t>
      </w:r>
      <w:r>
        <w:rPr>
          <w:rStyle w:val="RefGivenName"/>
        </w:rPr>
        <w:t xml:space="preserve">K</w:t>
      </w:r>
      <w:r>
        <w:rPr>
          <w:shd w:val="clear" w:color="" w:fill=""/>
        </w:rPr>
        <w:t xml:space="preserve">, </w:t>
      </w:r>
      <w:r>
        <w:rPr>
          <w:rStyle w:val="RefSurName"/>
        </w:rPr>
        <w:t xml:space="preserve">Saito</w:t>
      </w:r>
      <w:r>
        <w:rPr>
          <w:rStyle w:val="RefAuthor"/>
        </w:rPr>
        <w:t xml:space="preserve"> </w:t>
      </w:r>
      <w:r>
        <w:rPr>
          <w:rStyle w:val="RefGivenName"/>
        </w:rPr>
        <w:t xml:space="preserve">H</w:t>
      </w:r>
      <w:r>
        <w:rPr>
          <w:shd w:val="clear" w:color="" w:fill=""/>
        </w:rPr>
        <w:t xml:space="preserve">, </w:t>
      </w:r>
      <w:r>
        <w:rPr>
          <w:rStyle w:val="RefSurName"/>
        </w:rPr>
        <w:t xml:space="preserve">Tsunenari</w:t>
      </w:r>
      <w:r>
        <w:rPr>
          <w:rStyle w:val="RefAuthor"/>
        </w:rPr>
        <w:t xml:space="preserve"> </w:t>
      </w:r>
      <w:r>
        <w:rPr>
          <w:rStyle w:val="RefGivenName"/>
        </w:rPr>
        <w:t xml:space="preserve">T</w:t>
      </w:r>
      <w:r>
        <w:rPr>
          <w:shd w:val="clear" w:color="" w:fill=""/>
        </w:rPr>
        <w:t xml:space="preserve">, </w:t>
      </w:r>
      <w:r>
        <w:rPr>
          <w:rStyle w:val="RefSurName"/>
        </w:rPr>
        <w:t xml:space="preserve">Ishii</w:t>
      </w:r>
      <w:r>
        <w:rPr>
          <w:rStyle w:val="RefAuthor"/>
        </w:rPr>
        <w:t xml:space="preserve"> </w:t>
      </w:r>
      <w:r>
        <w:rPr>
          <w:rStyle w:val="RefGivenName"/>
        </w:rPr>
        <w:t xml:space="preserve">K</w:t>
      </w:r>
      <w:r>
        <w:rPr>
          <w:shd w:val="clear" w:color="" w:fill=""/>
        </w:rPr>
        <w:t xml:space="preserve">, </w:t>
      </w:r>
      <w:r>
        <w:rPr>
          <w:rStyle w:val="RefSurName"/>
        </w:rPr>
        <w:t xml:space="preserve">Esaki</w:t>
      </w:r>
      <w:r>
        <w:rPr>
          <w:rStyle w:val="RefAuthor"/>
        </w:rPr>
        <w:t xml:space="preserve"> </w:t>
      </w:r>
      <w:r>
        <w:rPr>
          <w:rStyle w:val="RefGivenName"/>
        </w:rPr>
        <w:t xml:space="preserve">K</w:t>
      </w:r>
      <w:r>
        <w:rPr>
          <w:shd w:val="clear" w:color="" w:fill=""/>
        </w:rPr>
        <w:t xml:space="preserve">, </w:t>
      </w:r>
      <w:r>
        <w:rPr>
          <w:rStyle w:val="RefSurName"/>
        </w:rPr>
        <w:t xml:space="preserve">Yabuta</w:t>
      </w:r>
      <w:r>
        <w:rPr>
          <w:rStyle w:val="RefAuthor"/>
        </w:rPr>
        <w:t xml:space="preserve"> </w:t>
      </w:r>
      <w:r>
        <w:rPr>
          <w:rStyle w:val="RefGivenName"/>
        </w:rPr>
        <w:t xml:space="preserve">N</w:t>
      </w:r>
      <w:r>
        <w:rPr>
          <w:shd w:val="clear" w:color="" w:fill=""/>
        </w:rPr>
        <w:t xml:space="preserve">, </w:t>
      </w:r>
      <w:r>
        <w:rPr>
          <w:rStyle w:val="RefSurName"/>
        </w:rPr>
        <w:t xml:space="preserve">Wakahara</w:t>
      </w:r>
      <w:r>
        <w:rPr>
          <w:rStyle w:val="RefAuthor"/>
        </w:rPr>
        <w:t xml:space="preserve"> </w:t>
      </w:r>
      <w:r>
        <w:rPr>
          <w:rStyle w:val="RefGivenName"/>
        </w:rPr>
        <w:t xml:space="preserve">Y</w:t>
      </w:r>
      <w:r>
        <w:rPr>
          <w:shd w:val="clear" w:color="" w:fill=""/>
        </w:rPr>
        <w:t xml:space="preserve">, </w:t>
      </w:r>
      <w:r>
        <w:rPr>
          <w:rStyle w:val="RefSurName"/>
        </w:rPr>
        <w:t xml:space="preserve">Yamada-Okabe</w:t>
      </w:r>
      <w:r>
        <w:rPr>
          <w:rStyle w:val="RefAuthor"/>
        </w:rPr>
        <w:t xml:space="preserve"> </w:t>
      </w:r>
      <w:r>
        <w:rPr>
          <w:rStyle w:val="RefGivenName"/>
        </w:rPr>
        <w:t xml:space="preserve">H</w:t>
      </w:r>
      <w:r>
        <w:rPr>
          <w:shd w:val="clear" w:color="" w:fill=""/>
        </w:rPr>
        <w:t xml:space="preserve">, </w:t>
      </w:r>
      <w:r>
        <w:rPr>
          <w:rStyle w:val="RefSurName"/>
        </w:rPr>
        <w:t xml:space="preserve">Ogata</w:t>
      </w:r>
      <w:r>
        <w:rPr>
          <w:rStyle w:val="RefAuthor"/>
        </w:rPr>
        <w:t xml:space="preserve"> </w:t>
      </w:r>
      <w:r>
        <w:rPr>
          <w:rStyle w:val="RefGivenName"/>
        </w:rPr>
        <w:t xml:space="preserve">E</w:t>
      </w:r>
      <w:r>
        <w:rPr>
          <w:shd w:val="clear" w:color="" w:fill=""/>
        </w:rPr>
        <w:t xml:space="preserve">. </w:t>
      </w:r>
      <w:r>
        <w:rPr>
          <w:rStyle w:val="RefYear"/>
        </w:rPr>
        <w:t xml:space="preserve">2004</w:t>
      </w:r>
      <w:r>
        <w:rPr>
          <w:shd w:val="clear" w:color="" w:fill=""/>
        </w:rPr>
        <w:t xml:space="preserve">. </w:t>
      </w:r>
      <w:r>
        <w:rPr>
          <w:rStyle w:val="RefArticleTitle"/>
        </w:rPr>
        <w:t xml:space="preserve">Generation of a humanized monoclonal antibody against human parathyroid hormone-related protein and its efficacy against humoral hypercalcemia of malignancy</w:t>
      </w:r>
      <w:r>
        <w:rPr>
          <w:shd w:val="clear" w:color="" w:fill=""/>
        </w:rPr>
        <w:t xml:space="preserve">. </w:t>
      </w:r>
      <w:r>
        <w:rPr>
          <w:rStyle w:val=""/>
        </w:rPr>
        <w:t xml:space="preserve">Anticancer Research</w:t>
      </w:r>
      <w:r>
        <w:rPr>
          <w:shd w:val="clear" w:color="" w:fill=""/>
        </w:rPr>
        <w:t xml:space="preserve"> </w:t>
      </w:r>
      <w:r>
        <w:rPr>
          <w:rStyle w:val=""/>
        </w:rPr>
        <w:t xml:space="preserve">24</w:t>
      </w:r>
      <w:r>
        <w:rPr>
          <w:shd w:val="clear" w:color="" w:fill=""/>
        </w:rPr>
        <w:t xml:space="preserve">:</w:t>
      </w:r>
      <w:r>
        <w:rPr>
          <w:rStyle w:val="RefFPage"/>
        </w:rPr>
        <w:t xml:space="preserve">2665</w:t>
      </w:r>
      <w:r>
        <w:rPr>
          <w:shd w:val="clear" w:color="" w:fill=""/>
        </w:rPr>
        <w:t xml:space="preserve">–</w:t>
      </w:r>
      <w:r>
        <w:rPr>
          <w:rStyle w:val="RefLPage"/>
        </w:rPr>
        <w:t xml:space="preserve">2673</w:t>
      </w:r>
      <w:r>
        <w:rPr>
          <w:shd w:val="clear" w:color="" w:fill=""/>
        </w:rPr>
        <w:t xml:space="preserve">.</w:t>
      </w:r>
    </w:p>
    <w:p>
      <w:pPr>
        <w:pStyle w:val="jrnlRefText"/>
      </w:pPr>
      <w:bookmarkStart w:id="71" w:name="R52"/>
      <w:bookmarkEnd w:id="71"/>
      <w:r>
        <w:rPr>
          <w:rStyle w:val="RefSurName"/>
        </w:rPr>
        <w:t xml:space="preserve">Partridge</w:t>
      </w:r>
      <w:r>
        <w:rPr>
          <w:rStyle w:val="RefAuthor"/>
        </w:rPr>
        <w:t xml:space="preserve"> </w:t>
      </w:r>
      <w:r>
        <w:rPr>
          <w:rStyle w:val="RefGivenName"/>
        </w:rPr>
        <w:t xml:space="preserve">NC</w:t>
      </w:r>
      <w:r>
        <w:rPr>
          <w:shd w:val="clear" w:color="" w:fill=""/>
        </w:rPr>
        <w:t xml:space="preserve">, </w:t>
      </w:r>
      <w:r>
        <w:rPr>
          <w:rStyle w:val="RefSurName"/>
        </w:rPr>
        <w:t xml:space="preserve">Kemp</w:t>
      </w:r>
      <w:r>
        <w:rPr>
          <w:rStyle w:val="RefAuthor"/>
        </w:rPr>
        <w:t xml:space="preserve"> </w:t>
      </w:r>
      <w:r>
        <w:rPr>
          <w:rStyle w:val="RefGivenName"/>
        </w:rPr>
        <w:t xml:space="preserve">BE</w:t>
      </w:r>
      <w:r>
        <w:rPr>
          <w:shd w:val="clear" w:color="" w:fill=""/>
        </w:rPr>
        <w:t xml:space="preserve">, </w:t>
      </w:r>
      <w:r>
        <w:rPr>
          <w:rStyle w:val="RefSurName"/>
        </w:rPr>
        <w:t xml:space="preserve">Veroni</w:t>
      </w:r>
      <w:r>
        <w:rPr>
          <w:rStyle w:val="RefAuthor"/>
        </w:rPr>
        <w:t xml:space="preserve"> </w:t>
      </w:r>
      <w:r>
        <w:rPr>
          <w:rStyle w:val="RefGivenName"/>
        </w:rPr>
        <w:t xml:space="preserve">MC</w:t>
      </w:r>
      <w:r>
        <w:rPr>
          <w:shd w:val="clear" w:color="" w:fill=""/>
        </w:rPr>
        <w:t xml:space="preserve">, </w:t>
      </w:r>
      <w:r>
        <w:rPr>
          <w:rStyle w:val="RefSurName"/>
        </w:rPr>
        <w:t xml:space="preserve">Martin</w:t>
      </w:r>
      <w:r>
        <w:rPr>
          <w:rStyle w:val="RefAuthor"/>
        </w:rPr>
        <w:t xml:space="preserve"> </w:t>
      </w:r>
      <w:r>
        <w:rPr>
          <w:rStyle w:val="RefGivenName"/>
        </w:rPr>
        <w:t xml:space="preserve">TJ</w:t>
      </w:r>
      <w:r>
        <w:rPr>
          <w:shd w:val="clear" w:color="" w:fill=""/>
        </w:rPr>
        <w:t xml:space="preserve">. </w:t>
      </w:r>
      <w:r>
        <w:rPr>
          <w:rStyle w:val="RefYear"/>
        </w:rPr>
        <w:t xml:space="preserve">1981</w:t>
      </w:r>
      <w:r>
        <w:rPr>
          <w:shd w:val="clear" w:color="" w:fill=""/>
        </w:rPr>
        <w:t xml:space="preserve">. </w:t>
      </w:r>
      <w:r>
        <w:rPr>
          <w:rStyle w:val="RefArticleTitle"/>
        </w:rPr>
        <w:t xml:space="preserve">Activation of adenosine 3',5'-monophosphate-dependent protein kinase in normal and malignant bone cells by parathyroid hormone, </w:t>
      </w:r>
      <w:r>
        <w:rPr>
          <w:rStyle w:val="1efArticleTitle"/>
        </w:rPr>
        <w:t xml:space="preserve"/>
      </w:r>
      <w:r>
        <w:rPr>
          <w:rStyle w:val="RefArticleTitle"/>
        </w:rPr>
        <w:t xml:space="preserve">prostaglandin E2, and prostacyclin</w:t>
      </w:r>
      <w:r>
        <w:rPr>
          <w:shd w:val="clear" w:color="" w:fill=""/>
        </w:rPr>
        <w:t xml:space="preserve">. </w:t>
      </w:r>
      <w:r>
        <w:rPr>
          <w:rStyle w:val=""/>
        </w:rPr>
        <w:t xml:space="preserve">Endocrinology</w:t>
      </w:r>
      <w:r>
        <w:rPr>
          <w:shd w:val="clear" w:color="" w:fill=""/>
        </w:rPr>
        <w:t xml:space="preserve"> </w:t>
      </w:r>
      <w:r>
        <w:rPr>
          <w:rStyle w:val=""/>
        </w:rPr>
        <w:t xml:space="preserve">108</w:t>
      </w:r>
      <w:r>
        <w:rPr>
          <w:shd w:val="clear" w:color="" w:fill=""/>
        </w:rPr>
        <w:t xml:space="preserve">:</w:t>
      </w:r>
      <w:r>
        <w:rPr>
          <w:rStyle w:val="RefFPage"/>
        </w:rPr>
        <w:t xml:space="preserve">220</w:t>
      </w:r>
      <w:r>
        <w:rPr>
          <w:shd w:val="clear" w:color="" w:fill=""/>
        </w:rPr>
        <w:t xml:space="preserve">–</w:t>
      </w:r>
      <w:r>
        <w:rPr>
          <w:rStyle w:val="RefLPage"/>
        </w:rPr>
        <w:t xml:space="preserve">225</w:t>
      </w:r>
      <w:r>
        <w:rPr>
          <w:shd w:val="clear" w:color="" w:fill=""/>
        </w:rPr>
        <w:t xml:space="preserve">.</w:t>
      </w:r>
    </w:p>
    <w:p>
      <w:pPr>
        <w:pStyle w:val="jrnlRefText"/>
      </w:pPr>
      <w:bookmarkStart w:id="72" w:name="R53"/>
      <w:bookmarkEnd w:id="72"/>
      <w:r>
        <w:rPr>
          <w:rStyle w:val="RefSurName"/>
        </w:rPr>
        <w:t xml:space="preserve">Partridge</w:t>
      </w:r>
      <w:r>
        <w:rPr>
          <w:rStyle w:val="RefAuthor"/>
        </w:rPr>
        <w:t xml:space="preserve"> </w:t>
      </w:r>
      <w:r>
        <w:rPr>
          <w:rStyle w:val="RefGivenName"/>
        </w:rPr>
        <w:t xml:space="preserve">NC</w:t>
      </w:r>
      <w:r>
        <w:rPr>
          <w:shd w:val="clear" w:color="" w:fill=""/>
        </w:rPr>
        <w:t xml:space="preserve">, </w:t>
      </w:r>
      <w:r>
        <w:rPr>
          <w:rStyle w:val="RefSurName"/>
        </w:rPr>
        <w:t xml:space="preserve">Alcorn</w:t>
      </w:r>
      <w:r>
        <w:rPr>
          <w:rStyle w:val="RefAuthor"/>
        </w:rPr>
        <w:t xml:space="preserve"> </w:t>
      </w:r>
      <w:r>
        <w:rPr>
          <w:rStyle w:val="RefGivenName"/>
        </w:rPr>
        <w:t xml:space="preserve">D</w:t>
      </w:r>
      <w:r>
        <w:rPr>
          <w:shd w:val="clear" w:color="" w:fill=""/>
        </w:rPr>
        <w:t xml:space="preserve">, </w:t>
      </w:r>
      <w:r>
        <w:rPr>
          <w:rStyle w:val="RefSurName"/>
        </w:rPr>
        <w:t xml:space="preserve">Michelangeli</w:t>
      </w:r>
      <w:r>
        <w:rPr>
          <w:rStyle w:val="RefAuthor"/>
        </w:rPr>
        <w:t xml:space="preserve"> </w:t>
      </w:r>
      <w:r>
        <w:rPr>
          <w:rStyle w:val="RefGivenName"/>
        </w:rPr>
        <w:t xml:space="preserve">VP</w:t>
      </w:r>
      <w:r>
        <w:rPr>
          <w:shd w:val="clear" w:color="" w:fill=""/>
        </w:rPr>
        <w:t xml:space="preserve">, </w:t>
      </w:r>
      <w:r>
        <w:rPr>
          <w:rStyle w:val="RefSurName"/>
        </w:rPr>
        <w:t xml:space="preserve">Ryan</w:t>
      </w:r>
      <w:r>
        <w:rPr>
          <w:rStyle w:val="RefAuthor"/>
        </w:rPr>
        <w:t xml:space="preserve"> </w:t>
      </w:r>
      <w:r>
        <w:rPr>
          <w:rStyle w:val="RefGivenName"/>
        </w:rPr>
        <w:t xml:space="preserve">G</w:t>
      </w:r>
      <w:r>
        <w:rPr>
          <w:shd w:val="clear" w:color="" w:fill=""/>
        </w:rPr>
        <w:t xml:space="preserve">, </w:t>
      </w:r>
      <w:r>
        <w:rPr>
          <w:rStyle w:val="RefSurName"/>
        </w:rPr>
        <w:t xml:space="preserve">Martin</w:t>
      </w:r>
      <w:r>
        <w:rPr>
          <w:rStyle w:val="RefAuthor"/>
        </w:rPr>
        <w:t xml:space="preserve"> </w:t>
      </w:r>
      <w:r>
        <w:rPr>
          <w:rStyle w:val="RefGivenName"/>
        </w:rPr>
        <w:t xml:space="preserve">TJ</w:t>
      </w:r>
      <w:r>
        <w:rPr>
          <w:shd w:val="clear" w:color="" w:fill=""/>
        </w:rPr>
        <w:t xml:space="preserve">. </w:t>
      </w:r>
      <w:r>
        <w:rPr>
          <w:rStyle w:val="RefYear"/>
        </w:rPr>
        <w:t xml:space="preserve">1983</w:t>
      </w:r>
      <w:r>
        <w:rPr>
          <w:shd w:val="clear" w:color="" w:fill=""/>
        </w:rPr>
        <w:t xml:space="preserve">. </w:t>
      </w:r>
      <w:r>
        <w:rPr>
          <w:rStyle w:val="RefArticleTitle"/>
        </w:rPr>
        <w:t xml:space="preserve">Morphological and biochemical characterization of four clonal osteogenic sarcoma cell lines of rat origin</w:t>
      </w:r>
      <w:r>
        <w:rPr>
          <w:shd w:val="clear" w:color="" w:fill=""/>
        </w:rPr>
        <w:t xml:space="preserve">. </w:t>
      </w:r>
      <w:r>
        <w:rPr>
          <w:rStyle w:val=""/>
        </w:rPr>
        <w:t xml:space="preserve">Cancer Research</w:t>
      </w:r>
      <w:r>
        <w:rPr>
          <w:shd w:val="clear" w:color="" w:fill=""/>
        </w:rPr>
        <w:t xml:space="preserve"> </w:t>
      </w:r>
      <w:r>
        <w:rPr>
          <w:rStyle w:val=""/>
        </w:rPr>
        <w:t xml:space="preserve">43</w:t>
      </w:r>
      <w:r>
        <w:rPr>
          <w:shd w:val="clear" w:color="" w:fill=""/>
        </w:rPr>
        <w:t xml:space="preserve">:</w:t>
      </w:r>
      <w:r>
        <w:rPr>
          <w:rStyle w:val="RefFPage"/>
        </w:rPr>
        <w:t xml:space="preserve">4308</w:t>
      </w:r>
      <w:r>
        <w:rPr>
          <w:shd w:val="clear" w:color="" w:fill=""/>
        </w:rPr>
        <w:t xml:space="preserve">–</w:t>
      </w:r>
      <w:r>
        <w:rPr>
          <w:rStyle w:val="RefLPage"/>
        </w:rPr>
        <w:t xml:space="preserve">4314</w:t>
      </w:r>
      <w:r>
        <w:rPr>
          <w:shd w:val="clear" w:color="" w:fill=""/>
        </w:rPr>
        <w:t xml:space="preserve">.</w:t>
      </w:r>
    </w:p>
    <w:p>
      <w:pPr>
        <w:pStyle w:val="jrnlRefText"/>
      </w:pPr>
      <w:bookmarkStart w:id="73" w:name="R54"/>
      <w:bookmarkEnd w:id="73"/>
      <w:r>
        <w:rPr>
          <w:rStyle w:val="RefSurName"/>
        </w:rPr>
        <w:t xml:space="preserve">Pattabiraman</w:t>
      </w:r>
      <w:r>
        <w:rPr>
          <w:rStyle w:val="RefAuthor"/>
        </w:rPr>
        <w:t xml:space="preserve"> </w:t>
      </w:r>
      <w:r>
        <w:rPr>
          <w:rStyle w:val="RefGivenName"/>
        </w:rPr>
        <w:t xml:space="preserve">DR</w:t>
      </w:r>
      <w:r>
        <w:rPr>
          <w:shd w:val="clear" w:color="" w:fill=""/>
        </w:rPr>
        <w:t xml:space="preserve">, </w:t>
      </w:r>
      <w:r>
        <w:rPr>
          <w:rStyle w:val="RefSurName"/>
        </w:rPr>
        <w:t xml:space="preserve">Bierie</w:t>
      </w:r>
      <w:r>
        <w:rPr>
          <w:rStyle w:val="RefAuthor"/>
        </w:rPr>
        <w:t xml:space="preserve"> </w:t>
      </w:r>
      <w:r>
        <w:rPr>
          <w:rStyle w:val="RefGivenName"/>
        </w:rPr>
        <w:t xml:space="preserve">B</w:t>
      </w:r>
      <w:r>
        <w:rPr>
          <w:shd w:val="clear" w:color="" w:fill=""/>
        </w:rPr>
        <w:t xml:space="preserve">, </w:t>
      </w:r>
      <w:r>
        <w:rPr>
          <w:rStyle w:val="RefSurName"/>
        </w:rPr>
        <w:t xml:space="preserve">Kober</w:t>
      </w:r>
      <w:r>
        <w:rPr>
          <w:rStyle w:val="RefAuthor"/>
        </w:rPr>
        <w:t xml:space="preserve"> </w:t>
      </w:r>
      <w:r>
        <w:rPr>
          <w:rStyle w:val="RefGivenName"/>
        </w:rPr>
        <w:t xml:space="preserve">KI</w:t>
      </w:r>
      <w:r>
        <w:rPr>
          <w:shd w:val="clear" w:color="" w:fill=""/>
        </w:rPr>
        <w:t xml:space="preserve">, </w:t>
      </w:r>
      <w:r>
        <w:rPr>
          <w:rStyle w:val="RefSurName"/>
        </w:rPr>
        <w:t xml:space="preserve">Thiru</w:t>
      </w:r>
      <w:r>
        <w:rPr>
          <w:rStyle w:val="RefAuthor"/>
        </w:rPr>
        <w:t xml:space="preserve"> </w:t>
      </w:r>
      <w:r>
        <w:rPr>
          <w:rStyle w:val="RefGivenName"/>
        </w:rPr>
        <w:t xml:space="preserve">P</w:t>
      </w:r>
      <w:r>
        <w:rPr>
          <w:shd w:val="clear" w:color="" w:fill=""/>
        </w:rPr>
        <w:t xml:space="preserve">, </w:t>
      </w:r>
      <w:r>
        <w:rPr>
          <w:rStyle w:val="RefSurName"/>
        </w:rPr>
        <w:t xml:space="preserve">Krall</w:t>
      </w:r>
      <w:r>
        <w:rPr>
          <w:rStyle w:val="RefAuthor"/>
        </w:rPr>
        <w:t xml:space="preserve"> </w:t>
      </w:r>
      <w:r>
        <w:rPr>
          <w:rStyle w:val="RefGivenName"/>
        </w:rPr>
        <w:t xml:space="preserve">JA</w:t>
      </w:r>
      <w:r>
        <w:rPr>
          <w:shd w:val="clear" w:color="" w:fill=""/>
        </w:rPr>
        <w:t xml:space="preserve">, </w:t>
      </w:r>
      <w:r>
        <w:rPr>
          <w:rStyle w:val="RefSurName"/>
        </w:rPr>
        <w:t xml:space="preserve">Zill</w:t>
      </w:r>
      <w:r>
        <w:rPr>
          <w:rStyle w:val="RefAuthor"/>
        </w:rPr>
        <w:t xml:space="preserve"> </w:t>
      </w:r>
      <w:r>
        <w:rPr>
          <w:rStyle w:val="RefGivenName"/>
        </w:rPr>
        <w:t xml:space="preserve">C</w:t>
      </w:r>
      <w:r>
        <w:rPr>
          <w:shd w:val="clear" w:color="" w:fill=""/>
        </w:rPr>
        <w:t xml:space="preserve">, </w:t>
      </w:r>
      <w:r>
        <w:rPr>
          <w:rStyle w:val="RefSurName"/>
        </w:rPr>
        <w:t xml:space="preserve">Reinhardt</w:t>
      </w:r>
      <w:r>
        <w:rPr>
          <w:rStyle w:val="RefAuthor"/>
        </w:rPr>
        <w:t xml:space="preserve"> </w:t>
      </w:r>
      <w:r>
        <w:rPr>
          <w:rStyle w:val="RefGivenName"/>
        </w:rPr>
        <w:t xml:space="preserve">F</w:t>
      </w:r>
      <w:r>
        <w:rPr>
          <w:shd w:val="clear" w:color="" w:fill=""/>
        </w:rPr>
        <w:t xml:space="preserve">, </w:t>
      </w:r>
      <w:r>
        <w:rPr>
          <w:rStyle w:val="RefSurName"/>
        </w:rPr>
        <w:t xml:space="preserve">Tam</w:t>
      </w:r>
      <w:r>
        <w:rPr>
          <w:rStyle w:val="RefAuthor"/>
        </w:rPr>
        <w:t xml:space="preserve"> </w:t>
      </w:r>
      <w:r>
        <w:rPr>
          <w:rStyle w:val="RefGivenName"/>
        </w:rPr>
        <w:t xml:space="preserve">WL</w:t>
      </w:r>
      <w:r>
        <w:rPr>
          <w:shd w:val="clear" w:color="" w:fill=""/>
        </w:rPr>
        <w:t xml:space="preserve">, </w:t>
      </w:r>
      <w:r>
        <w:rPr>
          <w:rStyle w:val="RefSurName"/>
        </w:rPr>
        <w:t xml:space="preserve">Weinberg</w:t>
      </w:r>
      <w:r>
        <w:rPr>
          <w:rStyle w:val="RefAuthor"/>
        </w:rPr>
        <w:t xml:space="preserve"> </w:t>
      </w:r>
      <w:r>
        <w:rPr>
          <w:rStyle w:val="RefGivenName"/>
        </w:rPr>
        <w:t xml:space="preserve">RA</w:t>
      </w:r>
      <w:r>
        <w:rPr>
          <w:shd w:val="clear" w:color="" w:fill=""/>
        </w:rPr>
        <w:t xml:space="preserve">. </w:t>
      </w:r>
      <w:r>
        <w:rPr>
          <w:rStyle w:val="RefYear"/>
        </w:rPr>
        <w:t xml:space="preserve">2016</w:t>
      </w:r>
      <w:r>
        <w:rPr>
          <w:shd w:val="clear" w:color="" w:fill=""/>
        </w:rPr>
        <w:t xml:space="preserve">. </w:t>
      </w:r>
      <w:r>
        <w:rPr>
          <w:rStyle w:val="RefArticleTitle"/>
        </w:rPr>
        <w:t xml:space="preserve">Activation of PKA leads to mesenchymal-to-epithelial transition and loss of tumor-initiating ability</w:t>
      </w:r>
      <w:r>
        <w:rPr>
          <w:shd w:val="clear" w:color="" w:fill=""/>
        </w:rPr>
        <w:t xml:space="preserve">. </w:t>
      </w:r>
      <w:r>
        <w:rPr>
          <w:rStyle w:val=""/>
        </w:rPr>
        <w:t xml:space="preserve">Science</w:t>
      </w:r>
      <w:r>
        <w:rPr>
          <w:shd w:val="clear" w:color="" w:fill=""/>
        </w:rPr>
        <w:t xml:space="preserve"> </w:t>
      </w:r>
      <w:r>
        <w:rPr>
          <w:rStyle w:val=""/>
        </w:rPr>
        <w:t xml:space="preserve">351</w:t>
      </w:r>
      <w:r>
        <w:rPr>
          <w:shd w:val="clear" w:color="" w:fill=""/>
        </w:rPr>
        <w:t xml:space="preserve">:</w:t>
      </w:r>
      <w:r>
        <w:rPr>
          <w:rStyle w:val="RefFPage"/>
        </w:rPr>
        <w:t xml:space="preserve">aad3680</w:t>
      </w:r>
      <w:r>
        <w:rPr>
          <w:shd w:val="clear" w:color="" w:fill=""/>
        </w:rPr>
        <w:t xml:space="preserve">.</w:t>
      </w:r>
    </w:p>
    <w:p>
      <w:pPr>
        <w:pStyle w:val="jrnlRefText"/>
      </w:pPr>
      <w:bookmarkStart w:id="74" w:name="R55"/>
      <w:bookmarkEnd w:id="74"/>
      <w:r>
        <w:rPr>
          <w:rStyle w:val="RefSurName"/>
        </w:rPr>
        <w:t xml:space="preserve">Perry</w:t>
      </w:r>
      <w:r>
        <w:rPr>
          <w:rStyle w:val="RefAuthor"/>
        </w:rPr>
        <w:t xml:space="preserve"> </w:t>
      </w:r>
      <w:r>
        <w:rPr>
          <w:rStyle w:val="RefGivenName"/>
        </w:rPr>
        <w:t xml:space="preserve">JA</w:t>
      </w:r>
      <w:r>
        <w:rPr>
          <w:shd w:val="clear" w:color="" w:fill=""/>
        </w:rPr>
        <w:t xml:space="preserve">, </w:t>
      </w:r>
      <w:r>
        <w:rPr>
          <w:rStyle w:val="RefSurName"/>
        </w:rPr>
        <w:t xml:space="preserve">Kiezun</w:t>
      </w:r>
      <w:r>
        <w:rPr>
          <w:rStyle w:val="RefAuthor"/>
        </w:rPr>
        <w:t xml:space="preserve"> </w:t>
      </w:r>
      <w:r>
        <w:rPr>
          <w:rStyle w:val="RefGivenName"/>
        </w:rPr>
        <w:t xml:space="preserve">A</w:t>
      </w:r>
      <w:r>
        <w:rPr>
          <w:shd w:val="clear" w:color="" w:fill=""/>
        </w:rPr>
        <w:t xml:space="preserve">, </w:t>
      </w:r>
      <w:r>
        <w:rPr>
          <w:rStyle w:val="RefSurName"/>
        </w:rPr>
        <w:t xml:space="preserve">Tonzi</w:t>
      </w:r>
      <w:r>
        <w:rPr>
          <w:rStyle w:val="RefAuthor"/>
        </w:rPr>
        <w:t xml:space="preserve"> </w:t>
      </w:r>
      <w:r>
        <w:rPr>
          <w:rStyle w:val="RefGivenName"/>
        </w:rPr>
        <w:t xml:space="preserve">P</w:t>
      </w:r>
      <w:r>
        <w:rPr>
          <w:shd w:val="clear" w:color="" w:fill=""/>
        </w:rPr>
        <w:t xml:space="preserve">, </w:t>
      </w:r>
      <w:r>
        <w:rPr>
          <w:rStyle w:val="RefSurName"/>
        </w:rPr>
        <w:t xml:space="preserve">Van Allen</w:t>
      </w:r>
      <w:r>
        <w:rPr>
          <w:rStyle w:val="RefAuthor"/>
        </w:rPr>
        <w:t xml:space="preserve"> </w:t>
      </w:r>
      <w:r>
        <w:rPr>
          <w:rStyle w:val="RefGivenName"/>
        </w:rPr>
        <w:t xml:space="preserve">EM</w:t>
      </w:r>
      <w:r>
        <w:rPr>
          <w:shd w:val="clear" w:color="" w:fill=""/>
        </w:rPr>
        <w:t xml:space="preserve">, </w:t>
      </w:r>
      <w:r>
        <w:rPr>
          <w:rStyle w:val="RefSurName"/>
        </w:rPr>
        <w:t xml:space="preserve">Carter</w:t>
      </w:r>
      <w:r>
        <w:rPr>
          <w:rStyle w:val="RefAuthor"/>
        </w:rPr>
        <w:t xml:space="preserve"> </w:t>
      </w:r>
      <w:r>
        <w:rPr>
          <w:rStyle w:val="RefGivenName"/>
        </w:rPr>
        <w:t xml:space="preserve">SL</w:t>
      </w:r>
      <w:r>
        <w:rPr>
          <w:shd w:val="clear" w:color="" w:fill=""/>
        </w:rPr>
        <w:t xml:space="preserve">, </w:t>
      </w:r>
      <w:r>
        <w:rPr>
          <w:rStyle w:val="RefSurName"/>
        </w:rPr>
        <w:t xml:space="preserve">Baca</w:t>
      </w:r>
      <w:r>
        <w:rPr>
          <w:rStyle w:val="RefAuthor"/>
        </w:rPr>
        <w:t xml:space="preserve"> </w:t>
      </w:r>
      <w:r>
        <w:rPr>
          <w:rStyle w:val="RefGivenName"/>
        </w:rPr>
        <w:t xml:space="preserve">SC</w:t>
      </w:r>
      <w:r>
        <w:rPr>
          <w:shd w:val="clear" w:color="" w:fill=""/>
        </w:rPr>
        <w:t xml:space="preserve">, </w:t>
      </w:r>
      <w:r>
        <w:rPr>
          <w:rStyle w:val="RefSurName"/>
        </w:rPr>
        <w:t xml:space="preserve">Cowley</w:t>
      </w:r>
      <w:r>
        <w:rPr>
          <w:rStyle w:val="RefAuthor"/>
        </w:rPr>
        <w:t xml:space="preserve"> </w:t>
      </w:r>
      <w:r>
        <w:rPr>
          <w:rStyle w:val="RefGivenName"/>
        </w:rPr>
        <w:t xml:space="preserve">GS</w:t>
      </w:r>
      <w:r>
        <w:rPr>
          <w:shd w:val="clear" w:color="" w:fill=""/>
        </w:rPr>
        <w:t xml:space="preserve">, </w:t>
      </w:r>
      <w:r>
        <w:rPr>
          <w:rStyle w:val="RefSurName"/>
        </w:rPr>
        <w:t xml:space="preserve">Bhatt</w:t>
      </w:r>
      <w:r>
        <w:rPr>
          <w:rStyle w:val="RefAuthor"/>
        </w:rPr>
        <w:t xml:space="preserve"> </w:t>
      </w:r>
      <w:r>
        <w:rPr>
          <w:rStyle w:val="RefGivenName"/>
        </w:rPr>
        <w:t xml:space="preserve">AS</w:t>
      </w:r>
      <w:r>
        <w:rPr>
          <w:shd w:val="clear" w:color="" w:fill=""/>
        </w:rPr>
        <w:t xml:space="preserve">, </w:t>
      </w:r>
      <w:r>
        <w:rPr>
          <w:rStyle w:val="RefSurName"/>
        </w:rPr>
        <w:t xml:space="preserve">Rheinbay</w:t>
      </w:r>
      <w:r>
        <w:rPr>
          <w:rStyle w:val="RefAuthor"/>
        </w:rPr>
        <w:t xml:space="preserve"> </w:t>
      </w:r>
      <w:r>
        <w:rPr>
          <w:rStyle w:val="RefGivenName"/>
        </w:rPr>
        <w:t xml:space="preserve">E</w:t>
      </w:r>
      <w:r>
        <w:rPr>
          <w:shd w:val="clear" w:color="" w:fill=""/>
        </w:rPr>
        <w:t xml:space="preserve">, </w:t>
      </w:r>
      <w:r>
        <w:rPr>
          <w:rStyle w:val="RefSurName"/>
        </w:rPr>
        <w:t xml:space="preserve">Pedamallu</w:t>
      </w:r>
      <w:r>
        <w:rPr>
          <w:rStyle w:val="RefAuthor"/>
        </w:rPr>
        <w:t xml:space="preserve"> </w:t>
      </w:r>
      <w:r>
        <w:rPr>
          <w:rStyle w:val="RefGivenName"/>
        </w:rPr>
        <w:t xml:space="preserve">CS</w:t>
      </w:r>
      <w:r>
        <w:rPr>
          <w:shd w:val="clear" w:color="" w:fill=""/>
        </w:rPr>
        <w:t xml:space="preserve">, </w:t>
      </w:r>
      <w:r>
        <w:rPr>
          <w:rStyle w:val="RefSurName"/>
        </w:rPr>
        <w:t xml:space="preserve">Helman</w:t>
      </w:r>
      <w:r>
        <w:rPr>
          <w:rStyle w:val="RefAuthor"/>
        </w:rPr>
        <w:t xml:space="preserve"> </w:t>
      </w:r>
      <w:r>
        <w:rPr>
          <w:rStyle w:val="RefGivenName"/>
        </w:rPr>
        <w:t xml:space="preserve">E</w:t>
      </w:r>
      <w:r>
        <w:rPr>
          <w:shd w:val="clear" w:color="" w:fill=""/>
        </w:rPr>
        <w:t xml:space="preserve">, </w:t>
      </w:r>
      <w:r>
        <w:rPr>
          <w:rStyle w:val="RefSurName"/>
        </w:rPr>
        <w:t xml:space="preserve">Taylor-Weiner</w:t>
      </w:r>
      <w:r>
        <w:rPr>
          <w:rStyle w:val="RefAuthor"/>
        </w:rPr>
        <w:t xml:space="preserve"> </w:t>
      </w:r>
      <w:r>
        <w:rPr>
          <w:rStyle w:val="RefGivenName"/>
        </w:rPr>
        <w:t xml:space="preserve">A</w:t>
      </w:r>
      <w:r>
        <w:rPr>
          <w:shd w:val="clear" w:color="" w:fill=""/>
        </w:rPr>
        <w:t xml:space="preserve">, </w:t>
      </w:r>
      <w:r>
        <w:rPr>
          <w:rStyle w:val="RefSurName"/>
        </w:rPr>
        <w:t xml:space="preserve">McKenna</w:t>
      </w:r>
      <w:r>
        <w:rPr>
          <w:rStyle w:val="RefAuthor"/>
        </w:rPr>
        <w:t xml:space="preserve"> </w:t>
      </w:r>
      <w:r>
        <w:rPr>
          <w:rStyle w:val="RefGivenName"/>
        </w:rPr>
        <w:t xml:space="preserve">A</w:t>
      </w:r>
      <w:r>
        <w:rPr>
          <w:shd w:val="clear" w:color="" w:fill=""/>
        </w:rPr>
        <w:t xml:space="preserve">, </w:t>
      </w:r>
      <w:r>
        <w:rPr>
          <w:rStyle w:val="RefSurName"/>
        </w:rPr>
        <w:t xml:space="preserve">DeLuca</w:t>
      </w:r>
      <w:r>
        <w:rPr>
          <w:rStyle w:val="RefAuthor"/>
        </w:rPr>
        <w:t xml:space="preserve"> </w:t>
      </w:r>
      <w:r>
        <w:rPr>
          <w:rStyle w:val="RefGivenName"/>
        </w:rPr>
        <w:t xml:space="preserve">DS</w:t>
      </w:r>
      <w:r>
        <w:rPr>
          <w:shd w:val="clear" w:color="" w:fill=""/>
        </w:rPr>
        <w:t xml:space="preserve">, </w:t>
      </w:r>
      <w:r>
        <w:rPr>
          <w:rStyle w:val="RefSurName"/>
        </w:rPr>
        <w:t xml:space="preserve">Lawrence</w:t>
      </w:r>
      <w:r>
        <w:rPr>
          <w:rStyle w:val="RefAuthor"/>
        </w:rPr>
        <w:t xml:space="preserve"> </w:t>
      </w:r>
      <w:r>
        <w:rPr>
          <w:rStyle w:val="RefGivenName"/>
        </w:rPr>
        <w:t xml:space="preserve">MS</w:t>
      </w:r>
      <w:r>
        <w:rPr>
          <w:shd w:val="clear" w:color="" w:fill=""/>
        </w:rPr>
        <w:t xml:space="preserve">, </w:t>
      </w:r>
      <w:r>
        <w:rPr>
          <w:rStyle w:val="RefSurName"/>
        </w:rPr>
        <w:t xml:space="preserve">Ambrogio</w:t>
      </w:r>
      <w:r>
        <w:rPr>
          <w:rStyle w:val="RefAuthor"/>
        </w:rPr>
        <w:t xml:space="preserve"> </w:t>
      </w:r>
      <w:r>
        <w:rPr>
          <w:rStyle w:val="RefGivenName"/>
        </w:rPr>
        <w:t xml:space="preserve">L</w:t>
      </w:r>
      <w:r>
        <w:rPr>
          <w:shd w:val="clear" w:color="" w:fill=""/>
        </w:rPr>
        <w:t xml:space="preserve">, </w:t>
      </w:r>
      <w:r>
        <w:rPr>
          <w:rStyle w:val="RefSurName"/>
        </w:rPr>
        <w:t xml:space="preserve">Sougnez</w:t>
      </w:r>
      <w:r>
        <w:rPr>
          <w:rStyle w:val="RefAuthor"/>
        </w:rPr>
        <w:t xml:space="preserve"> </w:t>
      </w:r>
      <w:r>
        <w:rPr>
          <w:rStyle w:val="RefGivenName"/>
        </w:rPr>
        <w:t xml:space="preserve">C</w:t>
      </w:r>
      <w:r>
        <w:rPr>
          <w:shd w:val="clear" w:color="" w:fill=""/>
        </w:rPr>
        <w:t xml:space="preserve">, </w:t>
      </w:r>
      <w:r>
        <w:rPr>
          <w:rStyle w:val="RefSurName"/>
        </w:rPr>
        <w:t xml:space="preserve">Sivachenko</w:t>
      </w:r>
      <w:r>
        <w:rPr>
          <w:rStyle w:val="RefAuthor"/>
        </w:rPr>
        <w:t xml:space="preserve"> </w:t>
      </w:r>
      <w:r>
        <w:rPr>
          <w:rStyle w:val="RefGivenName"/>
        </w:rPr>
        <w:t xml:space="preserve">A</w:t>
      </w:r>
      <w:r>
        <w:rPr>
          <w:shd w:val="clear" w:color="" w:fill=""/>
        </w:rPr>
        <w:t xml:space="preserve">, </w:t>
      </w:r>
      <w:r>
        <w:rPr>
          <w:rStyle w:val="RefSurName"/>
        </w:rPr>
        <w:t xml:space="preserve">Walensky</w:t>
      </w:r>
      <w:r>
        <w:rPr>
          <w:rStyle w:val="RefAuthor"/>
        </w:rPr>
        <w:t xml:space="preserve"> </w:t>
      </w:r>
      <w:r>
        <w:rPr>
          <w:rStyle w:val="RefGivenName"/>
        </w:rPr>
        <w:t xml:space="preserve">LD</w:t>
      </w:r>
      <w:r>
        <w:rPr>
          <w:shd w:val="clear" w:color="" w:fill=""/>
        </w:rPr>
        <w:t xml:space="preserve">, </w:t>
      </w:r>
      <w:r>
        <w:rPr>
          <w:rStyle w:val="RefSurName"/>
        </w:rPr>
        <w:t xml:space="preserve">Wagle</w:t>
      </w:r>
      <w:r>
        <w:rPr>
          <w:rStyle w:val="RefAuthor"/>
        </w:rPr>
        <w:t xml:space="preserve"> </w:t>
      </w:r>
      <w:r>
        <w:rPr>
          <w:rStyle w:val="RefGivenName"/>
        </w:rPr>
        <w:t xml:space="preserve">N</w:t>
      </w:r>
      <w:r>
        <w:rPr>
          <w:shd w:val="clear" w:color="" w:fill=""/>
        </w:rPr>
        <w:t xml:space="preserve">, </w:t>
      </w:r>
      <w:r>
        <w:rPr>
          <w:rStyle w:val="RefSurName"/>
        </w:rPr>
        <w:t xml:space="preserve">Mora</w:t>
      </w:r>
      <w:r>
        <w:rPr>
          <w:rStyle w:val="RefAuthor"/>
        </w:rPr>
        <w:t xml:space="preserve"> </w:t>
      </w:r>
      <w:r>
        <w:rPr>
          <w:rStyle w:val="RefGivenName"/>
        </w:rPr>
        <w:t xml:space="preserve">J</w:t>
      </w:r>
      <w:r>
        <w:rPr>
          <w:shd w:val="clear" w:color="" w:fill=""/>
        </w:rPr>
        <w:t xml:space="preserve">, </w:t>
      </w:r>
      <w:r>
        <w:rPr>
          <w:rStyle w:val="RefSurName"/>
        </w:rPr>
        <w:t xml:space="preserve">de Torres</w:t>
      </w:r>
      <w:r>
        <w:rPr>
          <w:rStyle w:val="RefAuthor"/>
        </w:rPr>
        <w:t xml:space="preserve"> </w:t>
      </w:r>
      <w:r>
        <w:rPr>
          <w:rStyle w:val="RefGivenName"/>
        </w:rPr>
        <w:t xml:space="preserve">C</w:t>
      </w:r>
      <w:r>
        <w:rPr>
          <w:shd w:val="clear" w:color="" w:fill=""/>
        </w:rPr>
        <w:t xml:space="preserve">, </w:t>
      </w:r>
      <w:r>
        <w:rPr>
          <w:rStyle w:val="RefSurName"/>
        </w:rPr>
        <w:t xml:space="preserve">Lavarino</w:t>
      </w:r>
      <w:r>
        <w:rPr>
          <w:rStyle w:val="RefAuthor"/>
        </w:rPr>
        <w:t xml:space="preserve"> </w:t>
      </w:r>
      <w:r>
        <w:rPr>
          <w:rStyle w:val="RefGivenName"/>
        </w:rPr>
        <w:t xml:space="preserve">C</w:t>
      </w:r>
      <w:r>
        <w:rPr>
          <w:shd w:val="clear" w:color="" w:fill=""/>
        </w:rPr>
        <w:t xml:space="preserve">, </w:t>
      </w:r>
      <w:r>
        <w:rPr>
          <w:rStyle w:val="RefSurName"/>
        </w:rPr>
        <w:t xml:space="preserve">Dos Santos Aguiar</w:t>
      </w:r>
      <w:r>
        <w:rPr>
          <w:rStyle w:val="RefAuthor"/>
        </w:rPr>
        <w:t xml:space="preserve"> </w:t>
      </w:r>
      <w:r>
        <w:rPr>
          <w:rStyle w:val="RefGivenName"/>
        </w:rPr>
        <w:t xml:space="preserve">S</w:t>
      </w:r>
      <w:r>
        <w:rPr>
          <w:shd w:val="clear" w:color="" w:fill=""/>
        </w:rPr>
        <w:t xml:space="preserve">, </w:t>
      </w:r>
      <w:r>
        <w:rPr>
          <w:rStyle w:val="RefSurName"/>
        </w:rPr>
        <w:t xml:space="preserve">Yunes</w:t>
      </w:r>
      <w:r>
        <w:rPr>
          <w:rStyle w:val="RefAuthor"/>
        </w:rPr>
        <w:t xml:space="preserve"> </w:t>
      </w:r>
      <w:r>
        <w:rPr>
          <w:rStyle w:val="RefGivenName"/>
        </w:rPr>
        <w:t xml:space="preserve">JA</w:t>
      </w:r>
      <w:r>
        <w:rPr>
          <w:shd w:val="clear" w:color="" w:fill=""/>
        </w:rPr>
        <w:t xml:space="preserve">, </w:t>
      </w:r>
      <w:r>
        <w:rPr>
          <w:rStyle w:val="RefSurName"/>
        </w:rPr>
        <w:t xml:space="preserve">Brandalise</w:t>
      </w:r>
      <w:r>
        <w:rPr>
          <w:rStyle w:val="RefAuthor"/>
        </w:rPr>
        <w:t xml:space="preserve"> </w:t>
      </w:r>
      <w:r>
        <w:rPr>
          <w:rStyle w:val="RefGivenName"/>
        </w:rPr>
        <w:t xml:space="preserve">SR</w:t>
      </w:r>
      <w:r>
        <w:rPr>
          <w:shd w:val="clear" w:color="" w:fill=""/>
        </w:rPr>
        <w:t xml:space="preserve">, </w:t>
      </w:r>
      <w:r>
        <w:rPr>
          <w:rStyle w:val="RefSurName"/>
        </w:rPr>
        <w:t xml:space="preserve">Mercado-Celis</w:t>
      </w:r>
      <w:r>
        <w:rPr>
          <w:rStyle w:val="RefAuthor"/>
        </w:rPr>
        <w:t xml:space="preserve"> </w:t>
      </w:r>
      <w:r>
        <w:rPr>
          <w:rStyle w:val="RefGivenName"/>
        </w:rPr>
        <w:t xml:space="preserve">GE</w:t>
      </w:r>
      <w:r>
        <w:rPr>
          <w:shd w:val="clear" w:color="" w:fill=""/>
        </w:rPr>
        <w:t xml:space="preserve">, </w:t>
      </w:r>
      <w:r>
        <w:rPr>
          <w:rStyle w:val="RefSurName"/>
        </w:rPr>
        <w:t xml:space="preserve">Melendez-Zajgla</w:t>
      </w:r>
      <w:r>
        <w:rPr>
          <w:rStyle w:val="RefAuthor"/>
        </w:rPr>
        <w:t xml:space="preserve"> </w:t>
      </w:r>
      <w:r>
        <w:rPr>
          <w:rStyle w:val="RefGivenName"/>
        </w:rPr>
        <w:t xml:space="preserve">J</w:t>
      </w:r>
      <w:r>
        <w:rPr>
          <w:shd w:val="clear" w:color="" w:fill=""/>
        </w:rPr>
        <w:t xml:space="preserve">, </w:t>
      </w:r>
      <w:r>
        <w:rPr>
          <w:rStyle w:val="RefSurName"/>
        </w:rPr>
        <w:t xml:space="preserve">Cárdenas-Cardós</w:t>
      </w:r>
      <w:r>
        <w:rPr>
          <w:rStyle w:val="RefAuthor"/>
        </w:rPr>
        <w:t xml:space="preserve"> </w:t>
      </w:r>
      <w:r>
        <w:rPr>
          <w:rStyle w:val="RefGivenName"/>
        </w:rPr>
        <w:t xml:space="preserve">R</w:t>
      </w:r>
      <w:r>
        <w:rPr>
          <w:shd w:val="clear" w:color="" w:fill=""/>
        </w:rPr>
        <w:t xml:space="preserve">, </w:t>
      </w:r>
      <w:r>
        <w:rPr>
          <w:rStyle w:val="RefSurName"/>
        </w:rPr>
        <w:t xml:space="preserve">Velasco-Hidalgo</w:t>
      </w:r>
      <w:r>
        <w:rPr>
          <w:rStyle w:val="RefAuthor"/>
        </w:rPr>
        <w:t xml:space="preserve"> </w:t>
      </w:r>
      <w:r>
        <w:rPr>
          <w:rStyle w:val="RefGivenName"/>
        </w:rPr>
        <w:t xml:space="preserve">L</w:t>
      </w:r>
      <w:r>
        <w:rPr>
          <w:shd w:val="clear" w:color="" w:fill=""/>
        </w:rPr>
        <w:t xml:space="preserve">, </w:t>
      </w:r>
      <w:r>
        <w:rPr>
          <w:rStyle w:val="RefSurName"/>
        </w:rPr>
        <w:t xml:space="preserve">Roberts</w:t>
      </w:r>
      <w:r>
        <w:rPr>
          <w:rStyle w:val="RefAuthor"/>
        </w:rPr>
        <w:t xml:space="preserve"> </w:t>
      </w:r>
      <w:r>
        <w:rPr>
          <w:rStyle w:val="RefGivenName"/>
        </w:rPr>
        <w:t xml:space="preserve">CWM</w:t>
      </w:r>
      <w:r>
        <w:rPr>
          <w:shd w:val="clear" w:color="" w:fill=""/>
        </w:rPr>
        <w:t xml:space="preserve">, </w:t>
      </w:r>
      <w:r>
        <w:rPr>
          <w:rStyle w:val="RefSurName"/>
        </w:rPr>
        <w:t xml:space="preserve">Garraway</w:t>
      </w:r>
      <w:r>
        <w:rPr>
          <w:rStyle w:val="RefAuthor"/>
        </w:rPr>
        <w:t xml:space="preserve"> </w:t>
      </w:r>
      <w:r>
        <w:rPr>
          <w:rStyle w:val="RefGivenName"/>
        </w:rPr>
        <w:t xml:space="preserve">LA</w:t>
      </w:r>
      <w:r>
        <w:rPr>
          <w:shd w:val="clear" w:color="" w:fill=""/>
        </w:rPr>
        <w:t xml:space="preserve">, </w:t>
      </w:r>
      <w:r>
        <w:rPr>
          <w:rStyle w:val="RefSurName"/>
        </w:rPr>
        <w:t xml:space="preserve">Rodriguez-Galindo</w:t>
      </w:r>
      <w:r>
        <w:rPr>
          <w:rStyle w:val="RefAuthor"/>
        </w:rPr>
        <w:t xml:space="preserve"> </w:t>
      </w:r>
      <w:r>
        <w:rPr>
          <w:rStyle w:val="RefGivenName"/>
        </w:rPr>
        <w:t xml:space="preserve">C</w:t>
      </w:r>
      <w:r>
        <w:rPr>
          <w:shd w:val="clear" w:color="" w:fill=""/>
        </w:rPr>
        <w:t xml:space="preserve">, </w:t>
      </w:r>
      <w:r>
        <w:rPr>
          <w:rStyle w:val="RefSurName"/>
        </w:rPr>
        <w:t xml:space="preserve">Gabriel</w:t>
      </w:r>
      <w:r>
        <w:rPr>
          <w:rStyle w:val="RefAuthor"/>
        </w:rPr>
        <w:t xml:space="preserve"> </w:t>
      </w:r>
      <w:r>
        <w:rPr>
          <w:rStyle w:val="RefGivenName"/>
        </w:rPr>
        <w:t xml:space="preserve">SB</w:t>
      </w:r>
      <w:r>
        <w:rPr>
          <w:shd w:val="clear" w:color="" w:fill=""/>
        </w:rPr>
        <w:t xml:space="preserve">, </w:t>
      </w:r>
      <w:r>
        <w:rPr>
          <w:rStyle w:val="RefSurName"/>
        </w:rPr>
        <w:t xml:space="preserve">Lander</w:t>
      </w:r>
      <w:r>
        <w:rPr>
          <w:rStyle w:val="RefAuthor"/>
        </w:rPr>
        <w:t xml:space="preserve"> </w:t>
      </w:r>
      <w:r>
        <w:rPr>
          <w:rStyle w:val="RefGivenName"/>
        </w:rPr>
        <w:t xml:space="preserve">ES</w:t>
      </w:r>
      <w:r>
        <w:rPr>
          <w:shd w:val="clear" w:color="" w:fill=""/>
        </w:rPr>
        <w:t xml:space="preserve">, </w:t>
      </w:r>
      <w:r>
        <w:rPr>
          <w:rStyle w:val="RefSurName"/>
        </w:rPr>
        <w:t xml:space="preserve">Golub</w:t>
      </w:r>
      <w:r>
        <w:rPr>
          <w:rStyle w:val="RefAuthor"/>
        </w:rPr>
        <w:t xml:space="preserve"> </w:t>
      </w:r>
      <w:r>
        <w:rPr>
          <w:rStyle w:val="RefGivenName"/>
        </w:rPr>
        <w:t xml:space="preserve">TR</w:t>
      </w:r>
      <w:r>
        <w:rPr>
          <w:shd w:val="clear" w:color="" w:fill=""/>
        </w:rPr>
        <w:t xml:space="preserve">, </w:t>
      </w:r>
      <w:r>
        <w:rPr>
          <w:rStyle w:val="RefSurName"/>
        </w:rPr>
        <w:t xml:space="preserve">Orkin</w:t>
      </w:r>
      <w:r>
        <w:rPr>
          <w:rStyle w:val="RefAuthor"/>
        </w:rPr>
        <w:t xml:space="preserve"> </w:t>
      </w:r>
      <w:r>
        <w:rPr>
          <w:rStyle w:val="RefGivenName"/>
        </w:rPr>
        <w:t xml:space="preserve">SH</w:t>
      </w:r>
      <w:r>
        <w:rPr>
          <w:shd w:val="clear" w:color="" w:fill=""/>
        </w:rPr>
        <w:t xml:space="preserve">, </w:t>
      </w:r>
      <w:r>
        <w:rPr>
          <w:rStyle w:val="RefSurName"/>
        </w:rPr>
        <w:t xml:space="preserve">Getz</w:t>
      </w:r>
      <w:r>
        <w:rPr>
          <w:rStyle w:val="RefAuthor"/>
        </w:rPr>
        <w:t xml:space="preserve"> </w:t>
      </w:r>
      <w:r>
        <w:rPr>
          <w:rStyle w:val="RefGivenName"/>
        </w:rPr>
        <w:t xml:space="preserve">G</w:t>
      </w:r>
      <w:r>
        <w:rPr>
          <w:shd w:val="clear" w:color="" w:fill=""/>
        </w:rPr>
        <w:t xml:space="preserve">, </w:t>
      </w:r>
      <w:r>
        <w:rPr>
          <w:rStyle w:val="RefSurName"/>
        </w:rPr>
        <w:t xml:space="preserve">Janeway</w:t>
      </w:r>
      <w:r>
        <w:rPr>
          <w:rStyle w:val="RefAuthor"/>
        </w:rPr>
        <w:t xml:space="preserve"> </w:t>
      </w:r>
      <w:r>
        <w:rPr>
          <w:rStyle w:val="RefGivenName"/>
        </w:rPr>
        <w:t xml:space="preserve">KA</w:t>
      </w:r>
      <w:r>
        <w:rPr>
          <w:shd w:val="clear" w:color="" w:fill=""/>
        </w:rPr>
        <w:t xml:space="preserve">. </w:t>
      </w:r>
      <w:r>
        <w:rPr>
          <w:rStyle w:val="RefYear"/>
        </w:rPr>
        <w:t xml:space="preserve">2014</w:t>
      </w:r>
      <w:r>
        <w:rPr>
          <w:shd w:val="clear" w:color="" w:fill=""/>
        </w:rPr>
        <w:t xml:space="preserve">. </w:t>
      </w:r>
      <w:r>
        <w:rPr>
          <w:rStyle w:val="RefArticleTitle"/>
        </w:rPr>
        <w:t xml:space="preserve">Complementary genomic approaches highlight the pi3k/mtor pathway as a common vulnerability in osteosarcoma</w:t>
      </w:r>
      <w:r>
        <w:rPr>
          <w:shd w:val="clear" w:color="" w:fill=""/>
        </w:rPr>
        <w:t xml:space="preserve">. </w:t>
      </w:r>
      <w:r>
        <w:rPr>
          <w:rStyle w:val=""/>
        </w:rPr>
        <w:t xml:space="preserve">Proceedings of the National Academy of Sciences of the United States of America</w:t>
      </w:r>
      <w:r>
        <w:rPr>
          <w:shd w:val="clear" w:color="" w:fill=""/>
        </w:rPr>
        <w:t xml:space="preserve"> </w:t>
      </w:r>
      <w:r>
        <w:rPr>
          <w:rStyle w:val=""/>
        </w:rPr>
        <w:t xml:space="preserve">111</w:t>
      </w:r>
      <w:r>
        <w:rPr>
          <w:shd w:val="clear" w:color="" w:fill=""/>
        </w:rPr>
        <w:t xml:space="preserve">:</w:t>
      </w:r>
      <w:r>
        <w:rPr>
          <w:rStyle w:val="RefFPage"/>
        </w:rPr>
        <w:t xml:space="preserve">E5564</w:t>
      </w:r>
      <w:r>
        <w:rPr>
          <w:shd w:val="clear" w:color="" w:fill=""/>
        </w:rPr>
        <w:t xml:space="preserve">–</w:t>
      </w:r>
      <w:r>
        <w:rPr>
          <w:rStyle w:val="RefLPage"/>
        </w:rPr>
        <w:t xml:space="preserve">E5573</w:t>
      </w:r>
      <w:r>
        <w:rPr>
          <w:shd w:val="clear" w:color="" w:fill=""/>
        </w:rPr>
        <w:t xml:space="preserve">.</w:t>
      </w:r>
    </w:p>
    <w:p>
      <w:pPr>
        <w:pStyle w:val="jrnlRefText"/>
      </w:pPr>
      <w:bookmarkStart w:id="75" w:name="R56"/>
      <w:bookmarkEnd w:id="75"/>
      <w:r>
        <w:rPr>
          <w:rStyle w:val="RefSurName"/>
        </w:rPr>
        <w:t xml:space="preserve">Pigazzi</w:t>
      </w:r>
      <w:r>
        <w:rPr>
          <w:rStyle w:val="RefAuthor"/>
        </w:rPr>
        <w:t xml:space="preserve"> </w:t>
      </w:r>
      <w:r>
        <w:rPr>
          <w:rStyle w:val="RefGivenName"/>
        </w:rPr>
        <w:t xml:space="preserve">M</w:t>
      </w:r>
      <w:r>
        <w:rPr>
          <w:shd w:val="clear" w:color="" w:fill=""/>
        </w:rPr>
        <w:t xml:space="preserve">, </w:t>
      </w:r>
      <w:r>
        <w:rPr>
          <w:rStyle w:val="RefSurName"/>
        </w:rPr>
        <w:t xml:space="preserve">Manara</w:t>
      </w:r>
      <w:r>
        <w:rPr>
          <w:rStyle w:val="RefAuthor"/>
        </w:rPr>
        <w:t xml:space="preserve"> </w:t>
      </w:r>
      <w:r>
        <w:rPr>
          <w:rStyle w:val="RefGivenName"/>
        </w:rPr>
        <w:t xml:space="preserve">E</w:t>
      </w:r>
      <w:r>
        <w:rPr>
          <w:shd w:val="clear" w:color="" w:fill=""/>
        </w:rPr>
        <w:t xml:space="preserve">, </w:t>
      </w:r>
      <w:r>
        <w:rPr>
          <w:rStyle w:val="RefSurName"/>
        </w:rPr>
        <w:t xml:space="preserve">Bresolin</w:t>
      </w:r>
      <w:r>
        <w:rPr>
          <w:rStyle w:val="RefAuthor"/>
        </w:rPr>
        <w:t xml:space="preserve"> </w:t>
      </w:r>
      <w:r>
        <w:rPr>
          <w:rStyle w:val="RefGivenName"/>
        </w:rPr>
        <w:t xml:space="preserve">S</w:t>
      </w:r>
      <w:r>
        <w:rPr>
          <w:shd w:val="clear" w:color="" w:fill=""/>
        </w:rPr>
        <w:t xml:space="preserve">, </w:t>
      </w:r>
      <w:r>
        <w:rPr>
          <w:rStyle w:val="RefSurName"/>
        </w:rPr>
        <w:t xml:space="preserve">Tregnago</w:t>
      </w:r>
      <w:r>
        <w:rPr>
          <w:rStyle w:val="RefAuthor"/>
        </w:rPr>
        <w:t xml:space="preserve"> </w:t>
      </w:r>
      <w:r>
        <w:rPr>
          <w:rStyle w:val="RefGivenName"/>
        </w:rPr>
        <w:t xml:space="preserve">C</w:t>
      </w:r>
      <w:r>
        <w:rPr>
          <w:shd w:val="clear" w:color="" w:fill=""/>
        </w:rPr>
        <w:t xml:space="preserve">, </w:t>
      </w:r>
      <w:r>
        <w:rPr>
          <w:rStyle w:val="RefSurName"/>
        </w:rPr>
        <w:t xml:space="preserve">Beghin</w:t>
      </w:r>
      <w:r>
        <w:rPr>
          <w:rStyle w:val="RefAuthor"/>
        </w:rPr>
        <w:t xml:space="preserve"> </w:t>
      </w:r>
      <w:r>
        <w:rPr>
          <w:rStyle w:val="RefGivenName"/>
        </w:rPr>
        <w:t xml:space="preserve">A</w:t>
      </w:r>
      <w:r>
        <w:rPr>
          <w:shd w:val="clear" w:color="" w:fill=""/>
        </w:rPr>
        <w:t xml:space="preserve">, </w:t>
      </w:r>
      <w:r>
        <w:rPr>
          <w:rStyle w:val="RefSurName"/>
        </w:rPr>
        <w:t xml:space="preserve">Baron</w:t>
      </w:r>
      <w:r>
        <w:rPr>
          <w:rStyle w:val="RefAuthor"/>
        </w:rPr>
        <w:t xml:space="preserve"> </w:t>
      </w:r>
      <w:r>
        <w:rPr>
          <w:rStyle w:val="RefGivenName"/>
        </w:rPr>
        <w:t xml:space="preserve">E</w:t>
      </w:r>
      <w:r>
        <w:rPr>
          <w:shd w:val="clear" w:color="" w:fill=""/>
        </w:rPr>
        <w:t xml:space="preserve">, </w:t>
      </w:r>
      <w:r>
        <w:rPr>
          <w:rStyle w:val="RefSurName"/>
        </w:rPr>
        <w:t xml:space="preserve">Giarin</w:t>
      </w:r>
      <w:r>
        <w:rPr>
          <w:rStyle w:val="RefAuthor"/>
        </w:rPr>
        <w:t xml:space="preserve"> </w:t>
      </w:r>
      <w:r>
        <w:rPr>
          <w:rStyle w:val="RefGivenName"/>
        </w:rPr>
        <w:t xml:space="preserve">E</w:t>
      </w:r>
      <w:r>
        <w:rPr>
          <w:shd w:val="clear" w:color="" w:fill=""/>
        </w:rPr>
        <w:t xml:space="preserve">, </w:t>
      </w:r>
      <w:r>
        <w:rPr>
          <w:rStyle w:val="RefSurName"/>
        </w:rPr>
        <w:t xml:space="preserve">Cho</w:t>
      </w:r>
      <w:r>
        <w:rPr>
          <w:rStyle w:val="RefAuthor"/>
        </w:rPr>
        <w:t xml:space="preserve"> </w:t>
      </w:r>
      <w:r>
        <w:rPr>
          <w:rStyle w:val="RefGivenName"/>
        </w:rPr>
        <w:t xml:space="preserve">EC</w:t>
      </w:r>
      <w:r>
        <w:rPr>
          <w:shd w:val="clear" w:color="" w:fill=""/>
        </w:rPr>
        <w:t xml:space="preserve">, </w:t>
      </w:r>
      <w:r>
        <w:rPr>
          <w:rStyle w:val="RefSurName"/>
        </w:rPr>
        <w:t xml:space="preserve">Masetti</w:t>
      </w:r>
      <w:r>
        <w:rPr>
          <w:rStyle w:val="RefAuthor"/>
        </w:rPr>
        <w:t xml:space="preserve"> </w:t>
      </w:r>
      <w:r>
        <w:rPr>
          <w:rStyle w:val="RefGivenName"/>
        </w:rPr>
        <w:t xml:space="preserve">R</w:t>
      </w:r>
      <w:r>
        <w:rPr>
          <w:shd w:val="clear" w:color="" w:fill=""/>
        </w:rPr>
        <w:t xml:space="preserve">, </w:t>
      </w:r>
      <w:r>
        <w:rPr>
          <w:rStyle w:val="RefSurName"/>
        </w:rPr>
        <w:t xml:space="preserve">Rao</w:t>
      </w:r>
      <w:r>
        <w:rPr>
          <w:rStyle w:val="RefAuthor"/>
        </w:rPr>
        <w:t xml:space="preserve"> </w:t>
      </w:r>
      <w:r>
        <w:rPr>
          <w:rStyle w:val="RefGivenName"/>
        </w:rPr>
        <w:t xml:space="preserve">DS</w:t>
      </w:r>
      <w:r>
        <w:rPr>
          <w:shd w:val="clear" w:color="" w:fill=""/>
        </w:rPr>
        <w:t xml:space="preserve">, </w:t>
      </w:r>
      <w:r>
        <w:rPr>
          <w:rStyle w:val="RefSurName"/>
        </w:rPr>
        <w:t xml:space="preserve">Sakamoto</w:t>
      </w:r>
      <w:r>
        <w:rPr>
          <w:rStyle w:val="RefAuthor"/>
        </w:rPr>
        <w:t xml:space="preserve"> </w:t>
      </w:r>
      <w:r>
        <w:rPr>
          <w:rStyle w:val="RefGivenName"/>
        </w:rPr>
        <w:t xml:space="preserve">KM</w:t>
      </w:r>
      <w:r>
        <w:rPr>
          <w:shd w:val="clear" w:color="" w:fill=""/>
        </w:rPr>
        <w:t xml:space="preserve">, </w:t>
      </w:r>
      <w:r>
        <w:rPr>
          <w:rStyle w:val="RefSurName"/>
        </w:rPr>
        <w:t xml:space="preserve">Basso</w:t>
      </w:r>
      <w:r>
        <w:rPr>
          <w:rStyle w:val="RefAuthor"/>
        </w:rPr>
        <w:t xml:space="preserve"> </w:t>
      </w:r>
      <w:r>
        <w:rPr>
          <w:rStyle w:val="RefGivenName"/>
        </w:rPr>
        <w:t xml:space="preserve">G</w:t>
      </w:r>
      <w:r>
        <w:rPr>
          <w:shd w:val="clear" w:color="" w:fill=""/>
        </w:rPr>
        <w:t xml:space="preserve">. </w:t>
      </w:r>
      <w:r>
        <w:rPr>
          <w:rStyle w:val="RefYear"/>
        </w:rPr>
        <w:t xml:space="preserve">2013</w:t>
      </w:r>
      <w:r>
        <w:rPr>
          <w:shd w:val="clear" w:color="" w:fill=""/>
        </w:rPr>
        <w:t xml:space="preserve">. </w:t>
      </w:r>
      <w:r>
        <w:rPr>
          <w:rStyle w:val="RefArticleTitle"/>
        </w:rPr>
        <w:t xml:space="preserve">Microrna-34b promoter hypermethylation induces CREB overexpression and contributes to myeloid transformation</w:t>
      </w:r>
      <w:r>
        <w:rPr>
          <w:shd w:val="clear" w:color="" w:fill=""/>
        </w:rPr>
        <w:t xml:space="preserve">. </w:t>
      </w:r>
      <w:r>
        <w:rPr>
          <w:rStyle w:val=""/>
        </w:rPr>
        <w:t xml:space="preserve">Haematologica</w:t>
      </w:r>
      <w:r>
        <w:rPr>
          <w:shd w:val="clear" w:color="" w:fill=""/>
        </w:rPr>
        <w:t xml:space="preserve"> </w:t>
      </w:r>
      <w:r>
        <w:rPr>
          <w:rStyle w:val=""/>
        </w:rPr>
        <w:t xml:space="preserve">98</w:t>
      </w:r>
      <w:r>
        <w:rPr>
          <w:shd w:val="clear" w:color="" w:fill=""/>
        </w:rPr>
        <w:t xml:space="preserve">:</w:t>
      </w:r>
      <w:r>
        <w:rPr>
          <w:rStyle w:val="RefFPage"/>
        </w:rPr>
        <w:t xml:space="preserve">602</w:t>
      </w:r>
      <w:r>
        <w:rPr>
          <w:shd w:val="clear" w:color="" w:fill=""/>
        </w:rPr>
        <w:t xml:space="preserve">–</w:t>
      </w:r>
      <w:r>
        <w:rPr>
          <w:rStyle w:val="RefLPage"/>
        </w:rPr>
        <w:t xml:space="preserve">610</w:t>
      </w:r>
      <w:r>
        <w:rPr>
          <w:shd w:val="clear" w:color="" w:fill=""/>
        </w:rPr>
        <w:t xml:space="preserve">.</w:t>
      </w:r>
    </w:p>
    <w:p>
      <w:pPr>
        <w:pStyle w:val="jrnlRefText"/>
      </w:pPr>
      <w:bookmarkStart w:id="76" w:name="R57"/>
      <w:bookmarkEnd w:id="76"/>
      <w:r>
        <w:rPr>
          <w:rStyle w:val="RefSurName"/>
        </w:rPr>
        <w:t xml:space="preserve">Pioszak</w:t>
      </w:r>
      <w:r>
        <w:rPr>
          <w:rStyle w:val="RefAuthor"/>
        </w:rPr>
        <w:t xml:space="preserve"> </w:t>
      </w:r>
      <w:r>
        <w:rPr>
          <w:rStyle w:val="RefGivenName"/>
        </w:rPr>
        <w:t xml:space="preserve">AA</w:t>
      </w:r>
      <w:r>
        <w:rPr>
          <w:shd w:val="clear" w:color="" w:fill=""/>
        </w:rPr>
        <w:t xml:space="preserve">, </w:t>
      </w:r>
      <w:r>
        <w:rPr>
          <w:rStyle w:val="RefSurName"/>
        </w:rPr>
        <w:t xml:space="preserve">Xu</w:t>
      </w:r>
      <w:r>
        <w:rPr>
          <w:rStyle w:val="RefAuthor"/>
        </w:rPr>
        <w:t xml:space="preserve"> </w:t>
      </w:r>
      <w:r>
        <w:rPr>
          <w:rStyle w:val="RefGivenName"/>
        </w:rPr>
        <w:t xml:space="preserve">HE</w:t>
      </w:r>
      <w:r>
        <w:rPr>
          <w:shd w:val="clear" w:color="" w:fill=""/>
        </w:rPr>
        <w:t xml:space="preserve">. </w:t>
      </w:r>
      <w:r>
        <w:rPr>
          <w:rStyle w:val="RefYear"/>
        </w:rPr>
        <w:t xml:space="preserve">2008</w:t>
      </w:r>
      <w:r>
        <w:rPr>
          <w:shd w:val="clear" w:color="" w:fill=""/>
        </w:rPr>
        <w:t xml:space="preserve">. </w:t>
      </w:r>
      <w:r>
        <w:rPr>
          <w:rStyle w:val="RefArticleTitle"/>
        </w:rPr>
        <w:t xml:space="preserve">Molecular recognition of parathyroid hormone by its G protein-coupled receptor</w:t>
      </w:r>
      <w:r>
        <w:rPr>
          <w:shd w:val="clear" w:color="" w:fill=""/>
        </w:rPr>
        <w:t xml:space="preserve">. </w:t>
      </w:r>
      <w:r>
        <w:rPr>
          <w:rStyle w:val=""/>
        </w:rPr>
        <w:t xml:space="preserve">Proceedings of the National Academy of Sciences of the United States of America</w:t>
      </w:r>
      <w:r>
        <w:rPr>
          <w:shd w:val="clear" w:color="" w:fill=""/>
        </w:rPr>
        <w:t xml:space="preserve"> </w:t>
      </w:r>
      <w:r>
        <w:rPr>
          <w:rStyle w:val=""/>
        </w:rPr>
        <w:t xml:space="preserve">105</w:t>
      </w:r>
      <w:r>
        <w:rPr>
          <w:shd w:val="clear" w:color="" w:fill=""/>
        </w:rPr>
        <w:t xml:space="preserve">:</w:t>
      </w:r>
      <w:r>
        <w:rPr>
          <w:rStyle w:val="RefFPage"/>
        </w:rPr>
        <w:t xml:space="preserve">5034</w:t>
      </w:r>
      <w:r>
        <w:rPr>
          <w:shd w:val="clear" w:color="" w:fill=""/>
        </w:rPr>
        <w:t xml:space="preserve">–</w:t>
      </w:r>
      <w:r>
        <w:rPr>
          <w:rStyle w:val="RefLPage"/>
        </w:rPr>
        <w:t xml:space="preserve">5039</w:t>
      </w:r>
      <w:r>
        <w:rPr>
          <w:shd w:val="clear" w:color="" w:fill=""/>
        </w:rPr>
        <w:t xml:space="preserve">.</w:t>
      </w:r>
    </w:p>
    <w:p>
      <w:pPr>
        <w:pStyle w:val="jrnlRefText"/>
      </w:pPr>
      <w:bookmarkStart w:id="77" w:name="R58"/>
      <w:bookmarkEnd w:id="77"/>
      <w:r>
        <w:rPr>
          <w:rStyle w:val="RefSurName"/>
        </w:rPr>
        <w:t xml:space="preserve">Quist</w:t>
      </w:r>
      <w:r>
        <w:rPr>
          <w:rStyle w:val="RefAuthor"/>
        </w:rPr>
        <w:t xml:space="preserve"> </w:t>
      </w:r>
      <w:r>
        <w:rPr>
          <w:rStyle w:val="RefGivenName"/>
        </w:rPr>
        <w:t xml:space="preserve">T</w:t>
      </w:r>
      <w:r>
        <w:rPr>
          <w:shd w:val="clear" w:color="" w:fill=""/>
        </w:rPr>
        <w:t xml:space="preserve">, </w:t>
      </w:r>
      <w:r>
        <w:rPr>
          <w:rStyle w:val="RefSurName"/>
        </w:rPr>
        <w:t xml:space="preserve">Jin</w:t>
      </w:r>
      <w:r>
        <w:rPr>
          <w:rStyle w:val="RefAuthor"/>
        </w:rPr>
        <w:t xml:space="preserve"> </w:t>
      </w:r>
      <w:r>
        <w:rPr>
          <w:rStyle w:val="RefGivenName"/>
        </w:rPr>
        <w:t xml:space="preserve">H</w:t>
      </w:r>
      <w:r>
        <w:rPr>
          <w:shd w:val="clear" w:color="" w:fill=""/>
        </w:rPr>
        <w:t xml:space="preserve">, </w:t>
      </w:r>
      <w:r>
        <w:rPr>
          <w:rStyle w:val="RefSurName"/>
        </w:rPr>
        <w:t xml:space="preserve">Zhu</w:t>
      </w:r>
      <w:r>
        <w:rPr>
          <w:rStyle w:val="RefAuthor"/>
        </w:rPr>
        <w:t xml:space="preserve"> </w:t>
      </w:r>
      <w:r>
        <w:rPr>
          <w:rStyle w:val="RefGivenName"/>
        </w:rPr>
        <w:t xml:space="preserve">JF</w:t>
      </w:r>
      <w:r>
        <w:rPr>
          <w:shd w:val="clear" w:color="" w:fill=""/>
        </w:rPr>
        <w:t xml:space="preserve">, </w:t>
      </w:r>
      <w:r>
        <w:rPr>
          <w:rStyle w:val="RefSurName"/>
        </w:rPr>
        <w:t xml:space="preserve">Smith-Fry</w:t>
      </w:r>
      <w:r>
        <w:rPr>
          <w:rStyle w:val="RefAuthor"/>
        </w:rPr>
        <w:t xml:space="preserve"> </w:t>
      </w:r>
      <w:r>
        <w:rPr>
          <w:rStyle w:val="RefGivenName"/>
        </w:rPr>
        <w:t xml:space="preserve">K</w:t>
      </w:r>
      <w:r>
        <w:rPr>
          <w:shd w:val="clear" w:color="" w:fill=""/>
        </w:rPr>
        <w:t xml:space="preserve">, </w:t>
      </w:r>
      <w:r>
        <w:rPr>
          <w:rStyle w:val="RefSurName"/>
        </w:rPr>
        <w:t xml:space="preserve">Capecchi</w:t>
      </w:r>
      <w:r>
        <w:rPr>
          <w:rStyle w:val="RefAuthor"/>
        </w:rPr>
        <w:t xml:space="preserve"> </w:t>
      </w:r>
      <w:r>
        <w:rPr>
          <w:rStyle w:val="RefGivenName"/>
        </w:rPr>
        <w:t xml:space="preserve">MR</w:t>
      </w:r>
      <w:r>
        <w:rPr>
          <w:shd w:val="clear" w:color="" w:fill=""/>
        </w:rPr>
        <w:t xml:space="preserve">, </w:t>
      </w:r>
      <w:r>
        <w:rPr>
          <w:rStyle w:val="RefSurName"/>
        </w:rPr>
        <w:t xml:space="preserve">Jones</w:t>
      </w:r>
      <w:r>
        <w:rPr>
          <w:rStyle w:val="RefAuthor"/>
        </w:rPr>
        <w:t xml:space="preserve"> </w:t>
      </w:r>
      <w:r>
        <w:rPr>
          <w:rStyle w:val="RefGivenName"/>
        </w:rPr>
        <w:t xml:space="preserve">KB</w:t>
      </w:r>
      <w:r>
        <w:rPr>
          <w:shd w:val="clear" w:color="" w:fill=""/>
        </w:rPr>
        <w:t xml:space="preserve">. </w:t>
      </w:r>
      <w:r>
        <w:rPr>
          <w:rStyle w:val="RefYear"/>
        </w:rPr>
        <w:t xml:space="preserve">2015</w:t>
      </w:r>
      <w:r>
        <w:rPr>
          <w:shd w:val="clear" w:color="" w:fill=""/>
        </w:rPr>
        <w:t xml:space="preserve">. </w:t>
      </w:r>
      <w:r>
        <w:rPr>
          <w:rStyle w:val="RefArticleTitle"/>
        </w:rPr>
        <w:t xml:space="preserve">The impact of osteoblastic differentiation on osteosarcomagenesis in the mouse</w:t>
      </w:r>
      <w:r>
        <w:rPr>
          <w:shd w:val="clear" w:color="" w:fill=""/>
        </w:rPr>
        <w:t xml:space="preserve">. </w:t>
      </w:r>
      <w:r>
        <w:rPr>
          <w:rStyle w:val=""/>
        </w:rPr>
        <w:t xml:space="preserve">Oncogene</w:t>
      </w:r>
      <w:r>
        <w:rPr>
          <w:shd w:val="clear" w:color="" w:fill=""/>
        </w:rPr>
        <w:t xml:space="preserve"> </w:t>
      </w:r>
      <w:r>
        <w:rPr>
          <w:rStyle w:val=""/>
        </w:rPr>
        <w:t xml:space="preserve">34</w:t>
      </w:r>
      <w:r>
        <w:rPr>
          <w:shd w:val="clear" w:color="" w:fill=""/>
        </w:rPr>
        <w:t xml:space="preserve">:</w:t>
      </w:r>
      <w:r>
        <w:rPr>
          <w:rStyle w:val="RefFPage"/>
        </w:rPr>
        <w:t xml:space="preserve">4278</w:t>
      </w:r>
      <w:r>
        <w:rPr>
          <w:shd w:val="clear" w:color="" w:fill=""/>
        </w:rPr>
        <w:t xml:space="preserve">–</w:t>
      </w:r>
      <w:r>
        <w:rPr>
          <w:rStyle w:val="RefLPage"/>
        </w:rPr>
        <w:t xml:space="preserve">4284</w:t>
      </w:r>
      <w:r>
        <w:rPr>
          <w:shd w:val="clear" w:color="" w:fill=""/>
        </w:rPr>
        <w:t xml:space="preserve">.</w:t>
      </w:r>
    </w:p>
    <w:p>
      <w:pPr>
        <w:pStyle w:val="jrnlRefText"/>
      </w:pPr>
      <w:bookmarkStart w:id="78" w:name="R59"/>
      <w:bookmarkEnd w:id="78"/>
      <w:r>
        <w:rPr>
          <w:rStyle w:val="RefSurName"/>
        </w:rPr>
        <w:t xml:space="preserve">Ravnskjaer</w:t>
      </w:r>
      <w:r>
        <w:rPr>
          <w:rStyle w:val="RefAuthor"/>
        </w:rPr>
        <w:t xml:space="preserve"> </w:t>
      </w:r>
      <w:r>
        <w:rPr>
          <w:rStyle w:val="RefGivenName"/>
        </w:rPr>
        <w:t xml:space="preserve">K</w:t>
      </w:r>
      <w:r>
        <w:rPr>
          <w:shd w:val="clear" w:color="" w:fill=""/>
        </w:rPr>
        <w:t xml:space="preserve">, </w:t>
      </w:r>
      <w:r>
        <w:rPr>
          <w:rStyle w:val="RefSurName"/>
        </w:rPr>
        <w:t xml:space="preserve">Kester</w:t>
      </w:r>
      <w:r>
        <w:rPr>
          <w:rStyle w:val="RefAuthor"/>
        </w:rPr>
        <w:t xml:space="preserve"> </w:t>
      </w:r>
      <w:r>
        <w:rPr>
          <w:rStyle w:val="RefGivenName"/>
        </w:rPr>
        <w:t xml:space="preserve">H</w:t>
      </w:r>
      <w:r>
        <w:rPr>
          <w:shd w:val="clear" w:color="" w:fill=""/>
        </w:rPr>
        <w:t xml:space="preserve">, </w:t>
      </w:r>
      <w:r>
        <w:rPr>
          <w:rStyle w:val="RefSurName"/>
        </w:rPr>
        <w:t xml:space="preserve">Liu</w:t>
      </w:r>
      <w:r>
        <w:rPr>
          <w:rStyle w:val="RefAuthor"/>
        </w:rPr>
        <w:t xml:space="preserve"> </w:t>
      </w:r>
      <w:r>
        <w:rPr>
          <w:rStyle w:val="RefGivenName"/>
        </w:rPr>
        <w:t xml:space="preserve">Y</w:t>
      </w:r>
      <w:r>
        <w:rPr>
          <w:shd w:val="clear" w:color="" w:fill=""/>
        </w:rPr>
        <w:t xml:space="preserve">, </w:t>
      </w:r>
      <w:r>
        <w:rPr>
          <w:rStyle w:val="RefSurName"/>
        </w:rPr>
        <w:t xml:space="preserve">Zhang</w:t>
      </w:r>
      <w:r>
        <w:rPr>
          <w:rStyle w:val="RefAuthor"/>
        </w:rPr>
        <w:t xml:space="preserve"> </w:t>
      </w:r>
      <w:r>
        <w:rPr>
          <w:rStyle w:val="RefGivenName"/>
        </w:rPr>
        <w:t xml:space="preserve">X</w:t>
      </w:r>
      <w:r>
        <w:rPr>
          <w:shd w:val="clear" w:color="" w:fill=""/>
        </w:rPr>
        <w:t xml:space="preserve">, </w:t>
      </w:r>
      <w:r>
        <w:rPr>
          <w:rStyle w:val="RefSurName"/>
        </w:rPr>
        <w:t xml:space="preserve">Lee</w:t>
      </w:r>
      <w:r>
        <w:rPr>
          <w:rStyle w:val="RefAuthor"/>
        </w:rPr>
        <w:t xml:space="preserve"> </w:t>
      </w:r>
      <w:r>
        <w:rPr>
          <w:rStyle w:val="RefGivenName"/>
        </w:rPr>
        <w:t xml:space="preserve">D</w:t>
      </w:r>
      <w:r>
        <w:rPr>
          <w:shd w:val="clear" w:color="" w:fill=""/>
        </w:rPr>
        <w:t xml:space="preserve">, </w:t>
      </w:r>
      <w:r>
        <w:rPr>
          <w:rStyle w:val="RefSurName"/>
        </w:rPr>
        <w:t xml:space="preserve">Yates</w:t>
      </w:r>
      <w:r>
        <w:rPr>
          <w:rStyle w:val="RefAuthor"/>
        </w:rPr>
        <w:t xml:space="preserve"> </w:t>
      </w:r>
      <w:r>
        <w:rPr>
          <w:rStyle w:val="RefGivenName"/>
        </w:rPr>
        <w:t xml:space="preserve">JR</w:t>
      </w:r>
      <w:r>
        <w:rPr>
          <w:shd w:val="clear" w:color="" w:fill=""/>
        </w:rPr>
        <w:t xml:space="preserve">, </w:t>
      </w:r>
      <w:r>
        <w:rPr>
          <w:rStyle w:val="RefSurName"/>
        </w:rPr>
        <w:t xml:space="preserve">Montminy</w:t>
      </w:r>
      <w:r>
        <w:rPr>
          <w:rStyle w:val="RefAuthor"/>
        </w:rPr>
        <w:t xml:space="preserve"> </w:t>
      </w:r>
      <w:r>
        <w:rPr>
          <w:rStyle w:val="RefGivenName"/>
        </w:rPr>
        <w:t xml:space="preserve">M</w:t>
      </w:r>
      <w:r>
        <w:rPr>
          <w:shd w:val="clear" w:color="" w:fill=""/>
        </w:rPr>
        <w:t xml:space="preserve">. </w:t>
      </w:r>
      <w:r>
        <w:rPr>
          <w:rStyle w:val="RefYear"/>
        </w:rPr>
        <w:t xml:space="preserve">2007</w:t>
      </w:r>
      <w:r>
        <w:rPr>
          <w:shd w:val="clear" w:color="" w:fill=""/>
        </w:rPr>
        <w:t xml:space="preserve">. </w:t>
      </w:r>
      <w:r>
        <w:rPr>
          <w:rStyle w:val="RefArticleTitle"/>
        </w:rPr>
        <w:t xml:space="preserve">Cooperative interactions between CBP and TORC2 confer selectivity to CREB target gene expression</w:t>
      </w:r>
      <w:r>
        <w:rPr>
          <w:shd w:val="clear" w:color="" w:fill=""/>
        </w:rPr>
        <w:t xml:space="preserve">. </w:t>
      </w:r>
      <w:r>
        <w:rPr>
          <w:rStyle w:val=""/>
        </w:rPr>
        <w:t xml:space="preserve">The EMBO Journal</w:t>
      </w:r>
      <w:r>
        <w:rPr>
          <w:shd w:val="clear" w:color="" w:fill=""/>
        </w:rPr>
        <w:t xml:space="preserve"> </w:t>
      </w:r>
      <w:r>
        <w:rPr>
          <w:rStyle w:val=""/>
        </w:rPr>
        <w:t xml:space="preserve">26</w:t>
      </w:r>
      <w:r>
        <w:rPr>
          <w:shd w:val="clear" w:color="" w:fill=""/>
        </w:rPr>
        <w:t xml:space="preserve">:</w:t>
      </w:r>
      <w:r>
        <w:rPr>
          <w:rStyle w:val="RefFPage"/>
        </w:rPr>
        <w:t xml:space="preserve">2880</w:t>
      </w:r>
      <w:r>
        <w:rPr>
          <w:shd w:val="clear" w:color="" w:fill=""/>
        </w:rPr>
        <w:t xml:space="preserve">–</w:t>
      </w:r>
      <w:r>
        <w:rPr>
          <w:rStyle w:val="RefLPage"/>
        </w:rPr>
        <w:t xml:space="preserve">2889</w:t>
      </w:r>
      <w:r>
        <w:rPr>
          <w:shd w:val="clear" w:color="" w:fill=""/>
        </w:rPr>
        <w:t xml:space="preserve">.</w:t>
      </w:r>
    </w:p>
    <w:p>
      <w:pPr>
        <w:pStyle w:val="jrnlRefText"/>
      </w:pPr>
      <w:bookmarkStart w:id="79" w:name="R60"/>
      <w:bookmarkEnd w:id="79"/>
      <w:r>
        <w:rPr>
          <w:rStyle w:val="RefSurName"/>
        </w:rPr>
        <w:t xml:space="preserve">Ribi</w:t>
      </w:r>
      <w:r>
        <w:rPr>
          <w:rStyle w:val="RefAuthor"/>
        </w:rPr>
        <w:t xml:space="preserve"> </w:t>
      </w:r>
      <w:r>
        <w:rPr>
          <w:rStyle w:val="RefGivenName"/>
        </w:rPr>
        <w:t xml:space="preserve">S</w:t>
      </w:r>
      <w:r>
        <w:rPr>
          <w:shd w:val="clear" w:color="" w:fill=""/>
        </w:rPr>
        <w:t xml:space="preserve">, </w:t>
      </w:r>
      <w:r>
        <w:rPr>
          <w:rStyle w:val="RefSurName"/>
        </w:rPr>
        <w:t xml:space="preserve">Baumhoer</w:t>
      </w:r>
      <w:r>
        <w:rPr>
          <w:rStyle w:val="RefAuthor"/>
        </w:rPr>
        <w:t xml:space="preserve"> </w:t>
      </w:r>
      <w:r>
        <w:rPr>
          <w:rStyle w:val="RefGivenName"/>
        </w:rPr>
        <w:t xml:space="preserve">D</w:t>
      </w:r>
      <w:r>
        <w:rPr>
          <w:shd w:val="clear" w:color="" w:fill=""/>
        </w:rPr>
        <w:t xml:space="preserve">, </w:t>
      </w:r>
      <w:r>
        <w:rPr>
          <w:rStyle w:val="RefSurName"/>
        </w:rPr>
        <w:t xml:space="preserve">Lee</w:t>
      </w:r>
      <w:r>
        <w:rPr>
          <w:rStyle w:val="RefAuthor"/>
        </w:rPr>
        <w:t xml:space="preserve"> </w:t>
      </w:r>
      <w:r>
        <w:rPr>
          <w:rStyle w:val="RefGivenName"/>
        </w:rPr>
        <w:t xml:space="preserve">K</w:t>
      </w:r>
      <w:r>
        <w:rPr>
          <w:shd w:val="clear" w:color="" w:fill=""/>
        </w:rPr>
        <w:t xml:space="preserve">, </w:t>
      </w:r>
      <w:r>
        <w:rPr>
          <w:rStyle w:val="RefSurName"/>
        </w:rPr>
        <w:t xml:space="preserve">Edison</w:t>
      </w:r>
      <w:r>
        <w:rPr>
          <w:shd w:val="clear" w:color="" w:fill=""/>
        </w:rPr>
        <w:t xml:space="preserve">, </w:t>
      </w:r>
      <w:r>
        <w:rPr>
          <w:rStyle w:val="RefSurName"/>
        </w:rPr>
        <w:t xml:space="preserve">Teo</w:t>
      </w:r>
      <w:r>
        <w:rPr>
          <w:rStyle w:val="RefAuthor"/>
        </w:rPr>
        <w:t xml:space="preserve"> </w:t>
      </w:r>
      <w:r>
        <w:rPr>
          <w:rStyle w:val="RefGivenName"/>
        </w:rPr>
        <w:t xml:space="preserve">AS</w:t>
      </w:r>
      <w:r>
        <w:rPr>
          <w:shd w:val="clear" w:color="" w:fill=""/>
        </w:rPr>
        <w:t xml:space="preserve">, </w:t>
      </w:r>
      <w:r>
        <w:rPr>
          <w:rStyle w:val="RefSurName"/>
        </w:rPr>
        <w:t xml:space="preserve">Madan</w:t>
      </w:r>
      <w:r>
        <w:rPr>
          <w:rStyle w:val="RefAuthor"/>
        </w:rPr>
        <w:t xml:space="preserve"> </w:t>
      </w:r>
      <w:r>
        <w:rPr>
          <w:rStyle w:val="RefGivenName"/>
        </w:rPr>
        <w:t xml:space="preserve">B</w:t>
      </w:r>
      <w:r>
        <w:rPr>
          <w:shd w:val="clear" w:color="" w:fill=""/>
        </w:rPr>
        <w:t xml:space="preserve">, </w:t>
      </w:r>
      <w:r>
        <w:rPr>
          <w:rStyle w:val="RefSurName"/>
        </w:rPr>
        <w:t xml:space="preserve">Zhang</w:t>
      </w:r>
      <w:r>
        <w:rPr>
          <w:rStyle w:val="RefAuthor"/>
        </w:rPr>
        <w:t xml:space="preserve"> </w:t>
      </w:r>
      <w:r>
        <w:rPr>
          <w:rStyle w:val="RefGivenName"/>
        </w:rPr>
        <w:t xml:space="preserve">K</w:t>
      </w:r>
      <w:r>
        <w:rPr>
          <w:shd w:val="clear" w:color="" w:fill=""/>
        </w:rPr>
        <w:t xml:space="preserve">, </w:t>
      </w:r>
      <w:r>
        <w:rPr>
          <w:rStyle w:val="RefSurName"/>
        </w:rPr>
        <w:t xml:space="preserve">Kohlmann</w:t>
      </w:r>
      <w:r>
        <w:rPr>
          <w:rStyle w:val="RefAuthor"/>
        </w:rPr>
        <w:t xml:space="preserve"> </w:t>
      </w:r>
      <w:r>
        <w:rPr>
          <w:rStyle w:val="RefGivenName"/>
        </w:rPr>
        <w:t xml:space="preserve">WK</w:t>
      </w:r>
      <w:r>
        <w:rPr>
          <w:shd w:val="clear" w:color="" w:fill=""/>
        </w:rPr>
        <w:t xml:space="preserve">, </w:t>
      </w:r>
      <w:r>
        <w:rPr>
          <w:rStyle w:val="RefSurName"/>
        </w:rPr>
        <w:t xml:space="preserve">Yao</w:t>
      </w:r>
      <w:r>
        <w:rPr>
          <w:rStyle w:val="RefAuthor"/>
        </w:rPr>
        <w:t xml:space="preserve"> </w:t>
      </w:r>
      <w:r>
        <w:rPr>
          <w:rStyle w:val="RefGivenName"/>
        </w:rPr>
        <w:t xml:space="preserve">F</w:t>
      </w:r>
      <w:r>
        <w:rPr>
          <w:shd w:val="clear" w:color="" w:fill=""/>
        </w:rPr>
        <w:t xml:space="preserve">, </w:t>
      </w:r>
      <w:r>
        <w:rPr>
          <w:rStyle w:val="RefSurName"/>
        </w:rPr>
        <w:t xml:space="preserve">Lee</w:t>
      </w:r>
      <w:r>
        <w:rPr>
          <w:rStyle w:val="RefAuthor"/>
        </w:rPr>
        <w:t xml:space="preserve"> </w:t>
      </w:r>
      <w:r>
        <w:rPr>
          <w:rStyle w:val="RefGivenName"/>
        </w:rPr>
        <w:t xml:space="preserve">WH</w:t>
      </w:r>
      <w:r>
        <w:rPr>
          <w:shd w:val="clear" w:color="" w:fill=""/>
        </w:rPr>
        <w:t xml:space="preserve">, </w:t>
      </w:r>
      <w:r>
        <w:rPr>
          <w:rStyle w:val="RefSurName"/>
        </w:rPr>
        <w:t xml:space="preserve">Hoi</w:t>
      </w:r>
      <w:r>
        <w:rPr>
          <w:rStyle w:val="RefAuthor"/>
        </w:rPr>
        <w:t xml:space="preserve"> </w:t>
      </w:r>
      <w:r>
        <w:rPr>
          <w:rStyle w:val="RefGivenName"/>
        </w:rPr>
        <w:t xml:space="preserve">Q</w:t>
      </w:r>
      <w:r>
        <w:rPr>
          <w:shd w:val="clear" w:color="" w:fill=""/>
        </w:rPr>
        <w:t xml:space="preserve">, </w:t>
      </w:r>
      <w:r>
        <w:rPr>
          <w:rStyle w:val="RefSurName"/>
        </w:rPr>
        <w:t xml:space="preserve">Cai</w:t>
      </w:r>
      <w:r>
        <w:rPr>
          <w:rStyle w:val="RefAuthor"/>
        </w:rPr>
        <w:t xml:space="preserve"> </w:t>
      </w:r>
      <w:r>
        <w:rPr>
          <w:rStyle w:val="RefGivenName"/>
        </w:rPr>
        <w:t xml:space="preserve">S</w:t>
      </w:r>
      <w:r>
        <w:rPr>
          <w:shd w:val="clear" w:color="" w:fill=""/>
        </w:rPr>
        <w:t xml:space="preserve">, </w:t>
      </w:r>
      <w:r>
        <w:rPr>
          <w:rStyle w:val="RefSurName"/>
        </w:rPr>
        <w:t xml:space="preserve">Woo</w:t>
      </w:r>
      <w:r>
        <w:rPr>
          <w:rStyle w:val="RefAuthor"/>
        </w:rPr>
        <w:t xml:space="preserve"> </w:t>
      </w:r>
      <w:r>
        <w:rPr>
          <w:rStyle w:val="RefGivenName"/>
        </w:rPr>
        <w:t xml:space="preserve">XY</w:t>
      </w:r>
      <w:r>
        <w:rPr>
          <w:shd w:val="clear" w:color="" w:fill=""/>
        </w:rPr>
        <w:t xml:space="preserve">, </w:t>
      </w:r>
      <w:r>
        <w:rPr>
          <w:rStyle w:val="RefSurName"/>
        </w:rPr>
        <w:t xml:space="preserve">Tan</w:t>
      </w:r>
      <w:r>
        <w:rPr>
          <w:rStyle w:val="RefAuthor"/>
        </w:rPr>
        <w:t xml:space="preserve"> </w:t>
      </w:r>
      <w:r>
        <w:rPr>
          <w:rStyle w:val="RefGivenName"/>
        </w:rPr>
        <w:t xml:space="preserve">P</w:t>
      </w:r>
      <w:r>
        <w:rPr>
          <w:shd w:val="clear" w:color="" w:fill=""/>
        </w:rPr>
        <w:t xml:space="preserve">, </w:t>
      </w:r>
      <w:r>
        <w:rPr>
          <w:rStyle w:val="RefSurName"/>
        </w:rPr>
        <w:t xml:space="preserve">Jundt</w:t>
      </w:r>
      <w:r>
        <w:rPr>
          <w:rStyle w:val="RefAuthor"/>
        </w:rPr>
        <w:t xml:space="preserve"> </w:t>
      </w:r>
      <w:r>
        <w:rPr>
          <w:rStyle w:val="RefGivenName"/>
        </w:rPr>
        <w:t xml:space="preserve">G</w:t>
      </w:r>
      <w:r>
        <w:rPr>
          <w:shd w:val="clear" w:color="" w:fill=""/>
        </w:rPr>
        <w:t xml:space="preserve">, </w:t>
      </w:r>
      <w:r>
        <w:rPr>
          <w:rStyle w:val="RefSurName"/>
        </w:rPr>
        <w:t xml:space="preserve">Smida</w:t>
      </w:r>
      <w:r>
        <w:rPr>
          <w:rStyle w:val="RefAuthor"/>
        </w:rPr>
        <w:t xml:space="preserve"> </w:t>
      </w:r>
      <w:r>
        <w:rPr>
          <w:rStyle w:val="RefGivenName"/>
        </w:rPr>
        <w:t xml:space="preserve">J</w:t>
      </w:r>
      <w:r>
        <w:rPr>
          <w:shd w:val="clear" w:color="" w:fill=""/>
        </w:rPr>
        <w:t xml:space="preserve">, </w:t>
      </w:r>
      <w:r>
        <w:rPr>
          <w:rStyle w:val="RefSurName"/>
        </w:rPr>
        <w:t xml:space="preserve">Nathrath</w:t>
      </w:r>
      <w:r>
        <w:rPr>
          <w:rStyle w:val="RefAuthor"/>
        </w:rPr>
        <w:t xml:space="preserve"> </w:t>
      </w:r>
      <w:r>
        <w:rPr>
          <w:rStyle w:val="RefGivenName"/>
        </w:rPr>
        <w:t xml:space="preserve">M</w:t>
      </w:r>
      <w:r>
        <w:rPr>
          <w:shd w:val="clear" w:color="" w:fill=""/>
        </w:rPr>
        <w:t xml:space="preserve">, </w:t>
      </w:r>
      <w:r>
        <w:rPr>
          <w:rStyle w:val="RefSurName"/>
        </w:rPr>
        <w:t xml:space="preserve">Sung</w:t>
      </w:r>
      <w:r>
        <w:rPr>
          <w:rStyle w:val="RefAuthor"/>
        </w:rPr>
        <w:t xml:space="preserve"> </w:t>
      </w:r>
      <w:r>
        <w:rPr>
          <w:rStyle w:val="RefGivenName"/>
        </w:rPr>
        <w:t xml:space="preserve">WK</w:t>
      </w:r>
      <w:r>
        <w:rPr>
          <w:shd w:val="clear" w:color="" w:fill=""/>
        </w:rPr>
        <w:t xml:space="preserve">, </w:t>
      </w:r>
      <w:r>
        <w:rPr>
          <w:rStyle w:val="RefSurName"/>
        </w:rPr>
        <w:t xml:space="preserve">Schiffman</w:t>
      </w:r>
      <w:r>
        <w:rPr>
          <w:rStyle w:val="RefAuthor"/>
        </w:rPr>
        <w:t xml:space="preserve"> </w:t>
      </w:r>
      <w:r>
        <w:rPr>
          <w:rStyle w:val="RefGivenName"/>
        </w:rPr>
        <w:t xml:space="preserve">JD</w:t>
      </w:r>
      <w:r>
        <w:rPr>
          <w:shd w:val="clear" w:color="" w:fill=""/>
        </w:rPr>
        <w:t xml:space="preserve">, </w:t>
      </w:r>
      <w:r>
        <w:rPr>
          <w:rStyle w:val="RefSurName"/>
        </w:rPr>
        <w:t xml:space="preserve">Virshup</w:t>
      </w:r>
      <w:r>
        <w:rPr>
          <w:rStyle w:val="RefAuthor"/>
        </w:rPr>
        <w:t xml:space="preserve"> </w:t>
      </w:r>
      <w:r>
        <w:rPr>
          <w:rStyle w:val="RefGivenName"/>
        </w:rPr>
        <w:t xml:space="preserve">DM</w:t>
      </w:r>
      <w:r>
        <w:rPr>
          <w:shd w:val="clear" w:color="" w:fill=""/>
        </w:rPr>
        <w:t xml:space="preserve">, </w:t>
      </w:r>
      <w:r>
        <w:rPr>
          <w:rStyle w:val="RefSurName"/>
        </w:rPr>
        <w:t xml:space="preserve">Hillmer</w:t>
      </w:r>
      <w:r>
        <w:rPr>
          <w:rStyle w:val="RefAuthor"/>
        </w:rPr>
        <w:t xml:space="preserve"> </w:t>
      </w:r>
      <w:r>
        <w:rPr>
          <w:rStyle w:val="RefGivenName"/>
        </w:rPr>
        <w:t xml:space="preserve">AM</w:t>
      </w:r>
      <w:r>
        <w:rPr>
          <w:shd w:val="clear" w:color="" w:fill=""/>
        </w:rPr>
        <w:t xml:space="preserve">. </w:t>
      </w:r>
      <w:r>
        <w:rPr>
          <w:rStyle w:val="RefYear"/>
        </w:rPr>
        <w:t xml:space="preserve">2015</w:t>
      </w:r>
      <w:r>
        <w:rPr>
          <w:shd w:val="clear" w:color="" w:fill=""/>
        </w:rPr>
        <w:t xml:space="preserve">. </w:t>
      </w:r>
      <w:r>
        <w:rPr>
          <w:rStyle w:val="RefArticleTitle"/>
        </w:rPr>
        <w:t xml:space="preserve">Tp53 intron 1 hotspot rearrangements are specific to sporadic osteosarcoma and can cause li-fraumeni syndrome</w:t>
      </w:r>
      <w:r>
        <w:rPr>
          <w:shd w:val="clear" w:color="" w:fill=""/>
        </w:rPr>
        <w:t xml:space="preserve">. </w:t>
      </w:r>
      <w:r>
        <w:rPr>
          <w:rStyle w:val=""/>
        </w:rPr>
        <w:t xml:space="preserve">Oncotarget</w:t>
      </w:r>
      <w:r>
        <w:rPr>
          <w:shd w:val="clear" w:color="" w:fill=""/>
        </w:rPr>
        <w:t xml:space="preserve"> </w:t>
      </w:r>
      <w:r>
        <w:rPr>
          <w:rStyle w:val=""/>
        </w:rPr>
        <w:t xml:space="preserve">6</w:t>
      </w:r>
      <w:r>
        <w:rPr>
          <w:shd w:val="clear" w:color="" w:fill=""/>
        </w:rPr>
        <w:t xml:space="preserve">:</w:t>
      </w:r>
      <w:r>
        <w:rPr>
          <w:rStyle w:val="RefFPage"/>
        </w:rPr>
        <w:t xml:space="preserve">7727</w:t>
      </w:r>
      <w:r>
        <w:rPr>
          <w:shd w:val="clear" w:color="" w:fill=""/>
        </w:rPr>
        <w:t xml:space="preserve">–</w:t>
      </w:r>
      <w:r>
        <w:rPr>
          <w:rStyle w:val="RefLPage"/>
        </w:rPr>
        <w:t xml:space="preserve">7740</w:t>
      </w:r>
      <w:r>
        <w:rPr>
          <w:shd w:val="clear" w:color="" w:fill=""/>
        </w:rPr>
        <w:t xml:space="preserve">.</w:t>
      </w:r>
    </w:p>
    <w:p>
      <w:pPr>
        <w:pStyle w:val="jrnlRefText"/>
      </w:pPr>
      <w:bookmarkStart w:id="80" w:name="R61"/>
      <w:bookmarkEnd w:id="80"/>
      <w:r>
        <w:rPr>
          <w:rStyle w:val="RefSurName"/>
        </w:rPr>
        <w:t xml:space="preserve">Saito</w:t>
      </w:r>
      <w:r>
        <w:rPr>
          <w:rStyle w:val="RefAuthor"/>
        </w:rPr>
        <w:t xml:space="preserve"> </w:t>
      </w:r>
      <w:r>
        <w:rPr>
          <w:rStyle w:val="RefGivenName"/>
        </w:rPr>
        <w:t xml:space="preserve">R</w:t>
      </w:r>
      <w:r>
        <w:rPr>
          <w:shd w:val="clear" w:color="" w:fill=""/>
        </w:rPr>
        <w:t xml:space="preserve">, </w:t>
      </w:r>
      <w:r>
        <w:rPr>
          <w:rStyle w:val="RefSurName"/>
        </w:rPr>
        <w:t xml:space="preserve">Smoot</w:t>
      </w:r>
      <w:r>
        <w:rPr>
          <w:rStyle w:val="RefAuthor"/>
        </w:rPr>
        <w:t xml:space="preserve"> </w:t>
      </w:r>
      <w:r>
        <w:rPr>
          <w:rStyle w:val="RefGivenName"/>
        </w:rPr>
        <w:t xml:space="preserve">ME</w:t>
      </w:r>
      <w:r>
        <w:rPr>
          <w:shd w:val="clear" w:color="" w:fill=""/>
        </w:rPr>
        <w:t xml:space="preserve">, </w:t>
      </w:r>
      <w:r>
        <w:rPr>
          <w:rStyle w:val="RefSurName"/>
        </w:rPr>
        <w:t xml:space="preserve">Ono</w:t>
      </w:r>
      <w:r>
        <w:rPr>
          <w:rStyle w:val="RefAuthor"/>
        </w:rPr>
        <w:t xml:space="preserve"> </w:t>
      </w:r>
      <w:r>
        <w:rPr>
          <w:rStyle w:val="RefGivenName"/>
        </w:rPr>
        <w:t xml:space="preserve">K</w:t>
      </w:r>
      <w:r>
        <w:rPr>
          <w:shd w:val="clear" w:color="" w:fill=""/>
        </w:rPr>
        <w:t xml:space="preserve">, </w:t>
      </w:r>
      <w:r>
        <w:rPr>
          <w:rStyle w:val="RefSurName"/>
        </w:rPr>
        <w:t xml:space="preserve">Ruscheinski</w:t>
      </w:r>
      <w:r>
        <w:rPr>
          <w:rStyle w:val="RefAuthor"/>
        </w:rPr>
        <w:t xml:space="preserve"> </w:t>
      </w:r>
      <w:r>
        <w:rPr>
          <w:rStyle w:val="RefGivenName"/>
        </w:rPr>
        <w:t xml:space="preserve">J</w:t>
      </w:r>
      <w:r>
        <w:rPr>
          <w:shd w:val="clear" w:color="" w:fill=""/>
        </w:rPr>
        <w:t xml:space="preserve">, </w:t>
      </w:r>
      <w:r>
        <w:rPr>
          <w:rStyle w:val="RefSurName"/>
        </w:rPr>
        <w:t xml:space="preserve">Wang</w:t>
      </w:r>
      <w:r>
        <w:rPr>
          <w:rStyle w:val="RefAuthor"/>
        </w:rPr>
        <w:t xml:space="preserve"> </w:t>
      </w:r>
      <w:r>
        <w:rPr>
          <w:rStyle w:val="RefGivenName"/>
        </w:rPr>
        <w:t xml:space="preserve">PL</w:t>
      </w:r>
      <w:r>
        <w:rPr>
          <w:shd w:val="clear" w:color="" w:fill=""/>
        </w:rPr>
        <w:t xml:space="preserve">, </w:t>
      </w:r>
      <w:r>
        <w:rPr>
          <w:rStyle w:val="RefSurName"/>
        </w:rPr>
        <w:t xml:space="preserve">Lotia</w:t>
      </w:r>
      <w:r>
        <w:rPr>
          <w:rStyle w:val="RefAuthor"/>
        </w:rPr>
        <w:t xml:space="preserve"> </w:t>
      </w:r>
      <w:r>
        <w:rPr>
          <w:rStyle w:val="RefGivenName"/>
        </w:rPr>
        <w:t xml:space="preserve">S</w:t>
      </w:r>
      <w:r>
        <w:rPr>
          <w:shd w:val="clear" w:color="" w:fill=""/>
        </w:rPr>
        <w:t xml:space="preserve">, </w:t>
      </w:r>
      <w:r>
        <w:rPr>
          <w:rStyle w:val="RefSurName"/>
        </w:rPr>
        <w:t xml:space="preserve">Pico</w:t>
      </w:r>
      <w:r>
        <w:rPr>
          <w:rStyle w:val="RefAuthor"/>
        </w:rPr>
        <w:t xml:space="preserve"> </w:t>
      </w:r>
      <w:r>
        <w:rPr>
          <w:rStyle w:val="RefGivenName"/>
        </w:rPr>
        <w:t xml:space="preserve">AR</w:t>
      </w:r>
      <w:r>
        <w:rPr>
          <w:shd w:val="clear" w:color="" w:fill=""/>
        </w:rPr>
        <w:t xml:space="preserve">, </w:t>
      </w:r>
      <w:r>
        <w:rPr>
          <w:rStyle w:val="RefSurName"/>
        </w:rPr>
        <w:t xml:space="preserve">Bader</w:t>
      </w:r>
      <w:r>
        <w:rPr>
          <w:rStyle w:val="RefAuthor"/>
        </w:rPr>
        <w:t xml:space="preserve"> </w:t>
      </w:r>
      <w:r>
        <w:rPr>
          <w:rStyle w:val="RefGivenName"/>
        </w:rPr>
        <w:t xml:space="preserve">GD</w:t>
      </w:r>
      <w:r>
        <w:rPr>
          <w:shd w:val="clear" w:color="" w:fill=""/>
        </w:rPr>
        <w:t xml:space="preserve">, </w:t>
      </w:r>
      <w:r>
        <w:rPr>
          <w:rStyle w:val="RefSurName"/>
        </w:rPr>
        <w:t xml:space="preserve">Ideker</w:t>
      </w:r>
      <w:r>
        <w:rPr>
          <w:rStyle w:val="RefAuthor"/>
        </w:rPr>
        <w:t xml:space="preserve"> </w:t>
      </w:r>
      <w:r>
        <w:rPr>
          <w:rStyle w:val="RefGivenName"/>
        </w:rPr>
        <w:t xml:space="preserve">T</w:t>
      </w:r>
      <w:r>
        <w:rPr>
          <w:shd w:val="clear" w:color="" w:fill=""/>
        </w:rPr>
        <w:t xml:space="preserve">. </w:t>
      </w:r>
      <w:r>
        <w:rPr>
          <w:rStyle w:val="RefYear"/>
        </w:rPr>
        <w:t xml:space="preserve">2012</w:t>
      </w:r>
      <w:r>
        <w:rPr>
          <w:shd w:val="clear" w:color="" w:fill=""/>
        </w:rPr>
        <w:t xml:space="preserve">. </w:t>
      </w:r>
      <w:r>
        <w:rPr>
          <w:rStyle w:val="RefArticleTitle"/>
        </w:rPr>
        <w:t xml:space="preserve">A travel guide to cytoscape plugins</w:t>
      </w:r>
      <w:r>
        <w:rPr>
          <w:shd w:val="clear" w:color="" w:fill=""/>
        </w:rPr>
        <w:t xml:space="preserve">. </w:t>
      </w:r>
      <w:r>
        <w:rPr>
          <w:rStyle w:val=""/>
        </w:rPr>
        <w:t xml:space="preserve">Nature Methods</w:t>
      </w:r>
      <w:r>
        <w:rPr>
          <w:shd w:val="clear" w:color="" w:fill=""/>
        </w:rPr>
        <w:t xml:space="preserve"> </w:t>
      </w:r>
      <w:r>
        <w:rPr>
          <w:rStyle w:val=""/>
        </w:rPr>
        <w:t xml:space="preserve">9</w:t>
      </w:r>
      <w:r>
        <w:rPr>
          <w:shd w:val="clear" w:color="" w:fill=""/>
        </w:rPr>
        <w:t xml:space="preserve">:</w:t>
      </w:r>
      <w:r>
        <w:rPr>
          <w:rStyle w:val="RefFPage"/>
        </w:rPr>
        <w:t xml:space="preserve">1069</w:t>
      </w:r>
      <w:r>
        <w:rPr>
          <w:shd w:val="clear" w:color="" w:fill=""/>
        </w:rPr>
        <w:t xml:space="preserve">–</w:t>
      </w:r>
      <w:r>
        <w:rPr>
          <w:rStyle w:val="RefLPage"/>
        </w:rPr>
        <w:t xml:space="preserve">1076</w:t>
      </w:r>
      <w:r>
        <w:rPr>
          <w:shd w:val="clear" w:color="" w:fill=""/>
        </w:rPr>
        <w:t xml:space="preserve">.</w:t>
      </w:r>
    </w:p>
    <w:p>
      <w:pPr>
        <w:pStyle w:val="jrnlRefText"/>
      </w:pPr>
      <w:bookmarkStart w:id="81" w:name="R62"/>
      <w:bookmarkEnd w:id="81"/>
      <w:r>
        <w:rPr>
          <w:rStyle w:val="RefSurName"/>
        </w:rPr>
        <w:t xml:space="preserve">Sandoval</w:t>
      </w:r>
      <w:r>
        <w:rPr>
          <w:rStyle w:val="RefAuthor"/>
        </w:rPr>
        <w:t xml:space="preserve"> </w:t>
      </w:r>
      <w:r>
        <w:rPr>
          <w:rStyle w:val="RefGivenName"/>
        </w:rPr>
        <w:t xml:space="preserve">S</w:t>
      </w:r>
      <w:r>
        <w:rPr>
          <w:shd w:val="clear" w:color="" w:fill=""/>
        </w:rPr>
        <w:t xml:space="preserve">, </w:t>
      </w:r>
      <w:r>
        <w:rPr>
          <w:rStyle w:val="RefSurName"/>
        </w:rPr>
        <w:t xml:space="preserve">Kraus</w:t>
      </w:r>
      <w:r>
        <w:rPr>
          <w:rStyle w:val="RefAuthor"/>
        </w:rPr>
        <w:t xml:space="preserve"> </w:t>
      </w:r>
      <w:r>
        <w:rPr>
          <w:rStyle w:val="RefGivenName"/>
        </w:rPr>
        <w:t xml:space="preserve">C</w:t>
      </w:r>
      <w:r>
        <w:rPr>
          <w:shd w:val="clear" w:color="" w:fill=""/>
        </w:rPr>
        <w:t xml:space="preserve">, </w:t>
      </w:r>
      <w:r>
        <w:rPr>
          <w:rStyle w:val="RefSurName"/>
        </w:rPr>
        <w:t xml:space="preserve">Cho</w:t>
      </w:r>
      <w:r>
        <w:rPr>
          <w:rStyle w:val="RefAuthor"/>
        </w:rPr>
        <w:t xml:space="preserve"> </w:t>
      </w:r>
      <w:r>
        <w:rPr>
          <w:rStyle w:val="RefGivenName"/>
        </w:rPr>
        <w:t xml:space="preserve">EC</w:t>
      </w:r>
      <w:r>
        <w:rPr>
          <w:shd w:val="clear" w:color="" w:fill=""/>
        </w:rPr>
        <w:t xml:space="preserve">, </w:t>
      </w:r>
      <w:r>
        <w:rPr>
          <w:rStyle w:val="RefSurName"/>
        </w:rPr>
        <w:t xml:space="preserve">Cho</w:t>
      </w:r>
      <w:r>
        <w:rPr>
          <w:rStyle w:val="RefAuthor"/>
        </w:rPr>
        <w:t xml:space="preserve"> </w:t>
      </w:r>
      <w:r>
        <w:rPr>
          <w:rStyle w:val="RefGivenName"/>
        </w:rPr>
        <w:t xml:space="preserve">M</w:t>
      </w:r>
      <w:r>
        <w:rPr>
          <w:shd w:val="clear" w:color="" w:fill=""/>
        </w:rPr>
        <w:t xml:space="preserve">, </w:t>
      </w:r>
      <w:r>
        <w:rPr>
          <w:rStyle w:val="RefSurName"/>
        </w:rPr>
        <w:t xml:space="preserve">Bies</w:t>
      </w:r>
      <w:r>
        <w:rPr>
          <w:rStyle w:val="RefAuthor"/>
        </w:rPr>
        <w:t xml:space="preserve"> </w:t>
      </w:r>
      <w:r>
        <w:rPr>
          <w:rStyle w:val="RefGivenName"/>
        </w:rPr>
        <w:t xml:space="preserve">J</w:t>
      </w:r>
      <w:r>
        <w:rPr>
          <w:shd w:val="clear" w:color="" w:fill=""/>
        </w:rPr>
        <w:t xml:space="preserve">, </w:t>
      </w:r>
      <w:r>
        <w:rPr>
          <w:rStyle w:val="RefSurName"/>
        </w:rPr>
        <w:t xml:space="preserve">Manara</w:t>
      </w:r>
      <w:r>
        <w:rPr>
          <w:rStyle w:val="RefAuthor"/>
        </w:rPr>
        <w:t xml:space="preserve"> </w:t>
      </w:r>
      <w:r>
        <w:rPr>
          <w:rStyle w:val="RefGivenName"/>
        </w:rPr>
        <w:t xml:space="preserve">E</w:t>
      </w:r>
      <w:r>
        <w:rPr>
          <w:shd w:val="clear" w:color="" w:fill=""/>
        </w:rPr>
        <w:t xml:space="preserve">, </w:t>
      </w:r>
      <w:r>
        <w:rPr>
          <w:rStyle w:val="RefSurName"/>
        </w:rPr>
        <w:t xml:space="preserve">Accordi</w:t>
      </w:r>
      <w:r>
        <w:rPr>
          <w:rStyle w:val="RefAuthor"/>
        </w:rPr>
        <w:t xml:space="preserve"> </w:t>
      </w:r>
      <w:r>
        <w:rPr>
          <w:rStyle w:val="RefGivenName"/>
        </w:rPr>
        <w:t xml:space="preserve">B</w:t>
      </w:r>
      <w:r>
        <w:rPr>
          <w:shd w:val="clear" w:color="" w:fill=""/>
        </w:rPr>
        <w:t xml:space="preserve">, </w:t>
      </w:r>
      <w:r>
        <w:rPr>
          <w:rStyle w:val="RefSurName"/>
        </w:rPr>
        <w:t xml:space="preserve">Landaw</w:t>
      </w:r>
      <w:r>
        <w:rPr>
          <w:rStyle w:val="RefAuthor"/>
        </w:rPr>
        <w:t xml:space="preserve"> </w:t>
      </w:r>
      <w:r>
        <w:rPr>
          <w:rStyle w:val="RefGivenName"/>
        </w:rPr>
        <w:t xml:space="preserve">EM</w:t>
      </w:r>
      <w:r>
        <w:rPr>
          <w:shd w:val="clear" w:color="" w:fill=""/>
        </w:rPr>
        <w:t xml:space="preserve">, </w:t>
      </w:r>
      <w:r>
        <w:rPr>
          <w:rStyle w:val="RefSurName"/>
        </w:rPr>
        <w:t xml:space="preserve">Wolff</w:t>
      </w:r>
      <w:r>
        <w:rPr>
          <w:rStyle w:val="RefAuthor"/>
        </w:rPr>
        <w:t xml:space="preserve"> </w:t>
      </w:r>
      <w:r>
        <w:rPr>
          <w:rStyle w:val="RefGivenName"/>
        </w:rPr>
        <w:t xml:space="preserve">L</w:t>
      </w:r>
      <w:r>
        <w:rPr>
          <w:shd w:val="clear" w:color="" w:fill=""/>
        </w:rPr>
        <w:t xml:space="preserve">, </w:t>
      </w:r>
      <w:r>
        <w:rPr>
          <w:rStyle w:val="RefSurName"/>
        </w:rPr>
        <w:t xml:space="preserve">Pigazzi</w:t>
      </w:r>
      <w:r>
        <w:rPr>
          <w:rStyle w:val="RefAuthor"/>
        </w:rPr>
        <w:t xml:space="preserve"> </w:t>
      </w:r>
      <w:r>
        <w:rPr>
          <w:rStyle w:val="RefGivenName"/>
        </w:rPr>
        <w:t xml:space="preserve">M</w:t>
      </w:r>
      <w:r>
        <w:rPr>
          <w:shd w:val="clear" w:color="" w:fill=""/>
        </w:rPr>
        <w:t xml:space="preserve">, </w:t>
      </w:r>
      <w:r>
        <w:rPr>
          <w:rStyle w:val="RefSurName"/>
        </w:rPr>
        <w:t xml:space="preserve">Sakamoto</w:t>
      </w:r>
      <w:r>
        <w:rPr>
          <w:rStyle w:val="RefAuthor"/>
        </w:rPr>
        <w:t xml:space="preserve"> </w:t>
      </w:r>
      <w:r>
        <w:rPr>
          <w:rStyle w:val="RefGivenName"/>
        </w:rPr>
        <w:t xml:space="preserve">KM</w:t>
      </w:r>
      <w:r>
        <w:rPr>
          <w:shd w:val="clear" w:color="" w:fill=""/>
        </w:rPr>
        <w:t xml:space="preserve">. </w:t>
      </w:r>
      <w:r>
        <w:rPr>
          <w:rStyle w:val="RefYear"/>
        </w:rPr>
        <w:t xml:space="preserve">2012</w:t>
      </w:r>
      <w:r>
        <w:rPr>
          <w:shd w:val="clear" w:color="" w:fill=""/>
        </w:rPr>
        <w:t xml:space="preserve">. </w:t>
      </w:r>
      <w:r>
        <w:rPr>
          <w:rStyle w:val="RefArticleTitle"/>
        </w:rPr>
        <w:t xml:space="preserve">Sox4 cooperates with CREB in myeloid transformation</w:t>
      </w:r>
      <w:r>
        <w:rPr>
          <w:shd w:val="clear" w:color="" w:fill=""/>
        </w:rPr>
        <w:t xml:space="preserve">. </w:t>
      </w:r>
      <w:r>
        <w:rPr>
          <w:rStyle w:val=""/>
        </w:rPr>
        <w:t xml:space="preserve">Blood</w:t>
      </w:r>
      <w:r>
        <w:rPr>
          <w:shd w:val="clear" w:color="" w:fill=""/>
        </w:rPr>
        <w:t xml:space="preserve"> </w:t>
      </w:r>
      <w:r>
        <w:rPr>
          <w:rStyle w:val=""/>
        </w:rPr>
        <w:t xml:space="preserve">120</w:t>
      </w:r>
      <w:r>
        <w:rPr>
          <w:shd w:val="clear" w:color="" w:fill=""/>
        </w:rPr>
        <w:t xml:space="preserve">:</w:t>
      </w:r>
      <w:r>
        <w:rPr>
          <w:rStyle w:val="RefFPage"/>
        </w:rPr>
        <w:t xml:space="preserve">155</w:t>
      </w:r>
      <w:r>
        <w:rPr>
          <w:shd w:val="clear" w:color="" w:fill=""/>
        </w:rPr>
        <w:t xml:space="preserve">–</w:t>
      </w:r>
      <w:r>
        <w:rPr>
          <w:rStyle w:val="RefLPage"/>
        </w:rPr>
        <w:t xml:space="preserve">165</w:t>
      </w:r>
      <w:r>
        <w:rPr>
          <w:shd w:val="clear" w:color="" w:fill=""/>
        </w:rPr>
        <w:t xml:space="preserve">.</w:t>
      </w:r>
    </w:p>
    <w:p>
      <w:pPr>
        <w:pStyle w:val="jrnlRefText"/>
      </w:pPr>
      <w:bookmarkStart w:id="82" w:name="R63"/>
      <w:bookmarkEnd w:id="82"/>
      <w:r>
        <w:rPr>
          <w:rStyle w:val="RefSurName"/>
        </w:rPr>
        <w:t xml:space="preserve">Savage</w:t>
      </w:r>
      <w:r>
        <w:rPr>
          <w:rStyle w:val="RefAuthor"/>
        </w:rPr>
        <w:t xml:space="preserve"> </w:t>
      </w:r>
      <w:r>
        <w:rPr>
          <w:rStyle w:val="RefGivenName"/>
        </w:rPr>
        <w:t xml:space="preserve">SA</w:t>
      </w:r>
      <w:r>
        <w:rPr>
          <w:shd w:val="clear" w:color="" w:fill=""/>
        </w:rPr>
        <w:t xml:space="preserve">, </w:t>
      </w:r>
      <w:r>
        <w:rPr>
          <w:rStyle w:val="RefSurName"/>
        </w:rPr>
        <w:t xml:space="preserve">Mirabello</w:t>
      </w:r>
      <w:r>
        <w:rPr>
          <w:rStyle w:val="RefAuthor"/>
        </w:rPr>
        <w:t xml:space="preserve"> </w:t>
      </w:r>
      <w:r>
        <w:rPr>
          <w:rStyle w:val="RefGivenName"/>
        </w:rPr>
        <w:t xml:space="preserve">L</w:t>
      </w:r>
      <w:r>
        <w:rPr>
          <w:shd w:val="clear" w:color="" w:fill=""/>
        </w:rPr>
        <w:t xml:space="preserve">, </w:t>
      </w:r>
      <w:r>
        <w:rPr>
          <w:rStyle w:val="RefSurName"/>
        </w:rPr>
        <w:t xml:space="preserve">Wang</w:t>
      </w:r>
      <w:r>
        <w:rPr>
          <w:rStyle w:val="RefAuthor"/>
        </w:rPr>
        <w:t xml:space="preserve"> </w:t>
      </w:r>
      <w:r>
        <w:rPr>
          <w:rStyle w:val="RefGivenName"/>
        </w:rPr>
        <w:t xml:space="preserve">Z</w:t>
      </w:r>
      <w:r>
        <w:rPr>
          <w:shd w:val="clear" w:color="" w:fill=""/>
        </w:rPr>
        <w:t xml:space="preserve">, </w:t>
      </w:r>
      <w:r>
        <w:rPr>
          <w:rStyle w:val="RefSurName"/>
        </w:rPr>
        <w:t xml:space="preserve">Gastier-Foster</w:t>
      </w:r>
      <w:r>
        <w:rPr>
          <w:rStyle w:val="RefAuthor"/>
        </w:rPr>
        <w:t xml:space="preserve"> </w:t>
      </w:r>
      <w:r>
        <w:rPr>
          <w:rStyle w:val="RefGivenName"/>
        </w:rPr>
        <w:t xml:space="preserve">JM</w:t>
      </w:r>
      <w:r>
        <w:rPr>
          <w:shd w:val="clear" w:color="" w:fill=""/>
        </w:rPr>
        <w:t xml:space="preserve">, </w:t>
      </w:r>
      <w:r>
        <w:rPr>
          <w:rStyle w:val="RefSurName"/>
        </w:rPr>
        <w:t xml:space="preserve">Gorlick</w:t>
      </w:r>
      <w:r>
        <w:rPr>
          <w:rStyle w:val="RefAuthor"/>
        </w:rPr>
        <w:t xml:space="preserve"> </w:t>
      </w:r>
      <w:r>
        <w:rPr>
          <w:rStyle w:val="RefGivenName"/>
        </w:rPr>
        <w:t xml:space="preserve">R</w:t>
      </w:r>
      <w:r>
        <w:rPr>
          <w:shd w:val="clear" w:color="" w:fill=""/>
        </w:rPr>
        <w:t xml:space="preserve">, </w:t>
      </w:r>
      <w:r>
        <w:rPr>
          <w:rStyle w:val="RefSurName"/>
        </w:rPr>
        <w:t xml:space="preserve">Khanna</w:t>
      </w:r>
      <w:r>
        <w:rPr>
          <w:rStyle w:val="RefAuthor"/>
        </w:rPr>
        <w:t xml:space="preserve"> </w:t>
      </w:r>
      <w:r>
        <w:rPr>
          <w:rStyle w:val="RefGivenName"/>
        </w:rPr>
        <w:t xml:space="preserve">C</w:t>
      </w:r>
      <w:r>
        <w:rPr>
          <w:shd w:val="clear" w:color="" w:fill=""/>
        </w:rPr>
        <w:t xml:space="preserve">, </w:t>
      </w:r>
      <w:r>
        <w:rPr>
          <w:rStyle w:val="RefSurName"/>
        </w:rPr>
        <w:t xml:space="preserve">Flanagan</w:t>
      </w:r>
      <w:r>
        <w:rPr>
          <w:rStyle w:val="RefAuthor"/>
        </w:rPr>
        <w:t xml:space="preserve"> </w:t>
      </w:r>
      <w:r>
        <w:rPr>
          <w:rStyle w:val="RefGivenName"/>
        </w:rPr>
        <w:t xml:space="preserve">AM</w:t>
      </w:r>
      <w:r>
        <w:rPr>
          <w:shd w:val="clear" w:color="" w:fill=""/>
        </w:rPr>
        <w:t xml:space="preserve">, </w:t>
      </w:r>
      <w:r>
        <w:rPr>
          <w:rStyle w:val="RefSurName"/>
        </w:rPr>
        <w:t xml:space="preserve">Tirabosco</w:t>
      </w:r>
      <w:r>
        <w:rPr>
          <w:rStyle w:val="RefAuthor"/>
        </w:rPr>
        <w:t xml:space="preserve"> </w:t>
      </w:r>
      <w:r>
        <w:rPr>
          <w:rStyle w:val="RefGivenName"/>
        </w:rPr>
        <w:t xml:space="preserve">R</w:t>
      </w:r>
      <w:r>
        <w:rPr>
          <w:shd w:val="clear" w:color="" w:fill=""/>
        </w:rPr>
        <w:t xml:space="preserve">, </w:t>
      </w:r>
      <w:r>
        <w:rPr>
          <w:rStyle w:val="RefSurName"/>
        </w:rPr>
        <w:t xml:space="preserve">Andrulis</w:t>
      </w:r>
      <w:r>
        <w:rPr>
          <w:rStyle w:val="RefAuthor"/>
        </w:rPr>
        <w:t xml:space="preserve"> </w:t>
      </w:r>
      <w:r>
        <w:rPr>
          <w:rStyle w:val="RefGivenName"/>
        </w:rPr>
        <w:t xml:space="preserve">IL</w:t>
      </w:r>
      <w:r>
        <w:rPr>
          <w:shd w:val="clear" w:color="" w:fill=""/>
        </w:rPr>
        <w:t xml:space="preserve">, </w:t>
      </w:r>
      <w:r>
        <w:rPr>
          <w:rStyle w:val="RefSurName"/>
        </w:rPr>
        <w:t xml:space="preserve">Wunder</w:t>
      </w:r>
      <w:r>
        <w:rPr>
          <w:rStyle w:val="RefAuthor"/>
        </w:rPr>
        <w:t xml:space="preserve"> </w:t>
      </w:r>
      <w:r>
        <w:rPr>
          <w:rStyle w:val="RefGivenName"/>
        </w:rPr>
        <w:t xml:space="preserve">JS</w:t>
      </w:r>
      <w:r>
        <w:rPr>
          <w:shd w:val="clear" w:color="" w:fill=""/>
        </w:rPr>
        <w:t xml:space="preserve">, </w:t>
      </w:r>
      <w:r>
        <w:rPr>
          <w:rStyle w:val="RefSurName"/>
        </w:rPr>
        <w:t xml:space="preserve">Gokgoz</w:t>
      </w:r>
      <w:r>
        <w:rPr>
          <w:rStyle w:val="RefAuthor"/>
        </w:rPr>
        <w:t xml:space="preserve"> </w:t>
      </w:r>
      <w:r>
        <w:rPr>
          <w:rStyle w:val="RefGivenName"/>
        </w:rPr>
        <w:t xml:space="preserve">N</w:t>
      </w:r>
      <w:r>
        <w:rPr>
          <w:shd w:val="clear" w:color="" w:fill=""/>
        </w:rPr>
        <w:t xml:space="preserve">, </w:t>
      </w:r>
      <w:r>
        <w:rPr>
          <w:rStyle w:val="RefSurName"/>
        </w:rPr>
        <w:t xml:space="preserve">Patiño-Garcia</w:t>
      </w:r>
      <w:r>
        <w:rPr>
          <w:rStyle w:val="RefAuthor"/>
        </w:rPr>
        <w:t xml:space="preserve"> </w:t>
      </w:r>
      <w:r>
        <w:rPr>
          <w:rStyle w:val="RefGivenName"/>
        </w:rPr>
        <w:t xml:space="preserve">A</w:t>
      </w:r>
      <w:r>
        <w:rPr>
          <w:shd w:val="clear" w:color="" w:fill=""/>
        </w:rPr>
        <w:t xml:space="preserve">, </w:t>
      </w:r>
      <w:r>
        <w:rPr>
          <w:rStyle w:val="RefSurName"/>
        </w:rPr>
        <w:t xml:space="preserve">Sierrasesúmaga</w:t>
      </w:r>
      <w:r>
        <w:rPr>
          <w:rStyle w:val="RefAuthor"/>
        </w:rPr>
        <w:t xml:space="preserve"> </w:t>
      </w:r>
      <w:r>
        <w:rPr>
          <w:rStyle w:val="RefGivenName"/>
        </w:rPr>
        <w:t xml:space="preserve">L</w:t>
      </w:r>
      <w:r>
        <w:rPr>
          <w:shd w:val="clear" w:color="" w:fill=""/>
        </w:rPr>
        <w:t xml:space="preserve">, </w:t>
      </w:r>
      <w:r>
        <w:rPr>
          <w:rStyle w:val="RefSurName"/>
        </w:rPr>
        <w:t xml:space="preserve">Lecanda</w:t>
      </w:r>
      <w:r>
        <w:rPr>
          <w:rStyle w:val="RefAuthor"/>
        </w:rPr>
        <w:t xml:space="preserve"> </w:t>
      </w:r>
      <w:r>
        <w:rPr>
          <w:rStyle w:val="RefGivenName"/>
        </w:rPr>
        <w:t xml:space="preserve">F</w:t>
      </w:r>
      <w:r>
        <w:rPr>
          <w:shd w:val="clear" w:color="" w:fill=""/>
        </w:rPr>
        <w:t xml:space="preserve">, </w:t>
      </w:r>
      <w:r>
        <w:rPr>
          <w:rStyle w:val="RefSurName"/>
        </w:rPr>
        <w:t xml:space="preserve">Kurucu</w:t>
      </w:r>
      <w:r>
        <w:rPr>
          <w:rStyle w:val="RefAuthor"/>
        </w:rPr>
        <w:t xml:space="preserve"> </w:t>
      </w:r>
      <w:r>
        <w:rPr>
          <w:rStyle w:val="RefGivenName"/>
        </w:rPr>
        <w:t xml:space="preserve">N</w:t>
      </w:r>
      <w:r>
        <w:rPr>
          <w:shd w:val="clear" w:color="" w:fill=""/>
        </w:rPr>
        <w:t xml:space="preserve">, </w:t>
      </w:r>
      <w:r>
        <w:rPr>
          <w:rStyle w:val="RefSurName"/>
        </w:rPr>
        <w:t xml:space="preserve">Ilhan</w:t>
      </w:r>
      <w:r>
        <w:rPr>
          <w:rStyle w:val="RefAuthor"/>
        </w:rPr>
        <w:t xml:space="preserve"> </w:t>
      </w:r>
      <w:r>
        <w:rPr>
          <w:rStyle w:val="RefGivenName"/>
        </w:rPr>
        <w:t xml:space="preserve">IE</w:t>
      </w:r>
      <w:r>
        <w:rPr>
          <w:shd w:val="clear" w:color="" w:fill=""/>
        </w:rPr>
        <w:t xml:space="preserve">, </w:t>
      </w:r>
      <w:r>
        <w:rPr>
          <w:rStyle w:val="RefSurName"/>
        </w:rPr>
        <w:t xml:space="preserve">Sari</w:t>
      </w:r>
      <w:r>
        <w:rPr>
          <w:rStyle w:val="RefAuthor"/>
        </w:rPr>
        <w:t xml:space="preserve"> </w:t>
      </w:r>
      <w:r>
        <w:rPr>
          <w:rStyle w:val="RefGivenName"/>
        </w:rPr>
        <w:t xml:space="preserve">N</w:t>
      </w:r>
      <w:r>
        <w:rPr>
          <w:shd w:val="clear" w:color="" w:fill=""/>
        </w:rPr>
        <w:t xml:space="preserve">, </w:t>
      </w:r>
      <w:r>
        <w:rPr>
          <w:rStyle w:val="RefSurName"/>
        </w:rPr>
        <w:t xml:space="preserve">Serra</w:t>
      </w:r>
      <w:r>
        <w:rPr>
          <w:rStyle w:val="RefAuthor"/>
        </w:rPr>
        <w:t xml:space="preserve"> </w:t>
      </w:r>
      <w:r>
        <w:rPr>
          <w:rStyle w:val="RefGivenName"/>
        </w:rPr>
        <w:t xml:space="preserve">M</w:t>
      </w:r>
      <w:r>
        <w:rPr>
          <w:shd w:val="clear" w:color="" w:fill=""/>
        </w:rPr>
        <w:t xml:space="preserve">, </w:t>
      </w:r>
      <w:r>
        <w:rPr>
          <w:rStyle w:val="RefSurName"/>
        </w:rPr>
        <w:t xml:space="preserve">Hattinger</w:t>
      </w:r>
      <w:r>
        <w:rPr>
          <w:rStyle w:val="RefAuthor"/>
        </w:rPr>
        <w:t xml:space="preserve"> </w:t>
      </w:r>
      <w:r>
        <w:rPr>
          <w:rStyle w:val="RefGivenName"/>
        </w:rPr>
        <w:t xml:space="preserve">C</w:t>
      </w:r>
      <w:r>
        <w:rPr>
          <w:shd w:val="clear" w:color="" w:fill=""/>
        </w:rPr>
        <w:t xml:space="preserve">, </w:t>
      </w:r>
      <w:r>
        <w:rPr>
          <w:rStyle w:val="RefSurName"/>
        </w:rPr>
        <w:t xml:space="preserve">Picci</w:t>
      </w:r>
      <w:r>
        <w:rPr>
          <w:rStyle w:val="RefAuthor"/>
        </w:rPr>
        <w:t xml:space="preserve"> </w:t>
      </w:r>
      <w:r>
        <w:rPr>
          <w:rStyle w:val="RefGivenName"/>
        </w:rPr>
        <w:t xml:space="preserve">P</w:t>
      </w:r>
      <w:r>
        <w:rPr>
          <w:shd w:val="clear" w:color="" w:fill=""/>
        </w:rPr>
        <w:t xml:space="preserve">, </w:t>
      </w:r>
      <w:r>
        <w:rPr>
          <w:rStyle w:val="RefSurName"/>
        </w:rPr>
        <w:t xml:space="preserve">Spector</w:t>
      </w:r>
      <w:r>
        <w:rPr>
          <w:rStyle w:val="RefAuthor"/>
        </w:rPr>
        <w:t xml:space="preserve"> </w:t>
      </w:r>
      <w:r>
        <w:rPr>
          <w:rStyle w:val="RefGivenName"/>
        </w:rPr>
        <w:t xml:space="preserve">LG</w:t>
      </w:r>
      <w:r>
        <w:rPr>
          <w:shd w:val="clear" w:color="" w:fill=""/>
        </w:rPr>
        <w:t xml:space="preserve">, </w:t>
      </w:r>
      <w:r>
        <w:rPr>
          <w:rStyle w:val="RefSurName"/>
        </w:rPr>
        <w:t xml:space="preserve">Barkauskas</w:t>
      </w:r>
      <w:r>
        <w:rPr>
          <w:rStyle w:val="RefAuthor"/>
        </w:rPr>
        <w:t xml:space="preserve"> </w:t>
      </w:r>
      <w:r>
        <w:rPr>
          <w:rStyle w:val="RefGivenName"/>
        </w:rPr>
        <w:t xml:space="preserve">DA</w:t>
      </w:r>
      <w:r>
        <w:rPr>
          <w:shd w:val="clear" w:color="" w:fill=""/>
        </w:rPr>
        <w:t xml:space="preserve">, </w:t>
      </w:r>
      <w:r>
        <w:rPr>
          <w:rStyle w:val="RefSurName"/>
        </w:rPr>
        <w:t xml:space="preserve">Marina</w:t>
      </w:r>
      <w:r>
        <w:rPr>
          <w:rStyle w:val="RefAuthor"/>
        </w:rPr>
        <w:t xml:space="preserve"> </w:t>
      </w:r>
      <w:r>
        <w:rPr>
          <w:rStyle w:val="RefGivenName"/>
        </w:rPr>
        <w:t xml:space="preserve">N</w:t>
      </w:r>
      <w:r>
        <w:rPr>
          <w:shd w:val="clear" w:color="" w:fill=""/>
        </w:rPr>
        <w:t xml:space="preserve">, </w:t>
      </w:r>
      <w:r>
        <w:rPr>
          <w:rStyle w:val="RefSurName"/>
        </w:rPr>
        <w:t xml:space="preserve">de Toledo</w:t>
      </w:r>
      <w:r>
        <w:rPr>
          <w:rStyle w:val="RefAuthor"/>
        </w:rPr>
        <w:t xml:space="preserve"> </w:t>
      </w:r>
      <w:r>
        <w:rPr>
          <w:rStyle w:val="RefGivenName"/>
        </w:rPr>
        <w:t xml:space="preserve">SR</w:t>
      </w:r>
      <w:r>
        <w:rPr>
          <w:shd w:val="clear" w:color="" w:fill=""/>
        </w:rPr>
        <w:t xml:space="preserve">, </w:t>
      </w:r>
      <w:r>
        <w:rPr>
          <w:rStyle w:val="RefSurName"/>
        </w:rPr>
        <w:t xml:space="preserve">Petrilli</w:t>
      </w:r>
      <w:r>
        <w:rPr>
          <w:rStyle w:val="RefAuthor"/>
        </w:rPr>
        <w:t xml:space="preserve"> </w:t>
      </w:r>
      <w:r>
        <w:rPr>
          <w:rStyle w:val="RefGivenName"/>
        </w:rPr>
        <w:t xml:space="preserve">AS</w:t>
      </w:r>
      <w:r>
        <w:rPr>
          <w:shd w:val="clear" w:color="" w:fill=""/>
        </w:rPr>
        <w:t xml:space="preserve">, </w:t>
      </w:r>
      <w:r>
        <w:rPr>
          <w:rStyle w:val="RefSurName"/>
        </w:rPr>
        <w:t xml:space="preserve">Amary</w:t>
      </w:r>
      <w:r>
        <w:rPr>
          <w:rStyle w:val="RefAuthor"/>
        </w:rPr>
        <w:t xml:space="preserve"> </w:t>
      </w:r>
      <w:r>
        <w:rPr>
          <w:rStyle w:val="RefGivenName"/>
        </w:rPr>
        <w:t xml:space="preserve">MF</w:t>
      </w:r>
      <w:r>
        <w:rPr>
          <w:shd w:val="clear" w:color="" w:fill=""/>
        </w:rPr>
        <w:t xml:space="preserve">, </w:t>
      </w:r>
      <w:r>
        <w:rPr>
          <w:rStyle w:val="RefSurName"/>
        </w:rPr>
        <w:t xml:space="preserve">Halai</w:t>
      </w:r>
      <w:r>
        <w:rPr>
          <w:rStyle w:val="RefAuthor"/>
        </w:rPr>
        <w:t xml:space="preserve"> </w:t>
      </w:r>
      <w:r>
        <w:rPr>
          <w:rStyle w:val="RefGivenName"/>
        </w:rPr>
        <w:t xml:space="preserve">D</w:t>
      </w:r>
      <w:r>
        <w:rPr>
          <w:shd w:val="clear" w:color="" w:fill=""/>
        </w:rPr>
        <w:t xml:space="preserve">, </w:t>
      </w:r>
      <w:r>
        <w:rPr>
          <w:rStyle w:val="RefSurName"/>
        </w:rPr>
        <w:t xml:space="preserve">Thomas</w:t>
      </w:r>
      <w:r>
        <w:rPr>
          <w:rStyle w:val="RefAuthor"/>
        </w:rPr>
        <w:t xml:space="preserve"> </w:t>
      </w:r>
      <w:r>
        <w:rPr>
          <w:rStyle w:val="RefGivenName"/>
        </w:rPr>
        <w:t xml:space="preserve">DM</w:t>
      </w:r>
      <w:r>
        <w:rPr>
          <w:shd w:val="clear" w:color="" w:fill=""/>
        </w:rPr>
        <w:t xml:space="preserve">, </w:t>
      </w:r>
      <w:r>
        <w:rPr>
          <w:rStyle w:val="RefSurName"/>
        </w:rPr>
        <w:t xml:space="preserve">Douglass</w:t>
      </w:r>
      <w:r>
        <w:rPr>
          <w:rStyle w:val="RefAuthor"/>
        </w:rPr>
        <w:t xml:space="preserve"> </w:t>
      </w:r>
      <w:r>
        <w:rPr>
          <w:rStyle w:val="RefGivenName"/>
        </w:rPr>
        <w:t xml:space="preserve">C</w:t>
      </w:r>
      <w:r>
        <w:rPr>
          <w:shd w:val="clear" w:color="" w:fill=""/>
        </w:rPr>
        <w:t xml:space="preserve">, </w:t>
      </w:r>
      <w:r>
        <w:rPr>
          <w:rStyle w:val="RefSurName"/>
        </w:rPr>
        <w:t xml:space="preserve">Meltzer</w:t>
      </w:r>
      <w:r>
        <w:rPr>
          <w:rStyle w:val="RefAuthor"/>
        </w:rPr>
        <w:t xml:space="preserve"> </w:t>
      </w:r>
      <w:r>
        <w:rPr>
          <w:rStyle w:val="RefGivenName"/>
        </w:rPr>
        <w:t xml:space="preserve">PS</w:t>
      </w:r>
      <w:r>
        <w:rPr>
          <w:shd w:val="clear" w:color="" w:fill=""/>
        </w:rPr>
        <w:t xml:space="preserve">, </w:t>
      </w:r>
      <w:r>
        <w:rPr>
          <w:rStyle w:val="RefSurName"/>
        </w:rPr>
        <w:t xml:space="preserve">Jacobs</w:t>
      </w:r>
      <w:r>
        <w:rPr>
          <w:rStyle w:val="RefAuthor"/>
        </w:rPr>
        <w:t xml:space="preserve"> </w:t>
      </w:r>
      <w:r>
        <w:rPr>
          <w:rStyle w:val="RefGivenName"/>
        </w:rPr>
        <w:t xml:space="preserve">K</w:t>
      </w:r>
      <w:r>
        <w:rPr>
          <w:shd w:val="clear" w:color="" w:fill=""/>
        </w:rPr>
        <w:t xml:space="preserve">, </w:t>
      </w:r>
      <w:r>
        <w:rPr>
          <w:rStyle w:val="RefSurName"/>
        </w:rPr>
        <w:t xml:space="preserve">Chung</w:t>
      </w:r>
      <w:r>
        <w:rPr>
          <w:rStyle w:val="RefAuthor"/>
        </w:rPr>
        <w:t xml:space="preserve"> </w:t>
      </w:r>
      <w:r>
        <w:rPr>
          <w:rStyle w:val="RefGivenName"/>
        </w:rPr>
        <w:t xml:space="preserve">CC</w:t>
      </w:r>
      <w:r>
        <w:rPr>
          <w:shd w:val="clear" w:color="" w:fill=""/>
        </w:rPr>
        <w:t xml:space="preserve">, </w:t>
      </w:r>
      <w:r>
        <w:rPr>
          <w:rStyle w:val="RefSurName"/>
        </w:rPr>
        <w:t xml:space="preserve">Berndt</w:t>
      </w:r>
      <w:r>
        <w:rPr>
          <w:rStyle w:val="RefAuthor"/>
        </w:rPr>
        <w:t xml:space="preserve"> </w:t>
      </w:r>
      <w:r>
        <w:rPr>
          <w:rStyle w:val="RefGivenName"/>
        </w:rPr>
        <w:t xml:space="preserve">SI</w:t>
      </w:r>
      <w:r>
        <w:rPr>
          <w:shd w:val="clear" w:color="" w:fill=""/>
        </w:rPr>
        <w:t xml:space="preserve">, </w:t>
      </w:r>
      <w:r>
        <w:rPr>
          <w:rStyle w:val="RefSurName"/>
        </w:rPr>
        <w:t xml:space="preserve">Purdue</w:t>
      </w:r>
      <w:r>
        <w:rPr>
          <w:rStyle w:val="RefAuthor"/>
        </w:rPr>
        <w:t xml:space="preserve"> </w:t>
      </w:r>
      <w:r>
        <w:rPr>
          <w:rStyle w:val="RefGivenName"/>
        </w:rPr>
        <w:t xml:space="preserve">MP</w:t>
      </w:r>
      <w:r>
        <w:rPr>
          <w:shd w:val="clear" w:color="" w:fill=""/>
        </w:rPr>
        <w:t xml:space="preserve">, </w:t>
      </w:r>
      <w:r>
        <w:rPr>
          <w:rStyle w:val="RefSurName"/>
        </w:rPr>
        <w:t xml:space="preserve">Caporaso</w:t>
      </w:r>
      <w:r>
        <w:rPr>
          <w:rStyle w:val="RefAuthor"/>
        </w:rPr>
        <w:t xml:space="preserve"> </w:t>
      </w:r>
      <w:r>
        <w:rPr>
          <w:rStyle w:val="RefGivenName"/>
        </w:rPr>
        <w:t xml:space="preserve">NE</w:t>
      </w:r>
      <w:r>
        <w:rPr>
          <w:shd w:val="clear" w:color="" w:fill=""/>
        </w:rPr>
        <w:t xml:space="preserve">, </w:t>
      </w:r>
      <w:r>
        <w:rPr>
          <w:rStyle w:val="RefSurName"/>
        </w:rPr>
        <w:t xml:space="preserve">Tucker</w:t>
      </w:r>
      <w:r>
        <w:rPr>
          <w:rStyle w:val="RefAuthor"/>
        </w:rPr>
        <w:t xml:space="preserve"> </w:t>
      </w:r>
      <w:r>
        <w:rPr>
          <w:rStyle w:val="RefGivenName"/>
        </w:rPr>
        <w:t xml:space="preserve">M</w:t>
      </w:r>
      <w:r>
        <w:rPr>
          <w:shd w:val="clear" w:color="" w:fill=""/>
        </w:rPr>
        <w:t xml:space="preserve">, </w:t>
      </w:r>
      <w:r>
        <w:rPr>
          <w:rStyle w:val="RefSurName"/>
        </w:rPr>
        <w:t xml:space="preserve">Rothman</w:t>
      </w:r>
      <w:r>
        <w:rPr>
          <w:rStyle w:val="RefAuthor"/>
        </w:rPr>
        <w:t xml:space="preserve"> </w:t>
      </w:r>
      <w:r>
        <w:rPr>
          <w:rStyle w:val="RefGivenName"/>
        </w:rPr>
        <w:t xml:space="preserve">N</w:t>
      </w:r>
      <w:r>
        <w:rPr>
          <w:shd w:val="clear" w:color="" w:fill=""/>
        </w:rPr>
        <w:t xml:space="preserve">, </w:t>
      </w:r>
      <w:r>
        <w:rPr>
          <w:rStyle w:val="RefSurName"/>
        </w:rPr>
        <w:t xml:space="preserve">Landi</w:t>
      </w:r>
      <w:r>
        <w:rPr>
          <w:rStyle w:val="RefAuthor"/>
        </w:rPr>
        <w:t xml:space="preserve"> </w:t>
      </w:r>
      <w:r>
        <w:rPr>
          <w:rStyle w:val="RefGivenName"/>
        </w:rPr>
        <w:t xml:space="preserve">MT</w:t>
      </w:r>
      <w:r>
        <w:rPr>
          <w:shd w:val="clear" w:color="" w:fill=""/>
        </w:rPr>
        <w:t xml:space="preserve">, </w:t>
      </w:r>
      <w:r>
        <w:rPr>
          <w:rStyle w:val="RefSurName"/>
        </w:rPr>
        <w:t xml:space="preserve">Silverman</w:t>
      </w:r>
      <w:r>
        <w:rPr>
          <w:rStyle w:val="RefAuthor"/>
        </w:rPr>
        <w:t xml:space="preserve"> </w:t>
      </w:r>
      <w:r>
        <w:rPr>
          <w:rStyle w:val="RefGivenName"/>
        </w:rPr>
        <w:t xml:space="preserve">DT</w:t>
      </w:r>
      <w:r>
        <w:rPr>
          <w:shd w:val="clear" w:color="" w:fill=""/>
        </w:rPr>
        <w:t xml:space="preserve">, </w:t>
      </w:r>
      <w:r>
        <w:rPr>
          <w:rStyle w:val="RefSurName"/>
        </w:rPr>
        <w:t xml:space="preserve">Kraft</w:t>
      </w:r>
      <w:r>
        <w:rPr>
          <w:rStyle w:val="RefAuthor"/>
        </w:rPr>
        <w:t xml:space="preserve"> </w:t>
      </w:r>
      <w:r>
        <w:rPr>
          <w:rStyle w:val="RefGivenName"/>
        </w:rPr>
        <w:t xml:space="preserve">P</w:t>
      </w:r>
      <w:r>
        <w:rPr>
          <w:shd w:val="clear" w:color="" w:fill=""/>
        </w:rPr>
        <w:t xml:space="preserve">, </w:t>
      </w:r>
      <w:r>
        <w:rPr>
          <w:rStyle w:val="RefSurName"/>
        </w:rPr>
        <w:t xml:space="preserve">Hunter</w:t>
      </w:r>
      <w:r>
        <w:rPr>
          <w:rStyle w:val="RefAuthor"/>
        </w:rPr>
        <w:t xml:space="preserve"> </w:t>
      </w:r>
      <w:r>
        <w:rPr>
          <w:rStyle w:val="RefGivenName"/>
        </w:rPr>
        <w:t xml:space="preserve">DJ</w:t>
      </w:r>
      <w:r>
        <w:rPr>
          <w:shd w:val="clear" w:color="" w:fill=""/>
        </w:rPr>
        <w:t xml:space="preserve">, </w:t>
      </w:r>
      <w:r>
        <w:rPr>
          <w:rStyle w:val="RefSurName"/>
        </w:rPr>
        <w:t xml:space="preserve">Malats</w:t>
      </w:r>
      <w:r>
        <w:rPr>
          <w:rStyle w:val="RefAuthor"/>
        </w:rPr>
        <w:t xml:space="preserve"> </w:t>
      </w:r>
      <w:r>
        <w:rPr>
          <w:rStyle w:val="RefGivenName"/>
        </w:rPr>
        <w:t xml:space="preserve">N</w:t>
      </w:r>
      <w:r>
        <w:rPr>
          <w:shd w:val="clear" w:color="" w:fill=""/>
        </w:rPr>
        <w:t xml:space="preserve">, </w:t>
      </w:r>
      <w:r>
        <w:rPr>
          <w:rStyle w:val="RefSurName"/>
        </w:rPr>
        <w:t xml:space="preserve">Kogevinas</w:t>
      </w:r>
      <w:r>
        <w:rPr>
          <w:rStyle w:val="RefAuthor"/>
        </w:rPr>
        <w:t xml:space="preserve"> </w:t>
      </w:r>
      <w:r>
        <w:rPr>
          <w:rStyle w:val="RefGivenName"/>
        </w:rPr>
        <w:t xml:space="preserve">M</w:t>
      </w:r>
      <w:r>
        <w:rPr>
          <w:shd w:val="clear" w:color="" w:fill=""/>
        </w:rPr>
        <w:t xml:space="preserve">, </w:t>
      </w:r>
      <w:r>
        <w:rPr>
          <w:rStyle w:val="RefSurName"/>
        </w:rPr>
        <w:t xml:space="preserve">Wacholder</w:t>
      </w:r>
      <w:r>
        <w:rPr>
          <w:rStyle w:val="RefAuthor"/>
        </w:rPr>
        <w:t xml:space="preserve"> </w:t>
      </w:r>
      <w:r>
        <w:rPr>
          <w:rStyle w:val="RefGivenName"/>
        </w:rPr>
        <w:t xml:space="preserve">S</w:t>
      </w:r>
      <w:r>
        <w:rPr>
          <w:shd w:val="clear" w:color="" w:fill=""/>
        </w:rPr>
        <w:t xml:space="preserve">, </w:t>
      </w:r>
      <w:r>
        <w:rPr>
          <w:rStyle w:val="RefSurName"/>
        </w:rPr>
        <w:t xml:space="preserve">Troisi</w:t>
      </w:r>
      <w:r>
        <w:rPr>
          <w:rStyle w:val="RefAuthor"/>
        </w:rPr>
        <w:t xml:space="preserve"> </w:t>
      </w:r>
      <w:r>
        <w:rPr>
          <w:rStyle w:val="RefGivenName"/>
        </w:rPr>
        <w:t xml:space="preserve">R</w:t>
      </w:r>
      <w:r>
        <w:rPr>
          <w:shd w:val="clear" w:color="" w:fill=""/>
        </w:rPr>
        <w:t xml:space="preserve">, </w:t>
      </w:r>
      <w:r>
        <w:rPr>
          <w:rStyle w:val="RefSurName"/>
        </w:rPr>
        <w:t xml:space="preserve">Helman</w:t>
      </w:r>
      <w:r>
        <w:rPr>
          <w:rStyle w:val="RefAuthor"/>
        </w:rPr>
        <w:t xml:space="preserve"> </w:t>
      </w:r>
      <w:r>
        <w:rPr>
          <w:rStyle w:val="RefGivenName"/>
        </w:rPr>
        <w:t xml:space="preserve">L</w:t>
      </w:r>
      <w:r>
        <w:rPr>
          <w:shd w:val="clear" w:color="" w:fill=""/>
        </w:rPr>
        <w:t xml:space="preserve">, </w:t>
      </w:r>
      <w:r>
        <w:rPr>
          <w:rStyle w:val="RefSurName"/>
        </w:rPr>
        <w:t xml:space="preserve">Fraumeni</w:t>
      </w:r>
      <w:r>
        <w:rPr>
          <w:rStyle w:val="RefAuthor"/>
        </w:rPr>
        <w:t xml:space="preserve"> </w:t>
      </w:r>
      <w:r>
        <w:rPr>
          <w:rStyle w:val="RefGivenName"/>
        </w:rPr>
        <w:t xml:space="preserve">JF</w:t>
      </w:r>
      <w:r>
        <w:rPr>
          <w:shd w:val="clear" w:color="" w:fill=""/>
        </w:rPr>
        <w:t xml:space="preserve">, </w:t>
      </w:r>
      <w:r>
        <w:rPr>
          <w:rStyle w:val="RefSurName"/>
        </w:rPr>
        <w:t xml:space="preserve">Yeager</w:t>
      </w:r>
      <w:r>
        <w:rPr>
          <w:rStyle w:val="RefAuthor"/>
        </w:rPr>
        <w:t xml:space="preserve"> </w:t>
      </w:r>
      <w:r>
        <w:rPr>
          <w:rStyle w:val="RefGivenName"/>
        </w:rPr>
        <w:t xml:space="preserve">M</w:t>
      </w:r>
      <w:r>
        <w:rPr>
          <w:shd w:val="clear" w:color="" w:fill=""/>
        </w:rPr>
        <w:t xml:space="preserve">, </w:t>
      </w:r>
      <w:r>
        <w:rPr>
          <w:rStyle w:val="RefSurName"/>
        </w:rPr>
        <w:t xml:space="preserve">Hoover</w:t>
      </w:r>
      <w:r>
        <w:rPr>
          <w:rStyle w:val="RefAuthor"/>
        </w:rPr>
        <w:t xml:space="preserve"> </w:t>
      </w:r>
      <w:r>
        <w:rPr>
          <w:rStyle w:val="RefGivenName"/>
        </w:rPr>
        <w:t xml:space="preserve">RN</w:t>
      </w:r>
      <w:r>
        <w:rPr>
          <w:shd w:val="clear" w:color="" w:fill=""/>
        </w:rPr>
        <w:t xml:space="preserve">, </w:t>
      </w:r>
      <w:r>
        <w:rPr>
          <w:rStyle w:val="RefSurName"/>
        </w:rPr>
        <w:t xml:space="preserve">Chanock</w:t>
      </w:r>
      <w:r>
        <w:rPr>
          <w:rStyle w:val="RefAuthor"/>
        </w:rPr>
        <w:t xml:space="preserve"> </w:t>
      </w:r>
      <w:r>
        <w:rPr>
          <w:rStyle w:val="RefGivenName"/>
        </w:rPr>
        <w:t xml:space="preserve">SJ</w:t>
      </w:r>
      <w:r>
        <w:rPr>
          <w:shd w:val="clear" w:color="" w:fill=""/>
        </w:rPr>
        <w:t xml:space="preserve">. </w:t>
      </w:r>
      <w:r>
        <w:rPr>
          <w:rStyle w:val="RefYear"/>
        </w:rPr>
        <w:t xml:space="preserve">2013</w:t>
      </w:r>
      <w:r>
        <w:rPr>
          <w:shd w:val="clear" w:color="" w:fill=""/>
        </w:rPr>
        <w:t xml:space="preserve">. </w:t>
      </w:r>
      <w:r>
        <w:rPr>
          <w:rStyle w:val="RefArticleTitle"/>
        </w:rPr>
        <w:t xml:space="preserve">Genome-wide association study identifies two susceptibility loci for osteosarcoma</w:t>
      </w:r>
      <w:r>
        <w:rPr>
          <w:shd w:val="clear" w:color="" w:fill=""/>
        </w:rPr>
        <w:t xml:space="preserve">. </w:t>
      </w:r>
      <w:r>
        <w:rPr>
          <w:rStyle w:val=""/>
        </w:rPr>
        <w:t xml:space="preserve">Nature Genetics</w:t>
      </w:r>
      <w:r>
        <w:rPr>
          <w:shd w:val="clear" w:color="" w:fill=""/>
        </w:rPr>
        <w:t xml:space="preserve"> </w:t>
      </w:r>
      <w:r>
        <w:rPr>
          <w:rStyle w:val=""/>
        </w:rPr>
        <w:t xml:space="preserve">45</w:t>
      </w:r>
      <w:r>
        <w:rPr>
          <w:shd w:val="clear" w:color="" w:fill=""/>
        </w:rPr>
        <w:t xml:space="preserve">:</w:t>
      </w:r>
      <w:r>
        <w:rPr>
          <w:rStyle w:val="RefFPage"/>
        </w:rPr>
        <w:t xml:space="preserve">799</w:t>
      </w:r>
      <w:r>
        <w:rPr>
          <w:shd w:val="clear" w:color="" w:fill=""/>
        </w:rPr>
        <w:t xml:space="preserve">–</w:t>
      </w:r>
      <w:r>
        <w:rPr>
          <w:rStyle w:val="RefLPage"/>
        </w:rPr>
        <w:t xml:space="preserve">803</w:t>
      </w:r>
      <w:r>
        <w:rPr>
          <w:shd w:val="clear" w:color="" w:fill=""/>
        </w:rPr>
        <w:t xml:space="preserve">.</w:t>
      </w:r>
    </w:p>
    <w:p>
      <w:pPr>
        <w:pStyle w:val="jrnlRefText"/>
      </w:pPr>
      <w:bookmarkStart w:id="83" w:name="R64"/>
      <w:bookmarkEnd w:id="83"/>
      <w:r>
        <w:rPr>
          <w:rStyle w:val="RefSurName"/>
        </w:rPr>
        <w:t xml:space="preserve">Semerad</w:t>
      </w:r>
      <w:r>
        <w:rPr>
          <w:rStyle w:val="RefAuthor"/>
        </w:rPr>
        <w:t xml:space="preserve"> </w:t>
      </w:r>
      <w:r>
        <w:rPr>
          <w:rStyle w:val="RefGivenName"/>
        </w:rPr>
        <w:t xml:space="preserve">CL</w:t>
      </w:r>
      <w:r>
        <w:rPr>
          <w:shd w:val="clear" w:color="" w:fill=""/>
        </w:rPr>
        <w:t xml:space="preserve">, </w:t>
      </w:r>
      <w:r>
        <w:rPr>
          <w:rStyle w:val="RefSurName"/>
        </w:rPr>
        <w:t xml:space="preserve">Christopher</w:t>
      </w:r>
      <w:r>
        <w:rPr>
          <w:rStyle w:val="RefAuthor"/>
        </w:rPr>
        <w:t xml:space="preserve"> </w:t>
      </w:r>
      <w:r>
        <w:rPr>
          <w:rStyle w:val="RefGivenName"/>
        </w:rPr>
        <w:t xml:space="preserve">MJ</w:t>
      </w:r>
      <w:r>
        <w:rPr>
          <w:shd w:val="clear" w:color="" w:fill=""/>
        </w:rPr>
        <w:t xml:space="preserve">, </w:t>
      </w:r>
      <w:r>
        <w:rPr>
          <w:rStyle w:val="RefSurName"/>
        </w:rPr>
        <w:t xml:space="preserve">Liu</w:t>
      </w:r>
      <w:r>
        <w:rPr>
          <w:rStyle w:val="RefAuthor"/>
        </w:rPr>
        <w:t xml:space="preserve"> </w:t>
      </w:r>
      <w:r>
        <w:rPr>
          <w:rStyle w:val="RefGivenName"/>
        </w:rPr>
        <w:t xml:space="preserve">F</w:t>
      </w:r>
      <w:r>
        <w:rPr>
          <w:shd w:val="clear" w:color="" w:fill=""/>
        </w:rPr>
        <w:t xml:space="preserve">, </w:t>
      </w:r>
      <w:r>
        <w:rPr>
          <w:rStyle w:val="RefSurName"/>
        </w:rPr>
        <w:t xml:space="preserve">Short</w:t>
      </w:r>
      <w:r>
        <w:rPr>
          <w:rStyle w:val="RefAuthor"/>
        </w:rPr>
        <w:t xml:space="preserve"> </w:t>
      </w:r>
      <w:r>
        <w:rPr>
          <w:rStyle w:val="RefGivenName"/>
        </w:rPr>
        <w:t xml:space="preserve">B</w:t>
      </w:r>
      <w:r>
        <w:rPr>
          <w:shd w:val="clear" w:color="" w:fill=""/>
        </w:rPr>
        <w:t xml:space="preserve">, </w:t>
      </w:r>
      <w:r>
        <w:rPr>
          <w:rStyle w:val="RefSurName"/>
        </w:rPr>
        <w:t xml:space="preserve">Simmons</w:t>
      </w:r>
      <w:r>
        <w:rPr>
          <w:rStyle w:val="RefAuthor"/>
        </w:rPr>
        <w:t xml:space="preserve"> </w:t>
      </w:r>
      <w:r>
        <w:rPr>
          <w:rStyle w:val="RefGivenName"/>
        </w:rPr>
        <w:t xml:space="preserve">PJ</w:t>
      </w:r>
      <w:r>
        <w:rPr>
          <w:shd w:val="clear" w:color="" w:fill=""/>
        </w:rPr>
        <w:t xml:space="preserve">, </w:t>
      </w:r>
      <w:r>
        <w:rPr>
          <w:rStyle w:val="RefSurName"/>
        </w:rPr>
        <w:t xml:space="preserve">Winkler</w:t>
      </w:r>
      <w:r>
        <w:rPr>
          <w:rStyle w:val="RefAuthor"/>
        </w:rPr>
        <w:t xml:space="preserve"> </w:t>
      </w:r>
      <w:r>
        <w:rPr>
          <w:rStyle w:val="RefGivenName"/>
        </w:rPr>
        <w:t xml:space="preserve">I</w:t>
      </w:r>
      <w:r>
        <w:rPr>
          <w:shd w:val="clear" w:color="" w:fill=""/>
        </w:rPr>
        <w:t xml:space="preserve">, </w:t>
      </w:r>
      <w:r>
        <w:rPr>
          <w:rStyle w:val="RefSurName"/>
        </w:rPr>
        <w:t xml:space="preserve">Levesque</w:t>
      </w:r>
      <w:r>
        <w:rPr>
          <w:rStyle w:val="RefAuthor"/>
        </w:rPr>
        <w:t xml:space="preserve"> </w:t>
      </w:r>
      <w:r>
        <w:rPr>
          <w:rStyle w:val="RefGivenName"/>
        </w:rPr>
        <w:t xml:space="preserve">JP</w:t>
      </w:r>
      <w:r>
        <w:rPr>
          <w:shd w:val="clear" w:color="" w:fill=""/>
        </w:rPr>
        <w:t xml:space="preserve">, </w:t>
      </w:r>
      <w:r>
        <w:rPr>
          <w:rStyle w:val="RefSurName"/>
        </w:rPr>
        <w:t xml:space="preserve">Chappel</w:t>
      </w:r>
      <w:r>
        <w:rPr>
          <w:rStyle w:val="RefAuthor"/>
        </w:rPr>
        <w:t xml:space="preserve"> </w:t>
      </w:r>
      <w:r>
        <w:rPr>
          <w:rStyle w:val="RefGivenName"/>
        </w:rPr>
        <w:t xml:space="preserve">J</w:t>
      </w:r>
      <w:r>
        <w:rPr>
          <w:shd w:val="clear" w:color="" w:fill=""/>
        </w:rPr>
        <w:t xml:space="preserve">, </w:t>
      </w:r>
      <w:r>
        <w:rPr>
          <w:rStyle w:val="RefSurName"/>
        </w:rPr>
        <w:t xml:space="preserve">Ross</w:t>
      </w:r>
      <w:r>
        <w:rPr>
          <w:rStyle w:val="RefAuthor"/>
        </w:rPr>
        <w:t xml:space="preserve"> </w:t>
      </w:r>
      <w:r>
        <w:rPr>
          <w:rStyle w:val="RefGivenName"/>
        </w:rPr>
        <w:t xml:space="preserve">FP</w:t>
      </w:r>
      <w:r>
        <w:rPr>
          <w:shd w:val="clear" w:color="" w:fill=""/>
        </w:rPr>
        <w:t xml:space="preserve">, </w:t>
      </w:r>
      <w:r>
        <w:rPr>
          <w:rStyle w:val="RefSurName"/>
        </w:rPr>
        <w:t xml:space="preserve">Link</w:t>
      </w:r>
      <w:r>
        <w:rPr>
          <w:rStyle w:val="RefAuthor"/>
        </w:rPr>
        <w:t xml:space="preserve"> </w:t>
      </w:r>
      <w:r>
        <w:rPr>
          <w:rStyle w:val="RefGivenName"/>
        </w:rPr>
        <w:t xml:space="preserve">DC</w:t>
      </w:r>
      <w:r>
        <w:rPr>
          <w:shd w:val="clear" w:color="" w:fill=""/>
        </w:rPr>
        <w:t xml:space="preserve">. </w:t>
      </w:r>
      <w:r>
        <w:rPr>
          <w:rStyle w:val="RefYear"/>
        </w:rPr>
        <w:t xml:space="preserve">2005</w:t>
      </w:r>
      <w:r>
        <w:rPr>
          <w:shd w:val="clear" w:color="" w:fill=""/>
        </w:rPr>
        <w:t xml:space="preserve">. </w:t>
      </w:r>
      <w:r>
        <w:rPr>
          <w:rStyle w:val="RefArticleTitle"/>
        </w:rPr>
        <w:t xml:space="preserve">G-CSF potently inhibits osteoblast activity and CXCL12 mrna expression in the bone marrow</w:t>
      </w:r>
      <w:r>
        <w:rPr>
          <w:shd w:val="clear" w:color="" w:fill=""/>
        </w:rPr>
        <w:t xml:space="preserve">. </w:t>
      </w:r>
      <w:r>
        <w:rPr>
          <w:rStyle w:val=""/>
        </w:rPr>
        <w:t xml:space="preserve">Blood</w:t>
      </w:r>
      <w:r>
        <w:rPr>
          <w:shd w:val="clear" w:color="" w:fill=""/>
        </w:rPr>
        <w:t xml:space="preserve"> </w:t>
      </w:r>
      <w:r>
        <w:rPr>
          <w:rStyle w:val=""/>
        </w:rPr>
        <w:t xml:space="preserve">106</w:t>
      </w:r>
      <w:r>
        <w:rPr>
          <w:shd w:val="clear" w:color="" w:fill=""/>
        </w:rPr>
        <w:t xml:space="preserve">:</w:t>
      </w:r>
      <w:r>
        <w:rPr>
          <w:rStyle w:val="RefFPage"/>
        </w:rPr>
        <w:t xml:space="preserve">3020</w:t>
      </w:r>
      <w:r>
        <w:rPr>
          <w:shd w:val="clear" w:color="" w:fill=""/>
        </w:rPr>
        <w:t xml:space="preserve">–</w:t>
      </w:r>
      <w:r>
        <w:rPr>
          <w:rStyle w:val="RefLPage"/>
        </w:rPr>
        <w:t xml:space="preserve">3027</w:t>
      </w:r>
      <w:r>
        <w:rPr>
          <w:shd w:val="clear" w:color="" w:fill=""/>
        </w:rPr>
        <w:t xml:space="preserve">.</w:t>
      </w:r>
    </w:p>
    <w:p>
      <w:pPr>
        <w:pStyle w:val="jrnlRefText"/>
      </w:pPr>
      <w:bookmarkStart w:id="84" w:name="R65"/>
      <w:bookmarkEnd w:id="84"/>
      <w:r>
        <w:rPr>
          <w:rStyle w:val="RefSurName"/>
        </w:rPr>
        <w:t xml:space="preserve">Shankar</w:t>
      </w:r>
      <w:r>
        <w:rPr>
          <w:rStyle w:val="RefAuthor"/>
        </w:rPr>
        <w:t xml:space="preserve"> </w:t>
      </w:r>
      <w:r>
        <w:rPr>
          <w:rStyle w:val="RefGivenName"/>
        </w:rPr>
        <w:t xml:space="preserve">DB</w:t>
      </w:r>
      <w:r>
        <w:rPr>
          <w:shd w:val="clear" w:color="" w:fill=""/>
        </w:rPr>
        <w:t xml:space="preserve">, </w:t>
      </w:r>
      <w:r>
        <w:rPr>
          <w:rStyle w:val="RefSurName"/>
        </w:rPr>
        <w:t xml:space="preserve">Cheng</w:t>
      </w:r>
      <w:r>
        <w:rPr>
          <w:rStyle w:val="RefAuthor"/>
        </w:rPr>
        <w:t xml:space="preserve"> </w:t>
      </w:r>
      <w:r>
        <w:rPr>
          <w:rStyle w:val="RefGivenName"/>
        </w:rPr>
        <w:t xml:space="preserve">JC</w:t>
      </w:r>
      <w:r>
        <w:rPr>
          <w:shd w:val="clear" w:color="" w:fill=""/>
        </w:rPr>
        <w:t xml:space="preserve">, </w:t>
      </w:r>
      <w:r>
        <w:rPr>
          <w:rStyle w:val="RefSurName"/>
        </w:rPr>
        <w:t xml:space="preserve">Kinjo</w:t>
      </w:r>
      <w:r>
        <w:rPr>
          <w:rStyle w:val="RefAuthor"/>
        </w:rPr>
        <w:t xml:space="preserve"> </w:t>
      </w:r>
      <w:r>
        <w:rPr>
          <w:rStyle w:val="RefGivenName"/>
        </w:rPr>
        <w:t xml:space="preserve">K</w:t>
      </w:r>
      <w:r>
        <w:rPr>
          <w:shd w:val="clear" w:color="" w:fill=""/>
        </w:rPr>
        <w:t xml:space="preserve">, </w:t>
      </w:r>
      <w:r>
        <w:rPr>
          <w:rStyle w:val="RefSurName"/>
        </w:rPr>
        <w:t xml:space="preserve">Federman</w:t>
      </w:r>
      <w:r>
        <w:rPr>
          <w:rStyle w:val="RefAuthor"/>
        </w:rPr>
        <w:t xml:space="preserve"> </w:t>
      </w:r>
      <w:r>
        <w:rPr>
          <w:rStyle w:val="RefGivenName"/>
        </w:rPr>
        <w:t xml:space="preserve">N</w:t>
      </w:r>
      <w:r>
        <w:rPr>
          <w:shd w:val="clear" w:color="" w:fill=""/>
        </w:rPr>
        <w:t xml:space="preserve">, </w:t>
      </w:r>
      <w:r>
        <w:rPr>
          <w:rStyle w:val="RefSurName"/>
        </w:rPr>
        <w:t xml:space="preserve">Moore</w:t>
      </w:r>
      <w:r>
        <w:rPr>
          <w:rStyle w:val="RefAuthor"/>
        </w:rPr>
        <w:t xml:space="preserve"> </w:t>
      </w:r>
      <w:r>
        <w:rPr>
          <w:rStyle w:val="RefGivenName"/>
        </w:rPr>
        <w:t xml:space="preserve">TB</w:t>
      </w:r>
      <w:r>
        <w:rPr>
          <w:shd w:val="clear" w:color="" w:fill=""/>
        </w:rPr>
        <w:t xml:space="preserve">, </w:t>
      </w:r>
      <w:r>
        <w:rPr>
          <w:rStyle w:val="RefSurName"/>
        </w:rPr>
        <w:t xml:space="preserve">Gill</w:t>
      </w:r>
      <w:r>
        <w:rPr>
          <w:rStyle w:val="RefAuthor"/>
        </w:rPr>
        <w:t xml:space="preserve"> </w:t>
      </w:r>
      <w:r>
        <w:rPr>
          <w:rStyle w:val="RefGivenName"/>
        </w:rPr>
        <w:t xml:space="preserve">A</w:t>
      </w:r>
      <w:r>
        <w:rPr>
          <w:shd w:val="clear" w:color="" w:fill=""/>
        </w:rPr>
        <w:t xml:space="preserve">, </w:t>
      </w:r>
      <w:r>
        <w:rPr>
          <w:rStyle w:val="RefSurName"/>
        </w:rPr>
        <w:t xml:space="preserve">Rao</w:t>
      </w:r>
      <w:r>
        <w:rPr>
          <w:rStyle w:val="RefAuthor"/>
        </w:rPr>
        <w:t xml:space="preserve"> </w:t>
      </w:r>
      <w:r>
        <w:rPr>
          <w:rStyle w:val="RefGivenName"/>
        </w:rPr>
        <w:t xml:space="preserve">NP</w:t>
      </w:r>
      <w:r>
        <w:rPr>
          <w:shd w:val="clear" w:color="" w:fill=""/>
        </w:rPr>
        <w:t xml:space="preserve">, </w:t>
      </w:r>
      <w:r>
        <w:rPr>
          <w:rStyle w:val="RefSurName"/>
        </w:rPr>
        <w:t xml:space="preserve">Landaw</w:t>
      </w:r>
      <w:r>
        <w:rPr>
          <w:rStyle w:val="RefAuthor"/>
        </w:rPr>
        <w:t xml:space="preserve"> </w:t>
      </w:r>
      <w:r>
        <w:rPr>
          <w:rStyle w:val="RefGivenName"/>
        </w:rPr>
        <w:t xml:space="preserve">EM</w:t>
      </w:r>
      <w:r>
        <w:rPr>
          <w:shd w:val="clear" w:color="" w:fill=""/>
        </w:rPr>
        <w:t xml:space="preserve">, </w:t>
      </w:r>
      <w:r>
        <w:rPr>
          <w:rStyle w:val="RefSurName"/>
        </w:rPr>
        <w:t xml:space="preserve">Sakamoto</w:t>
      </w:r>
      <w:r>
        <w:rPr>
          <w:rStyle w:val="RefAuthor"/>
        </w:rPr>
        <w:t xml:space="preserve"> </w:t>
      </w:r>
      <w:r>
        <w:rPr>
          <w:rStyle w:val="RefGivenName"/>
        </w:rPr>
        <w:t xml:space="preserve">KM</w:t>
      </w:r>
      <w:r>
        <w:rPr>
          <w:shd w:val="clear" w:color="" w:fill=""/>
        </w:rPr>
        <w:t xml:space="preserve">. </w:t>
      </w:r>
      <w:r>
        <w:rPr>
          <w:rStyle w:val="RefYear"/>
        </w:rPr>
        <w:t xml:space="preserve">2005</w:t>
      </w:r>
      <w:r>
        <w:rPr>
          <w:shd w:val="clear" w:color="" w:fill=""/>
        </w:rPr>
        <w:t xml:space="preserve">. </w:t>
      </w:r>
      <w:r>
        <w:rPr>
          <w:rStyle w:val="RefArticleTitle"/>
        </w:rPr>
        <w:t xml:space="preserve">The role of CREB as a proto-oncogene in hematopoiesis and in acute myeloid leukemia</w:t>
      </w:r>
      <w:r>
        <w:rPr>
          <w:shd w:val="clear" w:color="" w:fill=""/>
        </w:rPr>
        <w:t xml:space="preserve">. </w:t>
      </w:r>
      <w:r>
        <w:rPr>
          <w:rStyle w:val=""/>
        </w:rPr>
        <w:t xml:space="preserve">Cancer Cell</w:t>
      </w:r>
      <w:r>
        <w:rPr>
          <w:shd w:val="clear" w:color="" w:fill=""/>
        </w:rPr>
        <w:t xml:space="preserve"> </w:t>
      </w:r>
      <w:r>
        <w:rPr>
          <w:rStyle w:val=""/>
        </w:rPr>
        <w:t xml:space="preserve">7</w:t>
      </w:r>
      <w:r>
        <w:rPr>
          <w:shd w:val="clear" w:color="" w:fill=""/>
        </w:rPr>
        <w:t xml:space="preserve">:</w:t>
      </w:r>
      <w:r>
        <w:rPr>
          <w:rStyle w:val="RefFPage"/>
        </w:rPr>
        <w:t xml:space="preserve">351</w:t>
      </w:r>
      <w:r>
        <w:rPr>
          <w:shd w:val="clear" w:color="" w:fill=""/>
        </w:rPr>
        <w:t xml:space="preserve">–</w:t>
      </w:r>
      <w:r>
        <w:rPr>
          <w:rStyle w:val="RefLPage"/>
        </w:rPr>
        <w:t xml:space="preserve">362</w:t>
      </w:r>
      <w:r>
        <w:rPr>
          <w:shd w:val="clear" w:color="" w:fill=""/>
        </w:rPr>
        <w:t xml:space="preserve">.</w:t>
      </w:r>
    </w:p>
    <w:p>
      <w:pPr>
        <w:pStyle w:val="jrnlRefText"/>
      </w:pPr>
      <w:bookmarkStart w:id="85" w:name="R66"/>
      <w:bookmarkEnd w:id="85"/>
      <w:r>
        <w:rPr>
          <w:rStyle w:val="RefSurName"/>
        </w:rPr>
        <w:t xml:space="preserve">Shannon</w:t>
      </w:r>
      <w:r>
        <w:rPr>
          <w:rStyle w:val="RefAuthor"/>
        </w:rPr>
        <w:t xml:space="preserve"> </w:t>
      </w:r>
      <w:r>
        <w:rPr>
          <w:rStyle w:val="RefGivenName"/>
        </w:rPr>
        <w:t xml:space="preserve">P</w:t>
      </w:r>
      <w:r>
        <w:rPr>
          <w:shd w:val="clear" w:color="" w:fill=""/>
        </w:rPr>
        <w:t xml:space="preserve">, </w:t>
      </w:r>
      <w:r>
        <w:rPr>
          <w:rStyle w:val="RefSurName"/>
        </w:rPr>
        <w:t xml:space="preserve">Markiel</w:t>
      </w:r>
      <w:r>
        <w:rPr>
          <w:rStyle w:val="RefAuthor"/>
        </w:rPr>
        <w:t xml:space="preserve"> </w:t>
      </w:r>
      <w:r>
        <w:rPr>
          <w:rStyle w:val="RefGivenName"/>
        </w:rPr>
        <w:t xml:space="preserve">A</w:t>
      </w:r>
      <w:r>
        <w:rPr>
          <w:shd w:val="clear" w:color="" w:fill=""/>
        </w:rPr>
        <w:t xml:space="preserve">, </w:t>
      </w:r>
      <w:r>
        <w:rPr>
          <w:rStyle w:val="RefSurName"/>
        </w:rPr>
        <w:t xml:space="preserve">Ozier</w:t>
      </w:r>
      <w:r>
        <w:rPr>
          <w:rStyle w:val="RefAuthor"/>
        </w:rPr>
        <w:t xml:space="preserve"> </w:t>
      </w:r>
      <w:r>
        <w:rPr>
          <w:rStyle w:val="RefGivenName"/>
        </w:rPr>
        <w:t xml:space="preserve">O</w:t>
      </w:r>
      <w:r>
        <w:rPr>
          <w:shd w:val="clear" w:color="" w:fill=""/>
        </w:rPr>
        <w:t xml:space="preserve">, </w:t>
      </w:r>
      <w:r>
        <w:rPr>
          <w:rStyle w:val="RefSurName"/>
        </w:rPr>
        <w:t xml:space="preserve">Baliga</w:t>
      </w:r>
      <w:r>
        <w:rPr>
          <w:rStyle w:val="RefAuthor"/>
        </w:rPr>
        <w:t xml:space="preserve"> </w:t>
      </w:r>
      <w:r>
        <w:rPr>
          <w:rStyle w:val="RefGivenName"/>
        </w:rPr>
        <w:t xml:space="preserve">NS</w:t>
      </w:r>
      <w:r>
        <w:rPr>
          <w:shd w:val="clear" w:color="" w:fill=""/>
        </w:rPr>
        <w:t xml:space="preserve">, </w:t>
      </w:r>
      <w:r>
        <w:rPr>
          <w:rStyle w:val="RefSurName"/>
        </w:rPr>
        <w:t xml:space="preserve">Wang</w:t>
      </w:r>
      <w:r>
        <w:rPr>
          <w:rStyle w:val="RefAuthor"/>
        </w:rPr>
        <w:t xml:space="preserve"> </w:t>
      </w:r>
      <w:r>
        <w:rPr>
          <w:rStyle w:val="RefGivenName"/>
        </w:rPr>
        <w:t xml:space="preserve">JT</w:t>
      </w:r>
      <w:r>
        <w:rPr>
          <w:shd w:val="clear" w:color="" w:fill=""/>
        </w:rPr>
        <w:t xml:space="preserve">, </w:t>
      </w:r>
      <w:r>
        <w:rPr>
          <w:rStyle w:val="RefSurName"/>
        </w:rPr>
        <w:t xml:space="preserve">Ramage</w:t>
      </w:r>
      <w:r>
        <w:rPr>
          <w:rStyle w:val="RefAuthor"/>
        </w:rPr>
        <w:t xml:space="preserve"> </w:t>
      </w:r>
      <w:r>
        <w:rPr>
          <w:rStyle w:val="RefGivenName"/>
        </w:rPr>
        <w:t xml:space="preserve">D</w:t>
      </w:r>
      <w:r>
        <w:rPr>
          <w:shd w:val="clear" w:color="" w:fill=""/>
        </w:rPr>
        <w:t xml:space="preserve">, </w:t>
      </w:r>
      <w:r>
        <w:rPr>
          <w:rStyle w:val="RefSurName"/>
        </w:rPr>
        <w:t xml:space="preserve">Amin</w:t>
      </w:r>
      <w:r>
        <w:rPr>
          <w:rStyle w:val="RefAuthor"/>
        </w:rPr>
        <w:t xml:space="preserve"> </w:t>
      </w:r>
      <w:r>
        <w:rPr>
          <w:rStyle w:val="RefGivenName"/>
        </w:rPr>
        <w:t xml:space="preserve">N</w:t>
      </w:r>
      <w:r>
        <w:rPr>
          <w:shd w:val="clear" w:color="" w:fill=""/>
        </w:rPr>
        <w:t xml:space="preserve">, </w:t>
      </w:r>
      <w:r>
        <w:rPr>
          <w:rStyle w:val="RefSurName"/>
        </w:rPr>
        <w:t xml:space="preserve">Schwikowski</w:t>
      </w:r>
      <w:r>
        <w:rPr>
          <w:rStyle w:val="RefAuthor"/>
        </w:rPr>
        <w:t xml:space="preserve"> </w:t>
      </w:r>
      <w:r>
        <w:rPr>
          <w:rStyle w:val="RefGivenName"/>
        </w:rPr>
        <w:t xml:space="preserve">B</w:t>
      </w:r>
      <w:r>
        <w:rPr>
          <w:shd w:val="clear" w:color="" w:fill=""/>
        </w:rPr>
        <w:t xml:space="preserve">, </w:t>
      </w:r>
      <w:r>
        <w:rPr>
          <w:rStyle w:val="RefSurName"/>
        </w:rPr>
        <w:t xml:space="preserve">Ideker</w:t>
      </w:r>
      <w:r>
        <w:rPr>
          <w:rStyle w:val="RefAuthor"/>
        </w:rPr>
        <w:t xml:space="preserve"> </w:t>
      </w:r>
      <w:r>
        <w:rPr>
          <w:rStyle w:val="RefGivenName"/>
        </w:rPr>
        <w:t xml:space="preserve">T</w:t>
      </w:r>
      <w:r>
        <w:rPr>
          <w:shd w:val="clear" w:color="" w:fill=""/>
        </w:rPr>
        <w:t xml:space="preserve">. </w:t>
      </w:r>
      <w:r>
        <w:rPr>
          <w:rStyle w:val="RefYear"/>
        </w:rPr>
        <w:t xml:space="preserve">2003</w:t>
      </w:r>
      <w:r>
        <w:rPr>
          <w:shd w:val="clear" w:color="" w:fill=""/>
        </w:rPr>
        <w:t xml:space="preserve">. </w:t>
      </w:r>
      <w:r>
        <w:rPr>
          <w:rStyle w:val="RefArticleTitle"/>
        </w:rPr>
        <w:t xml:space="preserve">Cytoscape: A software environment for integrated models of biomolecular interaction networks</w:t>
      </w:r>
      <w:r>
        <w:rPr>
          <w:shd w:val="clear" w:color="" w:fill=""/>
        </w:rPr>
        <w:t xml:space="preserve">. </w:t>
      </w:r>
      <w:r>
        <w:rPr>
          <w:rStyle w:val=""/>
        </w:rPr>
        <w:t xml:space="preserve">Genome Research</w:t>
      </w:r>
      <w:r>
        <w:rPr>
          <w:shd w:val="clear" w:color="" w:fill=""/>
        </w:rPr>
        <w:t xml:space="preserve"> </w:t>
      </w:r>
      <w:r>
        <w:rPr>
          <w:rStyle w:val=""/>
        </w:rPr>
        <w:t xml:space="preserve">13</w:t>
      </w:r>
      <w:r>
        <w:rPr>
          <w:shd w:val="clear" w:color="" w:fill=""/>
        </w:rPr>
        <w:t xml:space="preserve">:</w:t>
      </w:r>
      <w:r>
        <w:rPr>
          <w:rStyle w:val="RefFPage"/>
        </w:rPr>
        <w:t xml:space="preserve">2498</w:t>
      </w:r>
      <w:r>
        <w:rPr>
          <w:shd w:val="clear" w:color="" w:fill=""/>
        </w:rPr>
        <w:t xml:space="preserve">–</w:t>
      </w:r>
      <w:r>
        <w:rPr>
          <w:rStyle w:val="RefLPage"/>
        </w:rPr>
        <w:t xml:space="preserve">2504</w:t>
      </w:r>
      <w:r>
        <w:rPr>
          <w:shd w:val="clear" w:color="" w:fill=""/>
        </w:rPr>
        <w:t xml:space="preserve">.</w:t>
      </w:r>
    </w:p>
    <w:p>
      <w:pPr>
        <w:pStyle w:val="jrnlRefText"/>
      </w:pPr>
      <w:bookmarkStart w:id="86" w:name="R67"/>
      <w:bookmarkEnd w:id="86"/>
      <w:r>
        <w:rPr>
          <w:rStyle w:val="RefSurName"/>
        </w:rPr>
        <w:t xml:space="preserve">Singbrant</w:t>
      </w:r>
      <w:r>
        <w:rPr>
          <w:rStyle w:val="RefAuthor"/>
        </w:rPr>
        <w:t xml:space="preserve"> </w:t>
      </w:r>
      <w:r>
        <w:rPr>
          <w:rStyle w:val="RefGivenName"/>
        </w:rPr>
        <w:t xml:space="preserve">S</w:t>
      </w:r>
      <w:r>
        <w:rPr>
          <w:shd w:val="clear" w:color="" w:fill=""/>
        </w:rPr>
        <w:t xml:space="preserve">, </w:t>
      </w:r>
      <w:r>
        <w:rPr>
          <w:rStyle w:val="RefSurName"/>
        </w:rPr>
        <w:t xml:space="preserve">Russell</w:t>
      </w:r>
      <w:r>
        <w:rPr>
          <w:rStyle w:val="RefAuthor"/>
        </w:rPr>
        <w:t xml:space="preserve"> </w:t>
      </w:r>
      <w:r>
        <w:rPr>
          <w:rStyle w:val="RefGivenName"/>
        </w:rPr>
        <w:t xml:space="preserve">MR</w:t>
      </w:r>
      <w:r>
        <w:rPr>
          <w:shd w:val="clear" w:color="" w:fill=""/>
        </w:rPr>
        <w:t xml:space="preserve">, </w:t>
      </w:r>
      <w:r>
        <w:rPr>
          <w:rStyle w:val="RefSurName"/>
        </w:rPr>
        <w:t xml:space="preserve">Jovic</w:t>
      </w:r>
      <w:r>
        <w:rPr>
          <w:rStyle w:val="RefAuthor"/>
        </w:rPr>
        <w:t xml:space="preserve"> </w:t>
      </w:r>
      <w:r>
        <w:rPr>
          <w:rStyle w:val="RefGivenName"/>
        </w:rPr>
        <w:t xml:space="preserve">T</w:t>
      </w:r>
      <w:r>
        <w:rPr>
          <w:shd w:val="clear" w:color="" w:fill=""/>
        </w:rPr>
        <w:t xml:space="preserve">, </w:t>
      </w:r>
      <w:r>
        <w:rPr>
          <w:rStyle w:val="RefSurName"/>
        </w:rPr>
        <w:t xml:space="preserve">Liddicoat</w:t>
      </w:r>
      <w:r>
        <w:rPr>
          <w:rStyle w:val="RefAuthor"/>
        </w:rPr>
        <w:t xml:space="preserve"> </w:t>
      </w:r>
      <w:r>
        <w:rPr>
          <w:rStyle w:val="RefGivenName"/>
        </w:rPr>
        <w:t xml:space="preserve">B</w:t>
      </w:r>
      <w:r>
        <w:rPr>
          <w:shd w:val="clear" w:color="" w:fill=""/>
        </w:rPr>
        <w:t xml:space="preserve">, </w:t>
      </w:r>
      <w:r>
        <w:rPr>
          <w:rStyle w:val="RefSurName"/>
        </w:rPr>
        <w:t xml:space="preserve">Izon</w:t>
      </w:r>
      <w:r>
        <w:rPr>
          <w:rStyle w:val="RefAuthor"/>
        </w:rPr>
        <w:t xml:space="preserve"> </w:t>
      </w:r>
      <w:r>
        <w:rPr>
          <w:rStyle w:val="RefGivenName"/>
        </w:rPr>
        <w:t xml:space="preserve">DJ</w:t>
      </w:r>
      <w:r>
        <w:rPr>
          <w:shd w:val="clear" w:color="" w:fill=""/>
        </w:rPr>
        <w:t xml:space="preserve">, </w:t>
      </w:r>
      <w:r>
        <w:rPr>
          <w:rStyle w:val="RefSurName"/>
        </w:rPr>
        <w:t xml:space="preserve">Purton</w:t>
      </w:r>
      <w:r>
        <w:rPr>
          <w:rStyle w:val="RefAuthor"/>
        </w:rPr>
        <w:t xml:space="preserve"> </w:t>
      </w:r>
      <w:r>
        <w:rPr>
          <w:rStyle w:val="RefGivenName"/>
        </w:rPr>
        <w:t xml:space="preserve">LE</w:t>
      </w:r>
      <w:r>
        <w:rPr>
          <w:shd w:val="clear" w:color="" w:fill=""/>
        </w:rPr>
        <w:t xml:space="preserve">, </w:t>
      </w:r>
      <w:r>
        <w:rPr>
          <w:rStyle w:val="RefSurName"/>
        </w:rPr>
        <w:t xml:space="preserve">Sims</w:t>
      </w:r>
      <w:r>
        <w:rPr>
          <w:rStyle w:val="RefAuthor"/>
        </w:rPr>
        <w:t xml:space="preserve"> </w:t>
      </w:r>
      <w:r>
        <w:rPr>
          <w:rStyle w:val="RefGivenName"/>
        </w:rPr>
        <w:t xml:space="preserve">NA</w:t>
      </w:r>
      <w:r>
        <w:rPr>
          <w:shd w:val="clear" w:color="" w:fill=""/>
        </w:rPr>
        <w:t xml:space="preserve">, </w:t>
      </w:r>
      <w:r>
        <w:rPr>
          <w:rStyle w:val="RefSurName"/>
        </w:rPr>
        <w:t xml:space="preserve">Martin</w:t>
      </w:r>
      <w:r>
        <w:rPr>
          <w:rStyle w:val="RefAuthor"/>
        </w:rPr>
        <w:t xml:space="preserve"> </w:t>
      </w:r>
      <w:r>
        <w:rPr>
          <w:rStyle w:val="RefGivenName"/>
        </w:rPr>
        <w:t xml:space="preserve">TJ</w:t>
      </w:r>
      <w:r>
        <w:rPr>
          <w:shd w:val="clear" w:color="" w:fill=""/>
        </w:rPr>
        <w:t xml:space="preserve">, </w:t>
      </w:r>
      <w:r>
        <w:rPr>
          <w:rStyle w:val="RefSurName"/>
        </w:rPr>
        <w:t xml:space="preserve">Sankaran</w:t>
      </w:r>
      <w:r>
        <w:rPr>
          <w:rStyle w:val="RefAuthor"/>
        </w:rPr>
        <w:t xml:space="preserve"> </w:t>
      </w:r>
      <w:r>
        <w:rPr>
          <w:rStyle w:val="RefGivenName"/>
        </w:rPr>
        <w:t xml:space="preserve">VG</w:t>
      </w:r>
      <w:r>
        <w:rPr>
          <w:shd w:val="clear" w:color="" w:fill=""/>
        </w:rPr>
        <w:t xml:space="preserve">, </w:t>
      </w:r>
      <w:r>
        <w:rPr>
          <w:rStyle w:val="RefSurName"/>
        </w:rPr>
        <w:t xml:space="preserve">Walkley</w:t>
      </w:r>
      <w:r>
        <w:rPr>
          <w:rStyle w:val="RefAuthor"/>
        </w:rPr>
        <w:t xml:space="preserve"> </w:t>
      </w:r>
      <w:r>
        <w:rPr>
          <w:rStyle w:val="RefGivenName"/>
        </w:rPr>
        <w:t xml:space="preserve">CR</w:t>
      </w:r>
      <w:r>
        <w:rPr>
          <w:shd w:val="clear" w:color="" w:fill=""/>
        </w:rPr>
        <w:t xml:space="preserve">. </w:t>
      </w:r>
      <w:r>
        <w:rPr>
          <w:rStyle w:val="RefYear"/>
        </w:rPr>
        <w:t xml:space="preserve">2011</w:t>
      </w:r>
      <w:r>
        <w:rPr>
          <w:shd w:val="clear" w:color="" w:fill=""/>
        </w:rPr>
        <w:t xml:space="preserve">. </w:t>
      </w:r>
      <w:r>
        <w:rPr>
          <w:rStyle w:val="RefArticleTitle"/>
        </w:rPr>
        <w:t xml:space="preserve">Erythropoietin couples erythropoiesis, b-lymphopoiesis, and bone homeostasis within the bone marrow microenvironment</w:t>
      </w:r>
      <w:r>
        <w:rPr>
          <w:shd w:val="clear" w:color="" w:fill=""/>
        </w:rPr>
        <w:t xml:space="preserve">. </w:t>
      </w:r>
      <w:r>
        <w:rPr>
          <w:rStyle w:val=""/>
        </w:rPr>
        <w:t xml:space="preserve">Blood</w:t>
      </w:r>
      <w:r>
        <w:rPr>
          <w:shd w:val="clear" w:color="" w:fill=""/>
        </w:rPr>
        <w:t xml:space="preserve"> </w:t>
      </w:r>
      <w:r>
        <w:rPr>
          <w:rStyle w:val=""/>
        </w:rPr>
        <w:t xml:space="preserve">117</w:t>
      </w:r>
      <w:r>
        <w:rPr>
          <w:shd w:val="clear" w:color="" w:fill=""/>
        </w:rPr>
        <w:t xml:space="preserve">:</w:t>
      </w:r>
      <w:r>
        <w:rPr>
          <w:rStyle w:val="RefFPage"/>
        </w:rPr>
        <w:t xml:space="preserve">5631</w:t>
      </w:r>
      <w:r>
        <w:rPr>
          <w:shd w:val="clear" w:color="" w:fill=""/>
        </w:rPr>
        <w:t xml:space="preserve">–</w:t>
      </w:r>
      <w:r>
        <w:rPr>
          <w:rStyle w:val="RefLPage"/>
        </w:rPr>
        <w:t xml:space="preserve">5642</w:t>
      </w:r>
      <w:r>
        <w:rPr>
          <w:shd w:val="clear" w:color="" w:fill=""/>
        </w:rPr>
        <w:t xml:space="preserve">.</w:t>
      </w:r>
    </w:p>
    <w:p>
      <w:pPr>
        <w:pStyle w:val="jrnlRefText"/>
      </w:pPr>
      <w:bookmarkStart w:id="87" w:name="R68"/>
      <w:bookmarkEnd w:id="87"/>
      <w:r>
        <w:rPr>
          <w:rStyle w:val="RefSurName"/>
        </w:rPr>
        <w:t xml:space="preserve">Singbrant</w:t>
      </w:r>
      <w:r>
        <w:rPr>
          <w:rStyle w:val="RefAuthor"/>
        </w:rPr>
        <w:t xml:space="preserve"> </w:t>
      </w:r>
      <w:r>
        <w:rPr>
          <w:rStyle w:val="RefGivenName"/>
        </w:rPr>
        <w:t xml:space="preserve">S</w:t>
      </w:r>
      <w:r>
        <w:rPr>
          <w:shd w:val="clear" w:color="" w:fill=""/>
        </w:rPr>
        <w:t xml:space="preserve">, </w:t>
      </w:r>
      <w:r>
        <w:rPr>
          <w:rStyle w:val="RefSurName"/>
        </w:rPr>
        <w:t xml:space="preserve">Wall</w:t>
      </w:r>
      <w:r>
        <w:rPr>
          <w:rStyle w:val="RefAuthor"/>
        </w:rPr>
        <w:t xml:space="preserve"> </w:t>
      </w:r>
      <w:r>
        <w:rPr>
          <w:rStyle w:val="RefGivenName"/>
        </w:rPr>
        <w:t xml:space="preserve">M</w:t>
      </w:r>
      <w:r>
        <w:rPr>
          <w:shd w:val="clear" w:color="" w:fill=""/>
        </w:rPr>
        <w:t xml:space="preserve">, </w:t>
      </w:r>
      <w:r>
        <w:rPr>
          <w:rStyle w:val="RefSurName"/>
        </w:rPr>
        <w:t xml:space="preserve">Moody</w:t>
      </w:r>
      <w:r>
        <w:rPr>
          <w:rStyle w:val="RefAuthor"/>
        </w:rPr>
        <w:t xml:space="preserve"> </w:t>
      </w:r>
      <w:r>
        <w:rPr>
          <w:rStyle w:val="RefGivenName"/>
        </w:rPr>
        <w:t xml:space="preserve">J</w:t>
      </w:r>
      <w:r>
        <w:rPr>
          <w:shd w:val="clear" w:color="" w:fill=""/>
        </w:rPr>
        <w:t xml:space="preserve">, </w:t>
      </w:r>
      <w:r>
        <w:rPr>
          <w:rStyle w:val="RefSurName"/>
        </w:rPr>
        <w:t xml:space="preserve">Karlsson</w:t>
      </w:r>
      <w:r>
        <w:rPr>
          <w:rStyle w:val="RefAuthor"/>
        </w:rPr>
        <w:t xml:space="preserve"> </w:t>
      </w:r>
      <w:r>
        <w:rPr>
          <w:rStyle w:val="RefGivenName"/>
        </w:rPr>
        <w:t xml:space="preserve">G</w:t>
      </w:r>
      <w:r>
        <w:rPr>
          <w:shd w:val="clear" w:color="" w:fill=""/>
        </w:rPr>
        <w:t xml:space="preserve">, </w:t>
      </w:r>
      <w:r>
        <w:rPr>
          <w:rStyle w:val="RefSurName"/>
        </w:rPr>
        <w:t xml:space="preserve">Chalk</w:t>
      </w:r>
      <w:r>
        <w:rPr>
          <w:rStyle w:val="RefAuthor"/>
        </w:rPr>
        <w:t xml:space="preserve"> </w:t>
      </w:r>
      <w:r>
        <w:rPr>
          <w:rStyle w:val="RefGivenName"/>
        </w:rPr>
        <w:t xml:space="preserve">AM</w:t>
      </w:r>
      <w:r>
        <w:rPr>
          <w:shd w:val="clear" w:color="" w:fill=""/>
        </w:rPr>
        <w:t xml:space="preserve">, </w:t>
      </w:r>
      <w:r>
        <w:rPr>
          <w:rStyle w:val="RefSurName"/>
        </w:rPr>
        <w:t xml:space="preserve">Liddicoat</w:t>
      </w:r>
      <w:r>
        <w:rPr>
          <w:rStyle w:val="RefAuthor"/>
        </w:rPr>
        <w:t xml:space="preserve"> </w:t>
      </w:r>
      <w:r>
        <w:rPr>
          <w:rStyle w:val="RefGivenName"/>
        </w:rPr>
        <w:t xml:space="preserve">B</w:t>
      </w:r>
      <w:r>
        <w:rPr>
          <w:shd w:val="clear" w:color="" w:fill=""/>
        </w:rPr>
        <w:t xml:space="preserve">, </w:t>
      </w:r>
      <w:r>
        <w:rPr>
          <w:rStyle w:val="RefSurName"/>
        </w:rPr>
        <w:t xml:space="preserve">Russell</w:t>
      </w:r>
      <w:r>
        <w:rPr>
          <w:rStyle w:val="RefAuthor"/>
        </w:rPr>
        <w:t xml:space="preserve"> </w:t>
      </w:r>
      <w:r>
        <w:rPr>
          <w:rStyle w:val="RefGivenName"/>
        </w:rPr>
        <w:t xml:space="preserve">MR</w:t>
      </w:r>
      <w:r>
        <w:rPr>
          <w:shd w:val="clear" w:color="" w:fill=""/>
        </w:rPr>
        <w:t xml:space="preserve">, </w:t>
      </w:r>
      <w:r>
        <w:rPr>
          <w:rStyle w:val="RefSurName"/>
        </w:rPr>
        <w:t xml:space="preserve">Walkley</w:t>
      </w:r>
      <w:r>
        <w:rPr>
          <w:rStyle w:val="RefAuthor"/>
        </w:rPr>
        <w:t xml:space="preserve"> </w:t>
      </w:r>
      <w:r>
        <w:rPr>
          <w:rStyle w:val="RefGivenName"/>
        </w:rPr>
        <w:t xml:space="preserve">CR</w:t>
      </w:r>
      <w:r>
        <w:rPr>
          <w:shd w:val="clear" w:color="" w:fill=""/>
        </w:rPr>
        <w:t xml:space="preserve">, </w:t>
      </w:r>
      <w:r>
        <w:rPr>
          <w:rStyle w:val="RefSurName"/>
        </w:rPr>
        <w:t xml:space="preserve">Karlsson</w:t>
      </w:r>
      <w:r>
        <w:rPr>
          <w:rStyle w:val="RefAuthor"/>
        </w:rPr>
        <w:t xml:space="preserve"> </w:t>
      </w:r>
      <w:r>
        <w:rPr>
          <w:rStyle w:val="RefGivenName"/>
        </w:rPr>
        <w:t xml:space="preserve">S</w:t>
      </w:r>
      <w:r>
        <w:rPr>
          <w:shd w:val="clear" w:color="" w:fill=""/>
        </w:rPr>
        <w:t xml:space="preserve">. </w:t>
      </w:r>
      <w:r>
        <w:rPr>
          <w:rStyle w:val="RefYear"/>
        </w:rPr>
        <w:t xml:space="preserve">2014</w:t>
      </w:r>
      <w:r>
        <w:rPr>
          <w:shd w:val="clear" w:color="" w:fill=""/>
        </w:rPr>
        <w:t xml:space="preserve">. </w:t>
      </w:r>
      <w:r>
        <w:rPr>
          <w:rStyle w:val="RefArticleTitle"/>
        </w:rPr>
        <w:t xml:space="preserve">The SKI proto-oncogene enhances the in vivo repopulation of hematopoietic stem cells and causes myeloproliferative disease</w:t>
      </w:r>
      <w:r>
        <w:rPr>
          <w:shd w:val="clear" w:color="" w:fill=""/>
        </w:rPr>
        <w:t xml:space="preserve">. </w:t>
      </w:r>
      <w:r>
        <w:rPr>
          <w:rStyle w:val=""/>
        </w:rPr>
        <w:t xml:space="preserve">Haematologica</w:t>
      </w:r>
      <w:r>
        <w:rPr>
          <w:shd w:val="clear" w:color="" w:fill=""/>
        </w:rPr>
        <w:t xml:space="preserve"> </w:t>
      </w:r>
      <w:r>
        <w:rPr>
          <w:rStyle w:val=""/>
        </w:rPr>
        <w:t xml:space="preserve">99</w:t>
      </w:r>
      <w:r>
        <w:rPr>
          <w:shd w:val="clear" w:color="" w:fill=""/>
        </w:rPr>
        <w:t xml:space="preserve">:</w:t>
      </w:r>
      <w:r>
        <w:rPr>
          <w:rStyle w:val="RefFPage"/>
        </w:rPr>
        <w:t xml:space="preserve">647</w:t>
      </w:r>
      <w:r>
        <w:rPr>
          <w:shd w:val="clear" w:color="" w:fill=""/>
        </w:rPr>
        <w:t xml:space="preserve">–</w:t>
      </w:r>
      <w:r>
        <w:rPr>
          <w:rStyle w:val="RefLPage"/>
        </w:rPr>
        <w:t xml:space="preserve">655</w:t>
      </w:r>
      <w:r>
        <w:rPr>
          <w:shd w:val="clear" w:color="" w:fill=""/>
        </w:rPr>
        <w:t xml:space="preserve">.</w:t>
      </w:r>
    </w:p>
    <w:p>
      <w:pPr>
        <w:pStyle w:val="jrnlRefText"/>
      </w:pPr>
      <w:bookmarkStart w:id="88" w:name="R69"/>
      <w:bookmarkEnd w:id="88"/>
      <w:r>
        <w:rPr>
          <w:rStyle w:val="RefSurName"/>
        </w:rPr>
        <w:t xml:space="preserve">Smith</w:t>
      </w:r>
      <w:r>
        <w:rPr>
          <w:rStyle w:val="RefAuthor"/>
        </w:rPr>
        <w:t xml:space="preserve"> </w:t>
      </w:r>
      <w:r>
        <w:rPr>
          <w:rStyle w:val="RefGivenName"/>
        </w:rPr>
        <w:t xml:space="preserve">PG</w:t>
      </w:r>
      <w:r>
        <w:rPr>
          <w:shd w:val="clear" w:color="" w:fill=""/>
        </w:rPr>
        <w:t xml:space="preserve">, </w:t>
      </w:r>
      <w:r>
        <w:rPr>
          <w:rStyle w:val="RefSurName"/>
        </w:rPr>
        <w:t xml:space="preserve">Wang</w:t>
      </w:r>
      <w:r>
        <w:rPr>
          <w:rStyle w:val="RefAuthor"/>
        </w:rPr>
        <w:t xml:space="preserve"> </w:t>
      </w:r>
      <w:r>
        <w:rPr>
          <w:rStyle w:val="RefGivenName"/>
        </w:rPr>
        <w:t xml:space="preserve">F</w:t>
      </w:r>
      <w:r>
        <w:rPr>
          <w:shd w:val="clear" w:color="" w:fill=""/>
        </w:rPr>
        <w:t xml:space="preserve">, </w:t>
      </w:r>
      <w:r>
        <w:rPr>
          <w:rStyle w:val="RefSurName"/>
        </w:rPr>
        <w:t xml:space="preserve">Wilkinson</w:t>
      </w:r>
      <w:r>
        <w:rPr>
          <w:rStyle w:val="RefAuthor"/>
        </w:rPr>
        <w:t xml:space="preserve"> </w:t>
      </w:r>
      <w:r>
        <w:rPr>
          <w:rStyle w:val="RefGivenName"/>
        </w:rPr>
        <w:t xml:space="preserve">KN</w:t>
      </w:r>
      <w:r>
        <w:rPr>
          <w:shd w:val="clear" w:color="" w:fill=""/>
        </w:rPr>
        <w:t xml:space="preserve">, </w:t>
      </w:r>
      <w:r>
        <w:rPr>
          <w:rStyle w:val="RefSurName"/>
        </w:rPr>
        <w:t xml:space="preserve">Savage</w:t>
      </w:r>
      <w:r>
        <w:rPr>
          <w:rStyle w:val="RefAuthor"/>
        </w:rPr>
        <w:t xml:space="preserve"> </w:t>
      </w:r>
      <w:r>
        <w:rPr>
          <w:rStyle w:val="RefGivenName"/>
        </w:rPr>
        <w:t xml:space="preserve">KJ</w:t>
      </w:r>
      <w:r>
        <w:rPr>
          <w:shd w:val="clear" w:color="" w:fill=""/>
        </w:rPr>
        <w:t xml:space="preserve">, </w:t>
      </w:r>
      <w:r>
        <w:rPr>
          <w:rStyle w:val="RefSurName"/>
        </w:rPr>
        <w:t xml:space="preserve">Klein</w:t>
      </w:r>
      <w:r>
        <w:rPr>
          <w:rStyle w:val="RefAuthor"/>
        </w:rPr>
        <w:t xml:space="preserve"> </w:t>
      </w:r>
      <w:r>
        <w:rPr>
          <w:rStyle w:val="RefGivenName"/>
        </w:rPr>
        <w:t xml:space="preserve">U</w:t>
      </w:r>
      <w:r>
        <w:rPr>
          <w:shd w:val="clear" w:color="" w:fill=""/>
        </w:rPr>
        <w:t xml:space="preserve">, </w:t>
      </w:r>
      <w:r>
        <w:rPr>
          <w:rStyle w:val="RefSurName"/>
        </w:rPr>
        <w:t xml:space="preserve">Neuberg</w:t>
      </w:r>
      <w:r>
        <w:rPr>
          <w:rStyle w:val="RefAuthor"/>
        </w:rPr>
        <w:t xml:space="preserve"> </w:t>
      </w:r>
      <w:r>
        <w:rPr>
          <w:rStyle w:val="RefGivenName"/>
        </w:rPr>
        <w:t xml:space="preserve">DS</w:t>
      </w:r>
      <w:r>
        <w:rPr>
          <w:shd w:val="clear" w:color="" w:fill=""/>
        </w:rPr>
        <w:t xml:space="preserve">, </w:t>
      </w:r>
      <w:r>
        <w:rPr>
          <w:rStyle w:val="RefSurName"/>
        </w:rPr>
        <w:t xml:space="preserve">Bollag</w:t>
      </w:r>
      <w:r>
        <w:rPr>
          <w:rStyle w:val="RefAuthor"/>
        </w:rPr>
        <w:t xml:space="preserve"> </w:t>
      </w:r>
      <w:r>
        <w:rPr>
          <w:rStyle w:val="RefGivenName"/>
        </w:rPr>
        <w:t xml:space="preserve">G</w:t>
      </w:r>
      <w:r>
        <w:rPr>
          <w:shd w:val="clear" w:color="" w:fill=""/>
        </w:rPr>
        <w:t xml:space="preserve">, </w:t>
      </w:r>
      <w:r>
        <w:rPr>
          <w:rStyle w:val="RefSurName"/>
        </w:rPr>
        <w:t xml:space="preserve">Shipp</w:t>
      </w:r>
      <w:r>
        <w:rPr>
          <w:rStyle w:val="RefAuthor"/>
        </w:rPr>
        <w:t xml:space="preserve"> </w:t>
      </w:r>
      <w:r>
        <w:rPr>
          <w:rStyle w:val="RefGivenName"/>
        </w:rPr>
        <w:t xml:space="preserve">MA</w:t>
      </w:r>
      <w:r>
        <w:rPr>
          <w:shd w:val="clear" w:color="" w:fill=""/>
        </w:rPr>
        <w:t xml:space="preserve">, </w:t>
      </w:r>
      <w:r>
        <w:rPr>
          <w:rStyle w:val="RefSurName"/>
        </w:rPr>
        <w:t xml:space="preserve">Aguiar</w:t>
      </w:r>
      <w:r>
        <w:rPr>
          <w:rStyle w:val="RefAuthor"/>
        </w:rPr>
        <w:t xml:space="preserve"> </w:t>
      </w:r>
      <w:r>
        <w:rPr>
          <w:rStyle w:val="RefGivenName"/>
        </w:rPr>
        <w:t xml:space="preserve">RC</w:t>
      </w:r>
      <w:r>
        <w:rPr>
          <w:shd w:val="clear" w:color="" w:fill=""/>
        </w:rPr>
        <w:t xml:space="preserve">. </w:t>
      </w:r>
      <w:r>
        <w:rPr>
          <w:rStyle w:val="RefYear"/>
        </w:rPr>
        <w:t xml:space="preserve">2005</w:t>
      </w:r>
      <w:r>
        <w:rPr>
          <w:shd w:val="clear" w:color="" w:fill=""/>
        </w:rPr>
        <w:t xml:space="preserve">. </w:t>
      </w:r>
      <w:r>
        <w:rPr>
          <w:rStyle w:val="RefArticleTitle"/>
        </w:rPr>
        <w:t xml:space="preserve">The phosphodiesterase PDE4B limits camp-associated pi3k/akt-dependent apoptosis in diffuse large b-cell lymphoma</w:t>
      </w:r>
      <w:r>
        <w:rPr>
          <w:shd w:val="clear" w:color="" w:fill=""/>
        </w:rPr>
        <w:t xml:space="preserve">. </w:t>
      </w:r>
      <w:r>
        <w:rPr>
          <w:rStyle w:val=""/>
        </w:rPr>
        <w:t xml:space="preserve">Blood</w:t>
      </w:r>
      <w:r>
        <w:rPr>
          <w:shd w:val="clear" w:color="" w:fill=""/>
        </w:rPr>
        <w:t xml:space="preserve"> </w:t>
      </w:r>
      <w:r>
        <w:rPr>
          <w:rStyle w:val=""/>
        </w:rPr>
        <w:t xml:space="preserve">105</w:t>
      </w:r>
      <w:r>
        <w:rPr>
          <w:shd w:val="clear" w:color="" w:fill=""/>
        </w:rPr>
        <w:t xml:space="preserve">:</w:t>
      </w:r>
      <w:r>
        <w:rPr>
          <w:rStyle w:val="RefFPage"/>
        </w:rPr>
        <w:t xml:space="preserve">308</w:t>
      </w:r>
      <w:r>
        <w:rPr>
          <w:shd w:val="clear" w:color="" w:fill=""/>
        </w:rPr>
        <w:t xml:space="preserve">–</w:t>
      </w:r>
      <w:r>
        <w:rPr>
          <w:rStyle w:val="RefLPage"/>
        </w:rPr>
        <w:t xml:space="preserve">316</w:t>
      </w:r>
      <w:r>
        <w:rPr>
          <w:shd w:val="clear" w:color="" w:fill=""/>
        </w:rPr>
        <w:t xml:space="preserve">.</w:t>
      </w:r>
    </w:p>
    <w:p>
      <w:pPr>
        <w:pStyle w:val="jrnlRefText"/>
      </w:pPr>
      <w:bookmarkStart w:id="89" w:name="R70"/>
      <w:bookmarkEnd w:id="89"/>
      <w:r>
        <w:rPr>
          <w:rStyle w:val="RefSurName"/>
        </w:rPr>
        <w:t xml:space="preserve">Suva</w:t>
      </w:r>
      <w:r>
        <w:rPr>
          <w:rStyle w:val="RefAuthor"/>
        </w:rPr>
        <w:t xml:space="preserve"> </w:t>
      </w:r>
      <w:r>
        <w:rPr>
          <w:rStyle w:val="RefGivenName"/>
        </w:rPr>
        <w:t xml:space="preserve">LJ</w:t>
      </w:r>
      <w:r>
        <w:rPr>
          <w:shd w:val="clear" w:color="" w:fill=""/>
        </w:rPr>
        <w:t xml:space="preserve">, </w:t>
      </w:r>
      <w:r>
        <w:rPr>
          <w:rStyle w:val="RefSurName"/>
        </w:rPr>
        <w:t xml:space="preserve">Winslow</w:t>
      </w:r>
      <w:r>
        <w:rPr>
          <w:rStyle w:val="RefAuthor"/>
        </w:rPr>
        <w:t xml:space="preserve"> </w:t>
      </w:r>
      <w:r>
        <w:rPr>
          <w:rStyle w:val="RefGivenName"/>
        </w:rPr>
        <w:t xml:space="preserve">GA</w:t>
      </w:r>
      <w:r>
        <w:rPr>
          <w:shd w:val="clear" w:color="" w:fill=""/>
        </w:rPr>
        <w:t xml:space="preserve">, </w:t>
      </w:r>
      <w:r>
        <w:rPr>
          <w:rStyle w:val="RefSurName"/>
        </w:rPr>
        <w:t xml:space="preserve">Wettenhall</w:t>
      </w:r>
      <w:r>
        <w:rPr>
          <w:rStyle w:val="RefAuthor"/>
        </w:rPr>
        <w:t xml:space="preserve"> </w:t>
      </w:r>
      <w:r>
        <w:rPr>
          <w:rStyle w:val="RefGivenName"/>
        </w:rPr>
        <w:t xml:space="preserve">RE</w:t>
      </w:r>
      <w:r>
        <w:rPr>
          <w:shd w:val="clear" w:color="" w:fill=""/>
        </w:rPr>
        <w:t xml:space="preserve">, </w:t>
      </w:r>
      <w:r>
        <w:rPr>
          <w:rStyle w:val="RefSurName"/>
        </w:rPr>
        <w:t xml:space="preserve">Hammonds</w:t>
      </w:r>
      <w:r>
        <w:rPr>
          <w:rStyle w:val="RefAuthor"/>
        </w:rPr>
        <w:t xml:space="preserve"> </w:t>
      </w:r>
      <w:r>
        <w:rPr>
          <w:rStyle w:val="RefGivenName"/>
        </w:rPr>
        <w:t xml:space="preserve">RG</w:t>
      </w:r>
      <w:r>
        <w:rPr>
          <w:shd w:val="clear" w:color="" w:fill=""/>
        </w:rPr>
        <w:t xml:space="preserve">, </w:t>
      </w:r>
      <w:r>
        <w:rPr>
          <w:rStyle w:val="RefSurName"/>
        </w:rPr>
        <w:t xml:space="preserve">Moseley</w:t>
      </w:r>
      <w:r>
        <w:rPr>
          <w:rStyle w:val="RefAuthor"/>
        </w:rPr>
        <w:t xml:space="preserve"> </w:t>
      </w:r>
      <w:r>
        <w:rPr>
          <w:rStyle w:val="RefGivenName"/>
        </w:rPr>
        <w:t xml:space="preserve">JM</w:t>
      </w:r>
      <w:r>
        <w:rPr>
          <w:shd w:val="clear" w:color="" w:fill=""/>
        </w:rPr>
        <w:t xml:space="preserve">, </w:t>
      </w:r>
      <w:r>
        <w:rPr>
          <w:rStyle w:val="RefSurName"/>
        </w:rPr>
        <w:t xml:space="preserve">Diefenbach-Jagger</w:t>
      </w:r>
      <w:r>
        <w:rPr>
          <w:rStyle w:val="RefAuthor"/>
        </w:rPr>
        <w:t xml:space="preserve"> </w:t>
      </w:r>
      <w:r>
        <w:rPr>
          <w:rStyle w:val="RefGivenName"/>
        </w:rPr>
        <w:t xml:space="preserve">H</w:t>
      </w:r>
      <w:r>
        <w:rPr>
          <w:shd w:val="clear" w:color="" w:fill=""/>
        </w:rPr>
        <w:t xml:space="preserve">, </w:t>
      </w:r>
      <w:r>
        <w:rPr>
          <w:rStyle w:val="RefSurName"/>
        </w:rPr>
        <w:t xml:space="preserve">Rodda</w:t>
      </w:r>
      <w:r>
        <w:rPr>
          <w:rStyle w:val="RefAuthor"/>
        </w:rPr>
        <w:t xml:space="preserve"> </w:t>
      </w:r>
      <w:r>
        <w:rPr>
          <w:rStyle w:val="RefGivenName"/>
        </w:rPr>
        <w:t xml:space="preserve">CP</w:t>
      </w:r>
      <w:r>
        <w:rPr>
          <w:shd w:val="clear" w:color="" w:fill=""/>
        </w:rPr>
        <w:t xml:space="preserve">, </w:t>
      </w:r>
      <w:r>
        <w:rPr>
          <w:rStyle w:val="RefSurName"/>
        </w:rPr>
        <w:t xml:space="preserve">Kemp</w:t>
      </w:r>
      <w:r>
        <w:rPr>
          <w:rStyle w:val="RefAuthor"/>
        </w:rPr>
        <w:t xml:space="preserve"> </w:t>
      </w:r>
      <w:r>
        <w:rPr>
          <w:rStyle w:val="RefGivenName"/>
        </w:rPr>
        <w:t xml:space="preserve">BE</w:t>
      </w:r>
      <w:r>
        <w:rPr>
          <w:shd w:val="clear" w:color="" w:fill=""/>
        </w:rPr>
        <w:t xml:space="preserve">, </w:t>
      </w:r>
      <w:r>
        <w:rPr>
          <w:rStyle w:val="RefSurName"/>
        </w:rPr>
        <w:t xml:space="preserve">Rodriguez</w:t>
      </w:r>
      <w:r>
        <w:rPr>
          <w:rStyle w:val="RefAuthor"/>
        </w:rPr>
        <w:t xml:space="preserve"> </w:t>
      </w:r>
      <w:r>
        <w:rPr>
          <w:rStyle w:val="RefGivenName"/>
        </w:rPr>
        <w:t xml:space="preserve">H</w:t>
      </w:r>
      <w:r>
        <w:rPr>
          <w:shd w:val="clear" w:color="" w:fill=""/>
        </w:rPr>
        <w:t xml:space="preserve">, </w:t>
      </w:r>
      <w:r>
        <w:rPr>
          <w:rStyle w:val="RefSurName"/>
        </w:rPr>
        <w:t xml:space="preserve">Chen</w:t>
      </w:r>
      <w:r>
        <w:rPr>
          <w:rStyle w:val="RefAuthor"/>
        </w:rPr>
        <w:t xml:space="preserve"> </w:t>
      </w:r>
      <w:r>
        <w:rPr>
          <w:rStyle w:val="RefGivenName"/>
        </w:rPr>
        <w:t xml:space="preserve">EY</w:t>
      </w:r>
      <w:r>
        <w:rPr>
          <w:shd w:val="clear" w:color="" w:fill=""/>
        </w:rPr>
        <w:t xml:space="preserve">. </w:t>
      </w:r>
      <w:r>
        <w:rPr>
          <w:rStyle w:val="RefYear"/>
        </w:rPr>
        <w:t xml:space="preserve">1987</w:t>
      </w:r>
      <w:r>
        <w:rPr>
          <w:shd w:val="clear" w:color="" w:fill=""/>
        </w:rPr>
        <w:t xml:space="preserve">. </w:t>
      </w:r>
      <w:r>
        <w:rPr>
          <w:rStyle w:val="RefArticleTitle"/>
        </w:rPr>
        <w:t xml:space="preserve">A parathyroid hormone-related protein implicated in malignant hypercalcemia: Cloning and expression</w:t>
      </w:r>
      <w:r>
        <w:rPr>
          <w:shd w:val="clear" w:color="" w:fill=""/>
        </w:rPr>
        <w:t xml:space="preserve">. </w:t>
      </w:r>
      <w:r>
        <w:rPr>
          <w:rStyle w:val=""/>
        </w:rPr>
        <w:t xml:space="preserve">Science</w:t>
      </w:r>
      <w:r>
        <w:rPr>
          <w:shd w:val="clear" w:color="" w:fill=""/>
        </w:rPr>
        <w:t xml:space="preserve"> </w:t>
      </w:r>
      <w:r>
        <w:rPr>
          <w:rStyle w:val=""/>
        </w:rPr>
        <w:t xml:space="preserve">237</w:t>
      </w:r>
      <w:r>
        <w:rPr>
          <w:shd w:val="clear" w:color="" w:fill=""/>
        </w:rPr>
        <w:t xml:space="preserve">:</w:t>
      </w:r>
      <w:r>
        <w:rPr>
          <w:rStyle w:val="RefFPage"/>
        </w:rPr>
        <w:t xml:space="preserve">893</w:t>
      </w:r>
      <w:r>
        <w:rPr>
          <w:shd w:val="clear" w:color="" w:fill=""/>
        </w:rPr>
        <w:t xml:space="preserve">–</w:t>
      </w:r>
      <w:r>
        <w:rPr>
          <w:rStyle w:val="RefLPage"/>
        </w:rPr>
        <w:t xml:space="preserve">896</w:t>
      </w:r>
      <w:r>
        <w:rPr>
          <w:shd w:val="clear" w:color="" w:fill=""/>
        </w:rPr>
        <w:t xml:space="preserve"> .</w:t>
      </w:r>
    </w:p>
    <w:p>
      <w:pPr>
        <w:pStyle w:val="jrnlRefText"/>
      </w:pPr>
      <w:bookmarkStart w:id="90" w:name="R71"/>
      <w:bookmarkEnd w:id="90"/>
      <w:r>
        <w:rPr>
          <w:rStyle w:val="RefSurName"/>
        </w:rPr>
        <w:t xml:space="preserve">Swarthout</w:t>
      </w:r>
      <w:r>
        <w:rPr>
          <w:rStyle w:val="RefAuthor"/>
        </w:rPr>
        <w:t xml:space="preserve"> </w:t>
      </w:r>
      <w:r>
        <w:rPr>
          <w:rStyle w:val="RefGivenName"/>
        </w:rPr>
        <w:t xml:space="preserve">JT</w:t>
      </w:r>
      <w:r>
        <w:rPr>
          <w:shd w:val="clear" w:color="" w:fill=""/>
        </w:rPr>
        <w:t xml:space="preserve">, </w:t>
      </w:r>
      <w:r>
        <w:rPr>
          <w:rStyle w:val="RefSurName"/>
        </w:rPr>
        <w:t xml:space="preserve">Tyson</w:t>
      </w:r>
      <w:r>
        <w:rPr>
          <w:rStyle w:val="RefAuthor"/>
        </w:rPr>
        <w:t xml:space="preserve"> </w:t>
      </w:r>
      <w:r>
        <w:rPr>
          <w:rStyle w:val="RefGivenName"/>
        </w:rPr>
        <w:t xml:space="preserve">DR</w:t>
      </w:r>
      <w:r>
        <w:rPr>
          <w:shd w:val="clear" w:color="" w:fill=""/>
        </w:rPr>
        <w:t xml:space="preserve">, </w:t>
      </w:r>
      <w:r>
        <w:rPr>
          <w:rStyle w:val="RefSurName"/>
        </w:rPr>
        <w:t xml:space="preserve">Jefcoat</w:t>
      </w:r>
      <w:r>
        <w:rPr>
          <w:rStyle w:val="RefAuthor"/>
        </w:rPr>
        <w:t xml:space="preserve"> </w:t>
      </w:r>
      <w:r>
        <w:rPr>
          <w:rStyle w:val="RefGivenName"/>
        </w:rPr>
        <w:t xml:space="preserve">SC</w:t>
      </w:r>
      <w:r>
        <w:rPr>
          <w:shd w:val="clear" w:color="" w:fill=""/>
        </w:rPr>
        <w:t xml:space="preserve">, </w:t>
      </w:r>
      <w:r>
        <w:rPr>
          <w:rStyle w:val="RefSurName"/>
        </w:rPr>
        <w:t xml:space="preserve">Partridge</w:t>
      </w:r>
      <w:r>
        <w:rPr>
          <w:rStyle w:val="RefAuthor"/>
        </w:rPr>
        <w:t xml:space="preserve"> </w:t>
      </w:r>
      <w:r>
        <w:rPr>
          <w:rStyle w:val="RefGivenName"/>
        </w:rPr>
        <w:t xml:space="preserve">NC</w:t>
      </w:r>
      <w:r>
        <w:rPr>
          <w:shd w:val="clear" w:color="" w:fill=""/>
        </w:rPr>
        <w:t xml:space="preserve">, </w:t>
      </w:r>
      <w:r>
        <w:rPr>
          <w:rStyle w:val="RefSurName"/>
        </w:rPr>
        <w:t xml:space="preserve">Efcoat</w:t>
      </w:r>
      <w:r>
        <w:rPr>
          <w:rStyle w:val="RefAuthor"/>
        </w:rPr>
        <w:t xml:space="preserve"> </w:t>
      </w:r>
      <w:r>
        <w:rPr>
          <w:rStyle w:val="RefGivenName"/>
        </w:rPr>
        <w:t xml:space="preserve">SC</w:t>
      </w:r>
      <w:r>
        <w:rPr>
          <w:shd w:val="clear" w:color="" w:fill=""/>
        </w:rPr>
        <w:t xml:space="preserve">. </w:t>
      </w:r>
      <w:r>
        <w:rPr>
          <w:rStyle w:val="RefYear"/>
        </w:rPr>
        <w:t xml:space="preserve">2002</w:t>
      </w:r>
      <w:r>
        <w:rPr>
          <w:shd w:val="clear" w:color="" w:fill=""/>
        </w:rPr>
        <w:t xml:space="preserve">. </w:t>
      </w:r>
      <w:r>
        <w:rPr>
          <w:rStyle w:val="RefArticleTitle"/>
        </w:rPr>
        <w:t xml:space="preserve">Induction of transcriptional activity of the cyclic adenosine monophosphate response element binding protein by parathyroid hormone and epidermal growth factor in osteoblastic cells</w:t>
      </w:r>
      <w:r>
        <w:rPr>
          <w:shd w:val="clear" w:color="" w:fill=""/>
        </w:rPr>
        <w:t xml:space="preserve">. </w:t>
      </w:r>
      <w:r>
        <w:rPr>
          <w:rStyle w:val=""/>
        </w:rPr>
        <w:t xml:space="preserve">Journal of Bone and Mineral Research</w:t>
      </w:r>
      <w:r>
        <w:rPr>
          <w:shd w:val="clear" w:color="" w:fill=""/>
        </w:rPr>
        <w:t xml:space="preserve"> </w:t>
      </w:r>
      <w:r>
        <w:rPr>
          <w:rStyle w:val=""/>
        </w:rPr>
        <w:t xml:space="preserve">17</w:t>
      </w:r>
      <w:r>
        <w:rPr>
          <w:shd w:val="clear" w:color="" w:fill=""/>
        </w:rPr>
        <w:t xml:space="preserve">:</w:t>
      </w:r>
      <w:r>
        <w:rPr>
          <w:rStyle w:val="RefFPage"/>
        </w:rPr>
        <w:t xml:space="preserve">1401</w:t>
      </w:r>
      <w:r>
        <w:rPr>
          <w:shd w:val="clear" w:color="" w:fill=""/>
        </w:rPr>
        <w:t xml:space="preserve">–</w:t>
      </w:r>
      <w:r>
        <w:rPr>
          <w:rStyle w:val="RefLPage"/>
        </w:rPr>
        <w:t xml:space="preserve">1407</w:t>
      </w:r>
      <w:r>
        <w:rPr>
          <w:shd w:val="clear" w:color="" w:fill=""/>
        </w:rPr>
        <w:t xml:space="preserve">.</w:t>
      </w:r>
    </w:p>
    <w:p>
      <w:pPr>
        <w:pStyle w:val="jrnlRefText"/>
      </w:pPr>
      <w:bookmarkStart w:id="91" w:name="R72"/>
      <w:bookmarkEnd w:id="91"/>
      <w:r>
        <w:rPr>
          <w:rStyle w:val="RefSurName"/>
        </w:rPr>
        <w:t xml:space="preserve">Sánchez</w:t>
      </w:r>
      <w:r>
        <w:rPr>
          <w:rStyle w:val="RefAuthor"/>
        </w:rPr>
        <w:t xml:space="preserve"> </w:t>
      </w:r>
      <w:r>
        <w:rPr>
          <w:rStyle w:val="RefGivenName"/>
        </w:rPr>
        <w:t xml:space="preserve">Y</w:t>
      </w:r>
      <w:r>
        <w:rPr>
          <w:shd w:val="clear" w:color="" w:fill=""/>
        </w:rPr>
        <w:t xml:space="preserve">, </w:t>
      </w:r>
      <w:r>
        <w:rPr>
          <w:rStyle w:val="RefSurName"/>
        </w:rPr>
        <w:t xml:space="preserve">Segura</w:t>
      </w:r>
      <w:r>
        <w:rPr>
          <w:rStyle w:val="RefAuthor"/>
        </w:rPr>
        <w:t xml:space="preserve"> </w:t>
      </w:r>
      <w:r>
        <w:rPr>
          <w:rStyle w:val="RefGivenName"/>
        </w:rPr>
        <w:t xml:space="preserve">V</w:t>
      </w:r>
      <w:r>
        <w:rPr>
          <w:shd w:val="clear" w:color="" w:fill=""/>
        </w:rPr>
        <w:t xml:space="preserve">, </w:t>
      </w:r>
      <w:r>
        <w:rPr>
          <w:rStyle w:val="RefSurName"/>
        </w:rPr>
        <w:t xml:space="preserve">Marín-Béjar</w:t>
      </w:r>
      <w:r>
        <w:rPr>
          <w:rStyle w:val="RefAuthor"/>
        </w:rPr>
        <w:t xml:space="preserve"> </w:t>
      </w:r>
      <w:r>
        <w:rPr>
          <w:rStyle w:val="RefGivenName"/>
        </w:rPr>
        <w:t xml:space="preserve">O</w:t>
      </w:r>
      <w:r>
        <w:rPr>
          <w:shd w:val="clear" w:color="" w:fill=""/>
        </w:rPr>
        <w:t xml:space="preserve">, </w:t>
      </w:r>
      <w:r>
        <w:rPr>
          <w:rStyle w:val="RefSurName"/>
        </w:rPr>
        <w:t xml:space="preserve">Athie</w:t>
      </w:r>
      <w:r>
        <w:rPr>
          <w:rStyle w:val="RefAuthor"/>
        </w:rPr>
        <w:t xml:space="preserve"> </w:t>
      </w:r>
      <w:r>
        <w:rPr>
          <w:rStyle w:val="RefGivenName"/>
        </w:rPr>
        <w:t xml:space="preserve">A</w:t>
      </w:r>
      <w:r>
        <w:rPr>
          <w:shd w:val="clear" w:color="" w:fill=""/>
        </w:rPr>
        <w:t xml:space="preserve">, </w:t>
      </w:r>
      <w:r>
        <w:rPr>
          <w:rStyle w:val="RefSurName"/>
        </w:rPr>
        <w:t xml:space="preserve">Marchese</w:t>
      </w:r>
      <w:r>
        <w:rPr>
          <w:rStyle w:val="RefAuthor"/>
        </w:rPr>
        <w:t xml:space="preserve"> </w:t>
      </w:r>
      <w:r>
        <w:rPr>
          <w:rStyle w:val="RefGivenName"/>
        </w:rPr>
        <w:t xml:space="preserve">FP</w:t>
      </w:r>
      <w:r>
        <w:rPr>
          <w:shd w:val="clear" w:color="" w:fill=""/>
        </w:rPr>
        <w:t xml:space="preserve">, </w:t>
      </w:r>
      <w:r>
        <w:rPr>
          <w:rStyle w:val="RefSurName"/>
        </w:rPr>
        <w:t xml:space="preserve">González</w:t>
      </w:r>
      <w:r>
        <w:rPr>
          <w:rStyle w:val="RefAuthor"/>
        </w:rPr>
        <w:t xml:space="preserve"> </w:t>
      </w:r>
      <w:r>
        <w:rPr>
          <w:rStyle w:val="RefGivenName"/>
        </w:rPr>
        <w:t xml:space="preserve">J</w:t>
      </w:r>
      <w:r>
        <w:rPr>
          <w:shd w:val="clear" w:color="" w:fill=""/>
        </w:rPr>
        <w:t xml:space="preserve">, </w:t>
      </w:r>
      <w:r>
        <w:rPr>
          <w:rStyle w:val="RefSurName"/>
        </w:rPr>
        <w:t xml:space="preserve">Bujanda</w:t>
      </w:r>
      <w:r>
        <w:rPr>
          <w:rStyle w:val="RefAuthor"/>
        </w:rPr>
        <w:t xml:space="preserve"> </w:t>
      </w:r>
      <w:r>
        <w:rPr>
          <w:rStyle w:val="RefGivenName"/>
        </w:rPr>
        <w:t xml:space="preserve">L</w:t>
      </w:r>
      <w:r>
        <w:rPr>
          <w:shd w:val="clear" w:color="" w:fill=""/>
        </w:rPr>
        <w:t xml:space="preserve">, </w:t>
      </w:r>
      <w:r>
        <w:rPr>
          <w:rStyle w:val="RefSurName"/>
        </w:rPr>
        <w:t xml:space="preserve">Guo</w:t>
      </w:r>
      <w:r>
        <w:rPr>
          <w:rStyle w:val="RefAuthor"/>
        </w:rPr>
        <w:t xml:space="preserve"> </w:t>
      </w:r>
      <w:r>
        <w:rPr>
          <w:rStyle w:val="RefGivenName"/>
        </w:rPr>
        <w:t xml:space="preserve">S</w:t>
      </w:r>
      <w:r>
        <w:rPr>
          <w:shd w:val="clear" w:color="" w:fill=""/>
        </w:rPr>
        <w:t xml:space="preserve">, </w:t>
      </w:r>
      <w:r>
        <w:rPr>
          <w:rStyle w:val="RefSurName"/>
        </w:rPr>
        <w:t xml:space="preserve">Matheu</w:t>
      </w:r>
      <w:r>
        <w:rPr>
          <w:rStyle w:val="RefAuthor"/>
        </w:rPr>
        <w:t xml:space="preserve"> </w:t>
      </w:r>
      <w:r>
        <w:rPr>
          <w:rStyle w:val="RefGivenName"/>
        </w:rPr>
        <w:t xml:space="preserve">A</w:t>
      </w:r>
      <w:r>
        <w:rPr>
          <w:shd w:val="clear" w:color="" w:fill=""/>
        </w:rPr>
        <w:t xml:space="preserve">, </w:t>
      </w:r>
      <w:r>
        <w:rPr>
          <w:rStyle w:val="RefSurName"/>
        </w:rPr>
        <w:t xml:space="preserve">Huarte</w:t>
      </w:r>
      <w:r>
        <w:rPr>
          <w:rStyle w:val="RefAuthor"/>
        </w:rPr>
        <w:t xml:space="preserve"> </w:t>
      </w:r>
      <w:r>
        <w:rPr>
          <w:rStyle w:val="RefGivenName"/>
        </w:rPr>
        <w:t xml:space="preserve">M</w:t>
      </w:r>
      <w:r>
        <w:rPr>
          <w:shd w:val="clear" w:color="" w:fill=""/>
        </w:rPr>
        <w:t xml:space="preserve">. </w:t>
      </w:r>
      <w:r>
        <w:rPr>
          <w:rStyle w:val="RefYear"/>
        </w:rPr>
        <w:t xml:space="preserve">2014</w:t>
      </w:r>
      <w:r>
        <w:rPr>
          <w:shd w:val="clear" w:color="" w:fill=""/>
        </w:rPr>
        <w:t xml:space="preserve">. </w:t>
      </w:r>
      <w:r>
        <w:rPr>
          <w:rStyle w:val="RefArticleTitle"/>
        </w:rPr>
        <w:t xml:space="preserve">Genome-wide analysis of the human p53 transcriptional network unveils a lncrna tumour suppressor signature</w:t>
      </w:r>
      <w:r>
        <w:rPr>
          <w:shd w:val="clear" w:color="" w:fill=""/>
        </w:rPr>
        <w:t xml:space="preserve">. </w:t>
      </w:r>
      <w:r>
        <w:rPr>
          <w:rStyle w:val=""/>
        </w:rPr>
        <w:t xml:space="preserve">Nature Communications</w:t>
      </w:r>
      <w:r>
        <w:rPr>
          <w:shd w:val="clear" w:color="" w:fill=""/>
        </w:rPr>
        <w:t xml:space="preserve"> </w:t>
      </w:r>
      <w:r>
        <w:rPr>
          <w:rStyle w:val=""/>
        </w:rPr>
        <w:t xml:space="preserve">5</w:t>
      </w:r>
      <w:r>
        <w:rPr>
          <w:shd w:val="clear" w:color="" w:fill=""/>
        </w:rPr>
        <w:t xml:space="preserve">:</w:t>
      </w:r>
      <w:r>
        <w:rPr>
          <w:rStyle w:val="RefFPage"/>
        </w:rPr>
        <w:t xml:space="preserve">5812</w:t>
      </w:r>
      <w:r>
        <w:rPr>
          <w:shd w:val="clear" w:color="" w:fill=""/>
        </w:rPr>
        <w:t xml:space="preserve">.</w:t>
      </w:r>
    </w:p>
    <w:p>
      <w:pPr>
        <w:pStyle w:val="jrnlRefText"/>
      </w:pPr>
      <w:bookmarkStart w:id="92" w:name="R73"/>
      <w:bookmarkEnd w:id="92"/>
      <w:r>
        <w:rPr>
          <w:rStyle w:val="RefSurName"/>
        </w:rPr>
        <w:t xml:space="preserve">Tao</w:t>
      </w:r>
      <w:r>
        <w:rPr>
          <w:rStyle w:val="RefAuthor"/>
        </w:rPr>
        <w:t xml:space="preserve"> </w:t>
      </w:r>
      <w:r>
        <w:rPr>
          <w:rStyle w:val="RefGivenName"/>
        </w:rPr>
        <w:t xml:space="preserve">J</w:t>
      </w:r>
      <w:r>
        <w:rPr>
          <w:shd w:val="clear" w:color="" w:fill=""/>
        </w:rPr>
        <w:t xml:space="preserve">, </w:t>
      </w:r>
      <w:r>
        <w:rPr>
          <w:rStyle w:val="RefSurName"/>
        </w:rPr>
        <w:t xml:space="preserve">Jiang</w:t>
      </w:r>
      <w:r>
        <w:rPr>
          <w:rStyle w:val="RefAuthor"/>
        </w:rPr>
        <w:t xml:space="preserve"> </w:t>
      </w:r>
      <w:r>
        <w:rPr>
          <w:rStyle w:val="RefGivenName"/>
        </w:rPr>
        <w:t xml:space="preserve">L</w:t>
      </w:r>
      <w:r>
        <w:rPr>
          <w:shd w:val="clear" w:color="" w:fill=""/>
        </w:rPr>
        <w:t xml:space="preserve">, </w:t>
      </w:r>
      <w:r>
        <w:rPr>
          <w:rStyle w:val="RefSurName"/>
        </w:rPr>
        <w:t xml:space="preserve">Jiang</w:t>
      </w:r>
      <w:r>
        <w:rPr>
          <w:rStyle w:val="RefAuthor"/>
        </w:rPr>
        <w:t xml:space="preserve"> </w:t>
      </w:r>
      <w:r>
        <w:rPr>
          <w:rStyle w:val="RefGivenName"/>
        </w:rPr>
        <w:t xml:space="preserve">L</w:t>
      </w:r>
      <w:r>
        <w:rPr>
          <w:shd w:val="clear" w:color="" w:fill=""/>
        </w:rPr>
        <w:t xml:space="preserve">, </w:t>
      </w:r>
      <w:r>
        <w:rPr>
          <w:rStyle w:val="RefSurName"/>
        </w:rPr>
        <w:t xml:space="preserve">Salvo</w:t>
      </w:r>
      <w:r>
        <w:rPr>
          <w:rStyle w:val="RefAuthor"/>
        </w:rPr>
        <w:t xml:space="preserve"> </w:t>
      </w:r>
      <w:r>
        <w:rPr>
          <w:rStyle w:val="RefGivenName"/>
        </w:rPr>
        <w:t xml:space="preserve">JS</w:t>
      </w:r>
      <w:r>
        <w:rPr>
          <w:shd w:val="clear" w:color="" w:fill=""/>
        </w:rPr>
        <w:t xml:space="preserve">, </w:t>
      </w:r>
      <w:r>
        <w:rPr>
          <w:rStyle w:val="RefSurName"/>
        </w:rPr>
        <w:t xml:space="preserve">Zeng</w:t>
      </w:r>
      <w:r>
        <w:rPr>
          <w:rStyle w:val="RefAuthor"/>
        </w:rPr>
        <w:t xml:space="preserve"> </w:t>
      </w:r>
      <w:r>
        <w:rPr>
          <w:rStyle w:val="RefGivenName"/>
        </w:rPr>
        <w:t xml:space="preserve">HC</w:t>
      </w:r>
      <w:r>
        <w:rPr>
          <w:shd w:val="clear" w:color="" w:fill=""/>
        </w:rPr>
        <w:t xml:space="preserve">, </w:t>
      </w:r>
      <w:r>
        <w:rPr>
          <w:rStyle w:val="RefSurName"/>
        </w:rPr>
        <w:t xml:space="preserve">Dawson</w:t>
      </w:r>
      <w:r>
        <w:rPr>
          <w:rStyle w:val="RefAuthor"/>
        </w:rPr>
        <w:t xml:space="preserve"> </w:t>
      </w:r>
      <w:r>
        <w:rPr>
          <w:rStyle w:val="RefGivenName"/>
        </w:rPr>
        <w:t xml:space="preserve">B</w:t>
      </w:r>
      <w:r>
        <w:rPr>
          <w:shd w:val="clear" w:color="" w:fill=""/>
        </w:rPr>
        <w:t xml:space="preserve">, </w:t>
      </w:r>
      <w:r>
        <w:rPr>
          <w:rStyle w:val="RefSurName"/>
        </w:rPr>
        <w:t xml:space="preserve">Bertin</w:t>
      </w:r>
      <w:r>
        <w:rPr>
          <w:rStyle w:val="RefAuthor"/>
        </w:rPr>
        <w:t xml:space="preserve"> </w:t>
      </w:r>
      <w:r>
        <w:rPr>
          <w:rStyle w:val="RefGivenName"/>
        </w:rPr>
        <w:t xml:space="preserve">TK</w:t>
      </w:r>
      <w:r>
        <w:rPr>
          <w:shd w:val="clear" w:color="" w:fill=""/>
        </w:rPr>
        <w:t xml:space="preserve">, </w:t>
      </w:r>
      <w:r>
        <w:rPr>
          <w:rStyle w:val="RefSurName"/>
        </w:rPr>
        <w:t xml:space="preserve">Rao</w:t>
      </w:r>
      <w:r>
        <w:rPr>
          <w:rStyle w:val="RefAuthor"/>
        </w:rPr>
        <w:t xml:space="preserve"> </w:t>
      </w:r>
      <w:r>
        <w:rPr>
          <w:rStyle w:val="RefGivenName"/>
        </w:rPr>
        <w:t xml:space="preserve">PH</w:t>
      </w:r>
      <w:r>
        <w:rPr>
          <w:shd w:val="clear" w:color="" w:fill=""/>
        </w:rPr>
        <w:t xml:space="preserve">, </w:t>
      </w:r>
      <w:r>
        <w:rPr>
          <w:rStyle w:val="RefSurName"/>
        </w:rPr>
        <w:t xml:space="preserve">Chen</w:t>
      </w:r>
      <w:r>
        <w:rPr>
          <w:rStyle w:val="RefAuthor"/>
        </w:rPr>
        <w:t xml:space="preserve"> </w:t>
      </w:r>
      <w:r>
        <w:rPr>
          <w:rStyle w:val="RefGivenName"/>
        </w:rPr>
        <w:t xml:space="preserve">R</w:t>
      </w:r>
      <w:r>
        <w:rPr>
          <w:shd w:val="clear" w:color="" w:fill=""/>
        </w:rPr>
        <w:t xml:space="preserve">, </w:t>
      </w:r>
      <w:r>
        <w:rPr>
          <w:rStyle w:val="RefSurName"/>
        </w:rPr>
        <w:t xml:space="preserve">Donehower</w:t>
      </w:r>
      <w:r>
        <w:rPr>
          <w:rStyle w:val="RefAuthor"/>
        </w:rPr>
        <w:t xml:space="preserve"> </w:t>
      </w:r>
      <w:r>
        <w:rPr>
          <w:rStyle w:val="RefGivenName"/>
        </w:rPr>
        <w:t xml:space="preserve">LA</w:t>
      </w:r>
      <w:r>
        <w:rPr>
          <w:shd w:val="clear" w:color="" w:fill=""/>
        </w:rPr>
        <w:t xml:space="preserve">, </w:t>
      </w:r>
      <w:r>
        <w:rPr>
          <w:rStyle w:val="RefSurName"/>
        </w:rPr>
        <w:t xml:space="preserve">Gannon</w:t>
      </w:r>
      <w:r>
        <w:rPr>
          <w:rStyle w:val="RefAuthor"/>
        </w:rPr>
        <w:t xml:space="preserve"> </w:t>
      </w:r>
      <w:r>
        <w:rPr>
          <w:rStyle w:val="RefGivenName"/>
        </w:rPr>
        <w:t xml:space="preserve">F</w:t>
      </w:r>
      <w:r>
        <w:rPr>
          <w:shd w:val="clear" w:color="" w:fill=""/>
        </w:rPr>
        <w:t xml:space="preserve">, </w:t>
      </w:r>
      <w:r>
        <w:rPr>
          <w:rStyle w:val="RefSurName"/>
        </w:rPr>
        <w:t xml:space="preserve">Lee</w:t>
      </w:r>
      <w:r>
        <w:rPr>
          <w:rStyle w:val="RefAuthor"/>
        </w:rPr>
        <w:t xml:space="preserve"> </w:t>
      </w:r>
      <w:r>
        <w:rPr>
          <w:rStyle w:val="RefGivenName"/>
        </w:rPr>
        <w:t xml:space="preserve">BH</w:t>
      </w:r>
      <w:r>
        <w:rPr>
          <w:shd w:val="clear" w:color="" w:fill=""/>
        </w:rPr>
        <w:t xml:space="preserve">. </w:t>
      </w:r>
      <w:r>
        <w:rPr>
          <w:rStyle w:val="RefYear"/>
        </w:rPr>
        <w:t xml:space="preserve">2014</w:t>
      </w:r>
      <w:r>
        <w:rPr>
          <w:shd w:val="clear" w:color="" w:fill=""/>
        </w:rPr>
        <w:t xml:space="preserve">. </w:t>
      </w:r>
      <w:r>
        <w:rPr>
          <w:rStyle w:val="RefArticleTitle"/>
        </w:rPr>
        <w:t xml:space="preserve">Notch activation as a driver of osteogenic sarcoma</w:t>
      </w:r>
      <w:r>
        <w:rPr>
          <w:shd w:val="clear" w:color="" w:fill=""/>
        </w:rPr>
        <w:t xml:space="preserve">. </w:t>
      </w:r>
      <w:r>
        <w:rPr>
          <w:rStyle w:val=""/>
        </w:rPr>
        <w:t xml:space="preserve">Cancer Cell</w:t>
      </w:r>
      <w:r>
        <w:rPr>
          <w:shd w:val="clear" w:color="" w:fill=""/>
        </w:rPr>
        <w:t xml:space="preserve"> </w:t>
      </w:r>
      <w:r>
        <w:rPr>
          <w:rStyle w:val=""/>
        </w:rPr>
        <w:t xml:space="preserve">26</w:t>
      </w:r>
      <w:r>
        <w:rPr>
          <w:shd w:val="clear" w:color="" w:fill=""/>
        </w:rPr>
        <w:t xml:space="preserve">:</w:t>
      </w:r>
      <w:r>
        <w:rPr>
          <w:rStyle w:val="RefFPage"/>
        </w:rPr>
        <w:t xml:space="preserve">390</w:t>
      </w:r>
      <w:r>
        <w:rPr>
          <w:shd w:val="clear" w:color="" w:fill=""/>
        </w:rPr>
        <w:t xml:space="preserve">–</w:t>
      </w:r>
      <w:r>
        <w:rPr>
          <w:rStyle w:val="RefLPage"/>
        </w:rPr>
        <w:t xml:space="preserve">401</w:t>
      </w:r>
      <w:r>
        <w:rPr>
          <w:shd w:val="clear" w:color="" w:fill=""/>
        </w:rPr>
        <w:t xml:space="preserve">.</w:t>
      </w:r>
    </w:p>
    <w:p>
      <w:pPr>
        <w:pStyle w:val="jrnlRefText"/>
      </w:pPr>
      <w:bookmarkStart w:id="93" w:name="R74"/>
      <w:bookmarkEnd w:id="93"/>
      <w:r>
        <w:rPr>
          <w:rStyle w:val="RefSurName"/>
        </w:rPr>
        <w:t xml:space="preserve">Tirode</w:t>
      </w:r>
      <w:r>
        <w:rPr>
          <w:rStyle w:val="RefAuthor"/>
        </w:rPr>
        <w:t xml:space="preserve"> </w:t>
      </w:r>
      <w:r>
        <w:rPr>
          <w:rStyle w:val="RefGivenName"/>
        </w:rPr>
        <w:t xml:space="preserve">F</w:t>
      </w:r>
      <w:r>
        <w:rPr>
          <w:shd w:val="clear" w:color="" w:fill=""/>
        </w:rPr>
        <w:t xml:space="preserve">, </w:t>
      </w:r>
      <w:r>
        <w:rPr>
          <w:rStyle w:val="RefSurName"/>
        </w:rPr>
        <w:t xml:space="preserve">Surdez</w:t>
      </w:r>
      <w:r>
        <w:rPr>
          <w:rStyle w:val="RefAuthor"/>
        </w:rPr>
        <w:t xml:space="preserve"> </w:t>
      </w:r>
      <w:r>
        <w:rPr>
          <w:rStyle w:val="RefGivenName"/>
        </w:rPr>
        <w:t xml:space="preserve">D</w:t>
      </w:r>
      <w:r>
        <w:rPr>
          <w:shd w:val="clear" w:color="" w:fill=""/>
        </w:rPr>
        <w:t xml:space="preserve">, </w:t>
      </w:r>
      <w:r>
        <w:rPr>
          <w:rStyle w:val="RefSurName"/>
        </w:rPr>
        <w:t xml:space="preserve">Ma</w:t>
      </w:r>
      <w:r>
        <w:rPr>
          <w:rStyle w:val="RefAuthor"/>
        </w:rPr>
        <w:t xml:space="preserve"> </w:t>
      </w:r>
      <w:r>
        <w:rPr>
          <w:rStyle w:val="RefGivenName"/>
        </w:rPr>
        <w:t xml:space="preserve">X</w:t>
      </w:r>
      <w:r>
        <w:rPr>
          <w:shd w:val="clear" w:color="" w:fill=""/>
        </w:rPr>
        <w:t xml:space="preserve">, </w:t>
      </w:r>
      <w:r>
        <w:rPr>
          <w:rStyle w:val="RefSurName"/>
        </w:rPr>
        <w:t xml:space="preserve">Parker</w:t>
      </w:r>
      <w:r>
        <w:rPr>
          <w:rStyle w:val="RefAuthor"/>
        </w:rPr>
        <w:t xml:space="preserve"> </w:t>
      </w:r>
      <w:r>
        <w:rPr>
          <w:rStyle w:val="RefGivenName"/>
        </w:rPr>
        <w:t xml:space="preserve">M</w:t>
      </w:r>
      <w:r>
        <w:rPr>
          <w:shd w:val="clear" w:color="" w:fill=""/>
        </w:rPr>
        <w:t xml:space="preserve">, </w:t>
      </w:r>
      <w:r>
        <w:rPr>
          <w:rStyle w:val="RefSurName"/>
        </w:rPr>
        <w:t xml:space="preserve">Le Deley</w:t>
      </w:r>
      <w:r>
        <w:rPr>
          <w:rStyle w:val="RefAuthor"/>
        </w:rPr>
        <w:t xml:space="preserve"> </w:t>
      </w:r>
      <w:r>
        <w:rPr>
          <w:rStyle w:val="RefGivenName"/>
        </w:rPr>
        <w:t xml:space="preserve">MC</w:t>
      </w:r>
      <w:r>
        <w:rPr>
          <w:shd w:val="clear" w:color="" w:fill=""/>
        </w:rPr>
        <w:t xml:space="preserve">, </w:t>
      </w:r>
      <w:r>
        <w:rPr>
          <w:rStyle w:val="RefSurName"/>
        </w:rPr>
        <w:t xml:space="preserve">Bahrami</w:t>
      </w:r>
      <w:r>
        <w:rPr>
          <w:rStyle w:val="RefAuthor"/>
        </w:rPr>
        <w:t xml:space="preserve"> </w:t>
      </w:r>
      <w:r>
        <w:rPr>
          <w:rStyle w:val="RefGivenName"/>
        </w:rPr>
        <w:t xml:space="preserve">A</w:t>
      </w:r>
      <w:r>
        <w:rPr>
          <w:shd w:val="clear" w:color="" w:fill=""/>
        </w:rPr>
        <w:t xml:space="preserve">, </w:t>
      </w:r>
      <w:r>
        <w:rPr>
          <w:rStyle w:val="RefSurName"/>
        </w:rPr>
        <w:t xml:space="preserve">Zhang</w:t>
      </w:r>
      <w:r>
        <w:rPr>
          <w:rStyle w:val="RefAuthor"/>
        </w:rPr>
        <w:t xml:space="preserve"> </w:t>
      </w:r>
      <w:r>
        <w:rPr>
          <w:rStyle w:val="RefGivenName"/>
        </w:rPr>
        <w:t xml:space="preserve">Z</w:t>
      </w:r>
      <w:r>
        <w:rPr>
          <w:shd w:val="clear" w:color="" w:fill=""/>
        </w:rPr>
        <w:t xml:space="preserve">, </w:t>
      </w:r>
      <w:r>
        <w:rPr>
          <w:rStyle w:val="RefSurName"/>
        </w:rPr>
        <w:t xml:space="preserve">Lapouble</w:t>
      </w:r>
      <w:r>
        <w:rPr>
          <w:rStyle w:val="RefAuthor"/>
        </w:rPr>
        <w:t xml:space="preserve"> </w:t>
      </w:r>
      <w:r>
        <w:rPr>
          <w:rStyle w:val="RefGivenName"/>
        </w:rPr>
        <w:t xml:space="preserve">E</w:t>
      </w:r>
      <w:r>
        <w:rPr>
          <w:shd w:val="clear" w:color="" w:fill=""/>
        </w:rPr>
        <w:t xml:space="preserve">, </w:t>
      </w:r>
      <w:r>
        <w:rPr>
          <w:rStyle w:val="RefSurName"/>
        </w:rPr>
        <w:t xml:space="preserve">Grossetête-Lalami</w:t>
      </w:r>
      <w:r>
        <w:rPr>
          <w:rStyle w:val="RefAuthor"/>
        </w:rPr>
        <w:t xml:space="preserve"> </w:t>
      </w:r>
      <w:r>
        <w:rPr>
          <w:rStyle w:val="RefGivenName"/>
        </w:rPr>
        <w:t xml:space="preserve">S</w:t>
      </w:r>
      <w:r>
        <w:rPr>
          <w:shd w:val="clear" w:color="" w:fill=""/>
        </w:rPr>
        <w:t xml:space="preserve">, </w:t>
      </w:r>
      <w:r>
        <w:rPr>
          <w:rStyle w:val="RefSurName"/>
        </w:rPr>
        <w:t xml:space="preserve">Rusch</w:t>
      </w:r>
      <w:r>
        <w:rPr>
          <w:rStyle w:val="RefAuthor"/>
        </w:rPr>
        <w:t xml:space="preserve"> </w:t>
      </w:r>
      <w:r>
        <w:rPr>
          <w:rStyle w:val="RefGivenName"/>
        </w:rPr>
        <w:t xml:space="preserve">M</w:t>
      </w:r>
      <w:r>
        <w:rPr>
          <w:shd w:val="clear" w:color="" w:fill=""/>
        </w:rPr>
        <w:t xml:space="preserve">, </w:t>
      </w:r>
      <w:r>
        <w:rPr>
          <w:rStyle w:val="RefSurName"/>
        </w:rPr>
        <w:t xml:space="preserve">Reynaud</w:t>
      </w:r>
      <w:r>
        <w:rPr>
          <w:rStyle w:val="RefAuthor"/>
        </w:rPr>
        <w:t xml:space="preserve"> </w:t>
      </w:r>
      <w:r>
        <w:rPr>
          <w:rStyle w:val="RefGivenName"/>
        </w:rPr>
        <w:t xml:space="preserve">S</w:t>
      </w:r>
      <w:r>
        <w:rPr>
          <w:shd w:val="clear" w:color="" w:fill=""/>
        </w:rPr>
        <w:t xml:space="preserve">, </w:t>
      </w:r>
      <w:r>
        <w:rPr>
          <w:rStyle w:val="RefSurName"/>
        </w:rPr>
        <w:t xml:space="preserve">Rio-Frio</w:t>
      </w:r>
      <w:r>
        <w:rPr>
          <w:rStyle w:val="RefAuthor"/>
        </w:rPr>
        <w:t xml:space="preserve"> </w:t>
      </w:r>
      <w:r>
        <w:rPr>
          <w:rStyle w:val="RefGivenName"/>
        </w:rPr>
        <w:t xml:space="preserve">T</w:t>
      </w:r>
      <w:r>
        <w:rPr>
          <w:shd w:val="clear" w:color="" w:fill=""/>
        </w:rPr>
        <w:t xml:space="preserve">, </w:t>
      </w:r>
      <w:r>
        <w:rPr>
          <w:rStyle w:val="RefSurName"/>
        </w:rPr>
        <w:t xml:space="preserve">Hedlund</w:t>
      </w:r>
      <w:r>
        <w:rPr>
          <w:rStyle w:val="RefAuthor"/>
        </w:rPr>
        <w:t xml:space="preserve"> </w:t>
      </w:r>
      <w:r>
        <w:rPr>
          <w:rStyle w:val="RefGivenName"/>
        </w:rPr>
        <w:t xml:space="preserve">E</w:t>
      </w:r>
      <w:r>
        <w:rPr>
          <w:shd w:val="clear" w:color="" w:fill=""/>
        </w:rPr>
        <w:t xml:space="preserve">, </w:t>
      </w:r>
      <w:r>
        <w:rPr>
          <w:rStyle w:val="RefSurName"/>
        </w:rPr>
        <w:t xml:space="preserve">Wu</w:t>
      </w:r>
      <w:r>
        <w:rPr>
          <w:rStyle w:val="RefAuthor"/>
        </w:rPr>
        <w:t xml:space="preserve"> </w:t>
      </w:r>
      <w:r>
        <w:rPr>
          <w:rStyle w:val="RefGivenName"/>
        </w:rPr>
        <w:t xml:space="preserve">G</w:t>
      </w:r>
      <w:r>
        <w:rPr>
          <w:shd w:val="clear" w:color="" w:fill=""/>
        </w:rPr>
        <w:t xml:space="preserve">, </w:t>
      </w:r>
      <w:r>
        <w:rPr>
          <w:rStyle w:val="RefSurName"/>
        </w:rPr>
        <w:t xml:space="preserve">Chen</w:t>
      </w:r>
      <w:r>
        <w:rPr>
          <w:rStyle w:val="RefAuthor"/>
        </w:rPr>
        <w:t xml:space="preserve"> </w:t>
      </w:r>
      <w:r>
        <w:rPr>
          <w:rStyle w:val="RefGivenName"/>
        </w:rPr>
        <w:t xml:space="preserve">X</w:t>
      </w:r>
      <w:r>
        <w:rPr>
          <w:shd w:val="clear" w:color="" w:fill=""/>
        </w:rPr>
        <w:t xml:space="preserve">, </w:t>
      </w:r>
      <w:r>
        <w:rPr>
          <w:rStyle w:val="RefSurName"/>
        </w:rPr>
        <w:t xml:space="preserve">Pierron</w:t>
      </w:r>
      <w:r>
        <w:rPr>
          <w:rStyle w:val="RefAuthor"/>
        </w:rPr>
        <w:t xml:space="preserve"> </w:t>
      </w:r>
      <w:r>
        <w:rPr>
          <w:rStyle w:val="RefGivenName"/>
        </w:rPr>
        <w:t xml:space="preserve">G</w:t>
      </w:r>
      <w:r>
        <w:rPr>
          <w:shd w:val="clear" w:color="" w:fill=""/>
        </w:rPr>
        <w:t xml:space="preserve">, </w:t>
      </w:r>
      <w:r>
        <w:rPr>
          <w:rStyle w:val="RefSurName"/>
        </w:rPr>
        <w:t xml:space="preserve">Oberlin</w:t>
      </w:r>
      <w:r>
        <w:rPr>
          <w:rStyle w:val="RefAuthor"/>
        </w:rPr>
        <w:t xml:space="preserve"> </w:t>
      </w:r>
      <w:r>
        <w:rPr>
          <w:rStyle w:val="RefGivenName"/>
        </w:rPr>
        <w:t xml:space="preserve">O</w:t>
      </w:r>
      <w:r>
        <w:rPr>
          <w:shd w:val="clear" w:color="" w:fill=""/>
        </w:rPr>
        <w:t xml:space="preserve">, </w:t>
      </w:r>
      <w:r>
        <w:rPr>
          <w:rStyle w:val="RefSurName"/>
        </w:rPr>
        <w:t xml:space="preserve">Zaidi</w:t>
      </w:r>
      <w:r>
        <w:rPr>
          <w:rStyle w:val="RefAuthor"/>
        </w:rPr>
        <w:t xml:space="preserve"> </w:t>
      </w:r>
      <w:r>
        <w:rPr>
          <w:rStyle w:val="RefGivenName"/>
        </w:rPr>
        <w:t xml:space="preserve">S</w:t>
      </w:r>
      <w:r>
        <w:rPr>
          <w:shd w:val="clear" w:color="" w:fill=""/>
        </w:rPr>
        <w:t xml:space="preserve">, </w:t>
      </w:r>
      <w:r>
        <w:rPr>
          <w:rStyle w:val="RefSurName"/>
        </w:rPr>
        <w:t xml:space="preserve">Lemmon</w:t>
      </w:r>
      <w:r>
        <w:rPr>
          <w:rStyle w:val="RefAuthor"/>
        </w:rPr>
        <w:t xml:space="preserve"> </w:t>
      </w:r>
      <w:r>
        <w:rPr>
          <w:rStyle w:val="RefGivenName"/>
        </w:rPr>
        <w:t xml:space="preserve">G</w:t>
      </w:r>
      <w:r>
        <w:rPr>
          <w:shd w:val="clear" w:color="" w:fill=""/>
        </w:rPr>
        <w:t xml:space="preserve">, </w:t>
      </w:r>
      <w:r>
        <w:rPr>
          <w:rStyle w:val="RefSurName"/>
        </w:rPr>
        <w:t xml:space="preserve">Gupta</w:t>
      </w:r>
      <w:r>
        <w:rPr>
          <w:rStyle w:val="RefAuthor"/>
        </w:rPr>
        <w:t xml:space="preserve"> </w:t>
      </w:r>
      <w:r>
        <w:rPr>
          <w:rStyle w:val="RefGivenName"/>
        </w:rPr>
        <w:t xml:space="preserve">P</w:t>
      </w:r>
      <w:r>
        <w:rPr>
          <w:shd w:val="clear" w:color="" w:fill=""/>
        </w:rPr>
        <w:t xml:space="preserve">, </w:t>
      </w:r>
      <w:r>
        <w:rPr>
          <w:rStyle w:val="RefSurName"/>
        </w:rPr>
        <w:t xml:space="preserve">Vadodaria</w:t>
      </w:r>
      <w:r>
        <w:rPr>
          <w:rStyle w:val="RefAuthor"/>
        </w:rPr>
        <w:t xml:space="preserve"> </w:t>
      </w:r>
      <w:r>
        <w:rPr>
          <w:rStyle w:val="RefGivenName"/>
        </w:rPr>
        <w:t xml:space="preserve">B</w:t>
      </w:r>
      <w:r>
        <w:rPr>
          <w:shd w:val="clear" w:color="" w:fill=""/>
        </w:rPr>
        <w:t xml:space="preserve">, </w:t>
      </w:r>
      <w:r>
        <w:rPr>
          <w:rStyle w:val="RefSurName"/>
        </w:rPr>
        <w:t xml:space="preserve">Easton</w:t>
      </w:r>
      <w:r>
        <w:rPr>
          <w:rStyle w:val="RefAuthor"/>
        </w:rPr>
        <w:t xml:space="preserve"> </w:t>
      </w:r>
      <w:r>
        <w:rPr>
          <w:rStyle w:val="RefGivenName"/>
        </w:rPr>
        <w:t xml:space="preserve">J</w:t>
      </w:r>
      <w:r>
        <w:rPr>
          <w:shd w:val="clear" w:color="" w:fill=""/>
        </w:rPr>
        <w:t xml:space="preserve">, </w:t>
      </w:r>
      <w:r>
        <w:rPr>
          <w:rStyle w:val="RefSurName"/>
        </w:rPr>
        <w:t xml:space="preserve">Gut</w:t>
      </w:r>
      <w:r>
        <w:rPr>
          <w:rStyle w:val="RefAuthor"/>
        </w:rPr>
        <w:t xml:space="preserve"> </w:t>
      </w:r>
      <w:r>
        <w:rPr>
          <w:rStyle w:val="RefGivenName"/>
        </w:rPr>
        <w:t xml:space="preserve">M</w:t>
      </w:r>
      <w:r>
        <w:rPr>
          <w:shd w:val="clear" w:color="" w:fill=""/>
        </w:rPr>
        <w:t xml:space="preserve">, </w:t>
      </w:r>
      <w:r>
        <w:rPr>
          <w:rStyle w:val="RefSurName"/>
        </w:rPr>
        <w:t xml:space="preserve">Ding</w:t>
      </w:r>
      <w:r>
        <w:rPr>
          <w:rStyle w:val="RefAuthor"/>
        </w:rPr>
        <w:t xml:space="preserve"> </w:t>
      </w:r>
      <w:r>
        <w:rPr>
          <w:rStyle w:val="RefGivenName"/>
        </w:rPr>
        <w:t xml:space="preserve">L</w:t>
      </w:r>
      <w:r>
        <w:rPr>
          <w:shd w:val="clear" w:color="" w:fill=""/>
        </w:rPr>
        <w:t xml:space="preserve">, </w:t>
      </w:r>
      <w:r>
        <w:rPr>
          <w:rStyle w:val="RefSurName"/>
        </w:rPr>
        <w:t xml:space="preserve">Mardis</w:t>
      </w:r>
      <w:r>
        <w:rPr>
          <w:rStyle w:val="RefAuthor"/>
        </w:rPr>
        <w:t xml:space="preserve"> </w:t>
      </w:r>
      <w:r>
        <w:rPr>
          <w:rStyle w:val="RefGivenName"/>
        </w:rPr>
        <w:t xml:space="preserve">ER</w:t>
      </w:r>
      <w:r>
        <w:rPr>
          <w:shd w:val="clear" w:color="" w:fill=""/>
        </w:rPr>
        <w:t xml:space="preserve">, </w:t>
      </w:r>
      <w:r>
        <w:rPr>
          <w:rStyle w:val="RefSurName"/>
        </w:rPr>
        <w:t xml:space="preserve">Wilson</w:t>
      </w:r>
      <w:r>
        <w:rPr>
          <w:rStyle w:val="RefAuthor"/>
        </w:rPr>
        <w:t xml:space="preserve"> </w:t>
      </w:r>
      <w:r>
        <w:rPr>
          <w:rStyle w:val="RefGivenName"/>
        </w:rPr>
        <w:t xml:space="preserve">RK</w:t>
      </w:r>
      <w:r>
        <w:rPr>
          <w:shd w:val="clear" w:color="" w:fill=""/>
        </w:rPr>
        <w:t xml:space="preserve">, </w:t>
      </w:r>
      <w:r>
        <w:rPr>
          <w:rStyle w:val="RefSurName"/>
        </w:rPr>
        <w:t xml:space="preserve">Shurtleff</w:t>
      </w:r>
      <w:r>
        <w:rPr>
          <w:rStyle w:val="RefAuthor"/>
        </w:rPr>
        <w:t xml:space="preserve"> </w:t>
      </w:r>
      <w:r>
        <w:rPr>
          <w:rStyle w:val="RefGivenName"/>
        </w:rPr>
        <w:t xml:space="preserve">S</w:t>
      </w:r>
      <w:r>
        <w:rPr>
          <w:shd w:val="clear" w:color="" w:fill=""/>
        </w:rPr>
        <w:t xml:space="preserve">, </w:t>
      </w:r>
      <w:r>
        <w:rPr>
          <w:rStyle w:val="RefSurName"/>
        </w:rPr>
        <w:t xml:space="preserve">Laurence</w:t>
      </w:r>
      <w:r>
        <w:rPr>
          <w:rStyle w:val="RefAuthor"/>
        </w:rPr>
        <w:t xml:space="preserve"> </w:t>
      </w:r>
      <w:r>
        <w:rPr>
          <w:rStyle w:val="RefGivenName"/>
        </w:rPr>
        <w:t xml:space="preserve">V</w:t>
      </w:r>
      <w:r>
        <w:rPr>
          <w:shd w:val="clear" w:color="" w:fill=""/>
        </w:rPr>
        <w:t xml:space="preserve">, </w:t>
      </w:r>
      <w:r>
        <w:rPr>
          <w:rStyle w:val="RefSurName"/>
        </w:rPr>
        <w:t xml:space="preserve">Michon</w:t>
      </w:r>
      <w:r>
        <w:rPr>
          <w:rStyle w:val="RefAuthor"/>
        </w:rPr>
        <w:t xml:space="preserve"> </w:t>
      </w:r>
      <w:r>
        <w:rPr>
          <w:rStyle w:val="RefGivenName"/>
        </w:rPr>
        <w:t xml:space="preserve">J</w:t>
      </w:r>
      <w:r>
        <w:rPr>
          <w:shd w:val="clear" w:color="" w:fill=""/>
        </w:rPr>
        <w:t xml:space="preserve">, </w:t>
      </w:r>
      <w:r>
        <w:rPr>
          <w:rStyle w:val="RefSurName"/>
        </w:rPr>
        <w:t xml:space="preserve">Marec-Bérard</w:t>
      </w:r>
      <w:r>
        <w:rPr>
          <w:rStyle w:val="RefAuthor"/>
        </w:rPr>
        <w:t xml:space="preserve"> </w:t>
      </w:r>
      <w:r>
        <w:rPr>
          <w:rStyle w:val="RefGivenName"/>
        </w:rPr>
        <w:t xml:space="preserve">P</w:t>
      </w:r>
      <w:r>
        <w:rPr>
          <w:shd w:val="clear" w:color="" w:fill=""/>
        </w:rPr>
        <w:t xml:space="preserve">, </w:t>
      </w:r>
      <w:r>
        <w:rPr>
          <w:rStyle w:val="RefSurName"/>
        </w:rPr>
        <w:t xml:space="preserve">Gut</w:t>
      </w:r>
      <w:r>
        <w:rPr>
          <w:rStyle w:val="RefAuthor"/>
        </w:rPr>
        <w:t xml:space="preserve"> </w:t>
      </w:r>
      <w:r>
        <w:rPr>
          <w:rStyle w:val="RefGivenName"/>
        </w:rPr>
        <w:t xml:space="preserve">I</w:t>
      </w:r>
      <w:r>
        <w:rPr>
          <w:shd w:val="clear" w:color="" w:fill=""/>
        </w:rPr>
        <w:t xml:space="preserve">, </w:t>
      </w:r>
      <w:r>
        <w:rPr>
          <w:rStyle w:val="RefSurName"/>
        </w:rPr>
        <w:t xml:space="preserve">Downing</w:t>
      </w:r>
      <w:r>
        <w:rPr>
          <w:rStyle w:val="RefAuthor"/>
        </w:rPr>
        <w:t xml:space="preserve"> </w:t>
      </w:r>
      <w:r>
        <w:rPr>
          <w:rStyle w:val="RefGivenName"/>
        </w:rPr>
        <w:t xml:space="preserve">J</w:t>
      </w:r>
      <w:r>
        <w:rPr>
          <w:shd w:val="clear" w:color="" w:fill=""/>
        </w:rPr>
        <w:t xml:space="preserve">, </w:t>
      </w:r>
      <w:r>
        <w:rPr>
          <w:rStyle w:val="RefSurName"/>
        </w:rPr>
        <w:t xml:space="preserve">Dyer</w:t>
      </w:r>
      <w:r>
        <w:rPr>
          <w:rStyle w:val="RefAuthor"/>
        </w:rPr>
        <w:t xml:space="preserve"> </w:t>
      </w:r>
      <w:r>
        <w:rPr>
          <w:rStyle w:val="RefGivenName"/>
        </w:rPr>
        <w:t xml:space="preserve">M</w:t>
      </w:r>
      <w:r>
        <w:rPr>
          <w:shd w:val="clear" w:color="" w:fill=""/>
        </w:rPr>
        <w:t xml:space="preserve">, </w:t>
      </w:r>
      <w:r>
        <w:rPr>
          <w:rStyle w:val="RefSurName"/>
        </w:rPr>
        <w:t xml:space="preserve">Zhang</w:t>
      </w:r>
      <w:r>
        <w:rPr>
          <w:rStyle w:val="RefAuthor"/>
        </w:rPr>
        <w:t xml:space="preserve"> </w:t>
      </w:r>
      <w:r>
        <w:rPr>
          <w:rStyle w:val="RefGivenName"/>
        </w:rPr>
        <w:t xml:space="preserve">J</w:t>
      </w:r>
      <w:r>
        <w:rPr>
          <w:shd w:val="clear" w:color="" w:fill=""/>
        </w:rPr>
        <w:t xml:space="preserve">, </w:t>
      </w:r>
      <w:r>
        <w:rPr>
          <w:rStyle w:val="RefSurName"/>
        </w:rPr>
        <w:t xml:space="preserve">Delattre</w:t>
      </w:r>
      <w:r>
        <w:rPr>
          <w:rStyle w:val="RefAuthor"/>
        </w:rPr>
        <w:t xml:space="preserve"> </w:t>
      </w:r>
      <w:r>
        <w:rPr>
          <w:rStyle w:val="RefGivenName"/>
        </w:rPr>
        <w:t xml:space="preserve">O</w:t>
      </w:r>
      <w:r>
        <w:rPr>
          <w:shd w:val="clear" w:color="" w:fill=""/>
        </w:rPr>
        <w:t xml:space="preserve">.</w:t>
      </w:r>
      <w:r>
        <w:rPr>
          <w:rStyle w:val="RefCollaboration"/>
        </w:rPr>
        <w:t xml:space="preserve"> </w:t>
      </w:r>
      <w:r>
        <w:rPr>
          <w:rStyle w:val="RefCollaboration"/>
        </w:rPr>
        <w:t xml:space="preserve">St. Jude Children's Research Hospital–Washington University Pediatric Cancer Genome Project and the International Cancer Genome Consortium</w:t>
      </w:r>
      <w:r>
        <w:rPr>
          <w:shd w:val="clear" w:color="" w:fill=""/>
        </w:rPr>
        <w:t xml:space="preserve">. </w:t>
      </w:r>
      <w:r>
        <w:rPr>
          <w:rStyle w:val="RefYear"/>
        </w:rPr>
        <w:t xml:space="preserve">2014</w:t>
      </w:r>
      <w:r>
        <w:rPr>
          <w:shd w:val="clear" w:color="" w:fill=""/>
        </w:rPr>
        <w:t xml:space="preserve">. </w:t>
      </w:r>
      <w:r>
        <w:rPr>
          <w:rStyle w:val="RefArticleTitle"/>
        </w:rPr>
        <w:t xml:space="preserve">Genomic landscape of ewing sarcoma defines an aggressive subtype with co-association of STAG2 and TP53 mutations</w:t>
      </w:r>
      <w:r>
        <w:rPr>
          <w:shd w:val="clear" w:color="" w:fill=""/>
        </w:rPr>
        <w:t xml:space="preserve">. </w:t>
      </w:r>
      <w:r>
        <w:rPr>
          <w:rStyle w:val=""/>
        </w:rPr>
        <w:t xml:space="preserve">Cancer Discovery</w:t>
      </w:r>
      <w:r>
        <w:rPr>
          <w:shd w:val="clear" w:color="" w:fill=""/>
        </w:rPr>
        <w:t xml:space="preserve"> </w:t>
      </w:r>
      <w:r>
        <w:rPr>
          <w:rStyle w:val=""/>
        </w:rPr>
        <w:t xml:space="preserve">4</w:t>
      </w:r>
      <w:r>
        <w:rPr>
          <w:shd w:val="clear" w:color="" w:fill=""/>
        </w:rPr>
        <w:t xml:space="preserve">:</w:t>
      </w:r>
      <w:r>
        <w:rPr>
          <w:rStyle w:val="RefFPage"/>
        </w:rPr>
        <w:t xml:space="preserve">1342</w:t>
      </w:r>
      <w:r>
        <w:rPr>
          <w:shd w:val="clear" w:color="" w:fill=""/>
        </w:rPr>
        <w:t xml:space="preserve">–</w:t>
      </w:r>
      <w:r>
        <w:rPr>
          <w:rStyle w:val="RefLPage"/>
        </w:rPr>
        <w:t xml:space="preserve">1353</w:t>
      </w:r>
      <w:r>
        <w:rPr>
          <w:shd w:val="clear" w:color="" w:fill=""/>
        </w:rPr>
        <w:t xml:space="preserve">.</w:t>
      </w:r>
    </w:p>
    <w:p>
      <w:pPr>
        <w:pStyle w:val="jrnlRefText"/>
      </w:pPr>
      <w:bookmarkStart w:id="94" w:name="R75"/>
      <w:bookmarkEnd w:id="94"/>
      <w:r>
        <w:rPr>
          <w:rStyle w:val="RefSurName"/>
        </w:rPr>
        <w:t xml:space="preserve">Vahle</w:t>
      </w:r>
      <w:r>
        <w:rPr>
          <w:rStyle w:val="RefAuthor"/>
        </w:rPr>
        <w:t xml:space="preserve"> </w:t>
      </w:r>
      <w:r>
        <w:rPr>
          <w:rStyle w:val="RefGivenName"/>
        </w:rPr>
        <w:t xml:space="preserve">JL</w:t>
      </w:r>
      <w:r>
        <w:rPr>
          <w:shd w:val="clear" w:color="" w:fill=""/>
        </w:rPr>
        <w:t xml:space="preserve">, </w:t>
      </w:r>
      <w:r>
        <w:rPr>
          <w:rStyle w:val="RefSurName"/>
        </w:rPr>
        <w:t xml:space="preserve">Sato</w:t>
      </w:r>
      <w:r>
        <w:rPr>
          <w:rStyle w:val="RefAuthor"/>
        </w:rPr>
        <w:t xml:space="preserve"> </w:t>
      </w:r>
      <w:r>
        <w:rPr>
          <w:rStyle w:val="RefGivenName"/>
        </w:rPr>
        <w:t xml:space="preserve">M</w:t>
      </w:r>
      <w:r>
        <w:rPr>
          <w:shd w:val="clear" w:color="" w:fill=""/>
        </w:rPr>
        <w:t xml:space="preserve">, </w:t>
      </w:r>
      <w:r>
        <w:rPr>
          <w:rStyle w:val="RefSurName"/>
        </w:rPr>
        <w:t xml:space="preserve">Long</w:t>
      </w:r>
      <w:r>
        <w:rPr>
          <w:rStyle w:val="RefAuthor"/>
        </w:rPr>
        <w:t xml:space="preserve"> </w:t>
      </w:r>
      <w:r>
        <w:rPr>
          <w:rStyle w:val="RefGivenName"/>
        </w:rPr>
        <w:t xml:space="preserve">GG</w:t>
      </w:r>
      <w:r>
        <w:rPr>
          <w:shd w:val="clear" w:color="" w:fill=""/>
        </w:rPr>
        <w:t xml:space="preserve">, </w:t>
      </w:r>
      <w:r>
        <w:rPr>
          <w:rStyle w:val="RefSurName"/>
        </w:rPr>
        <w:t xml:space="preserve">Young</w:t>
      </w:r>
      <w:r>
        <w:rPr>
          <w:rStyle w:val="RefAuthor"/>
        </w:rPr>
        <w:t xml:space="preserve"> </w:t>
      </w:r>
      <w:r>
        <w:rPr>
          <w:rStyle w:val="RefGivenName"/>
        </w:rPr>
        <w:t xml:space="preserve">JK</w:t>
      </w:r>
      <w:r>
        <w:rPr>
          <w:shd w:val="clear" w:color="" w:fill=""/>
        </w:rPr>
        <w:t xml:space="preserve">, </w:t>
      </w:r>
      <w:r>
        <w:rPr>
          <w:rStyle w:val="RefSurName"/>
        </w:rPr>
        <w:t xml:space="preserve">Francis</w:t>
      </w:r>
      <w:r>
        <w:rPr>
          <w:rStyle w:val="RefAuthor"/>
        </w:rPr>
        <w:t xml:space="preserve"> </w:t>
      </w:r>
      <w:r>
        <w:rPr>
          <w:rStyle w:val="RefGivenName"/>
        </w:rPr>
        <w:t xml:space="preserve">PC</w:t>
      </w:r>
      <w:r>
        <w:rPr>
          <w:shd w:val="clear" w:color="" w:fill=""/>
        </w:rPr>
        <w:t xml:space="preserve">, </w:t>
      </w:r>
      <w:r>
        <w:rPr>
          <w:rStyle w:val="RefSurName"/>
        </w:rPr>
        <w:t xml:space="preserve">Engelhardt</w:t>
      </w:r>
      <w:r>
        <w:rPr>
          <w:rStyle w:val="RefAuthor"/>
        </w:rPr>
        <w:t xml:space="preserve"> </w:t>
      </w:r>
      <w:r>
        <w:rPr>
          <w:rStyle w:val="RefGivenName"/>
        </w:rPr>
        <w:t xml:space="preserve">JA</w:t>
      </w:r>
      <w:r>
        <w:rPr>
          <w:shd w:val="clear" w:color="" w:fill=""/>
        </w:rPr>
        <w:t xml:space="preserve">, </w:t>
      </w:r>
      <w:r>
        <w:rPr>
          <w:rStyle w:val="RefSurName"/>
        </w:rPr>
        <w:t xml:space="preserve">Westmore</w:t>
      </w:r>
      <w:r>
        <w:rPr>
          <w:rStyle w:val="RefAuthor"/>
        </w:rPr>
        <w:t xml:space="preserve"> </w:t>
      </w:r>
      <w:r>
        <w:rPr>
          <w:rStyle w:val="RefGivenName"/>
        </w:rPr>
        <w:t xml:space="preserve">MS</w:t>
      </w:r>
      <w:r>
        <w:rPr>
          <w:shd w:val="clear" w:color="" w:fill=""/>
        </w:rPr>
        <w:t xml:space="preserve">, </w:t>
      </w:r>
      <w:r>
        <w:rPr>
          <w:rStyle w:val="RefSurName"/>
        </w:rPr>
        <w:t xml:space="preserve">Linda</w:t>
      </w:r>
      <w:r>
        <w:rPr>
          <w:rStyle w:val="RefAuthor"/>
        </w:rPr>
        <w:t xml:space="preserve"> </w:t>
      </w:r>
      <w:r>
        <w:rPr>
          <w:rStyle w:val="RefGivenName"/>
        </w:rPr>
        <w:t xml:space="preserve">Y</w:t>
      </w:r>
      <w:r>
        <w:rPr>
          <w:shd w:val="clear" w:color="" w:fill=""/>
        </w:rPr>
        <w:t xml:space="preserve">, </w:t>
      </w:r>
      <w:r>
        <w:rPr>
          <w:rStyle w:val="RefSurName"/>
        </w:rPr>
        <w:t xml:space="preserve">Nold</w:t>
      </w:r>
      <w:r>
        <w:rPr>
          <w:rStyle w:val="RefAuthor"/>
        </w:rPr>
        <w:t xml:space="preserve"> </w:t>
      </w:r>
      <w:r>
        <w:rPr>
          <w:rStyle w:val="RefGivenName"/>
        </w:rPr>
        <w:t xml:space="preserve">JB</w:t>
      </w:r>
      <w:r>
        <w:rPr>
          <w:shd w:val="clear" w:color="" w:fill=""/>
        </w:rPr>
        <w:t xml:space="preserve">. </w:t>
      </w:r>
      <w:r>
        <w:rPr>
          <w:rStyle w:val="RefYear"/>
        </w:rPr>
        <w:t xml:space="preserve">2002</w:t>
      </w:r>
      <w:r>
        <w:rPr>
          <w:shd w:val="clear" w:color="" w:fill=""/>
        </w:rPr>
        <w:t xml:space="preserve">. </w:t>
      </w:r>
      <w:r>
        <w:rPr>
          <w:rStyle w:val="RefArticleTitle"/>
        </w:rPr>
        <w:t xml:space="preserve">Skeletal changes in rats given daily subcutaneous injections of recombinant human parathyroid hormone (1-34) for 2 years and relevance to human safety</w:t>
      </w:r>
      <w:r>
        <w:rPr>
          <w:shd w:val="clear" w:color="" w:fill=""/>
        </w:rPr>
        <w:t xml:space="preserve">. </w:t>
      </w:r>
      <w:r>
        <w:rPr>
          <w:rStyle w:val=""/>
        </w:rPr>
        <w:t xml:space="preserve">Toxicologic Pathology</w:t>
      </w:r>
      <w:r>
        <w:rPr>
          <w:shd w:val="clear" w:color="" w:fill=""/>
        </w:rPr>
        <w:t xml:space="preserve"> </w:t>
      </w:r>
      <w:r>
        <w:rPr>
          <w:rStyle w:val=""/>
        </w:rPr>
        <w:t xml:space="preserve">30</w:t>
      </w:r>
      <w:r>
        <w:rPr>
          <w:shd w:val="clear" w:color="" w:fill=""/>
        </w:rPr>
        <w:t xml:space="preserve">:</w:t>
      </w:r>
      <w:r>
        <w:rPr>
          <w:rStyle w:val="RefFPage"/>
        </w:rPr>
        <w:t xml:space="preserve">312</w:t>
      </w:r>
      <w:r>
        <w:rPr>
          <w:shd w:val="clear" w:color="" w:fill=""/>
        </w:rPr>
        <w:t xml:space="preserve">–</w:t>
      </w:r>
      <w:r>
        <w:rPr>
          <w:rStyle w:val="RefLPage"/>
        </w:rPr>
        <w:t xml:space="preserve">321</w:t>
      </w:r>
      <w:r>
        <w:rPr>
          <w:shd w:val="clear" w:color="" w:fill=""/>
        </w:rPr>
        <w:t xml:space="preserve"> .</w:t>
      </w:r>
    </w:p>
    <w:p>
      <w:pPr>
        <w:pStyle w:val="jrnlRefText"/>
      </w:pPr>
      <w:bookmarkStart w:id="95" w:name="R76"/>
      <w:bookmarkEnd w:id="95"/>
      <w:r>
        <w:rPr>
          <w:rStyle w:val="RefSurName"/>
        </w:rPr>
        <w:t xml:space="preserve">Walkley</w:t>
      </w:r>
      <w:r>
        <w:rPr>
          <w:rStyle w:val="RefAuthor"/>
        </w:rPr>
        <w:t xml:space="preserve"> </w:t>
      </w:r>
      <w:r>
        <w:rPr>
          <w:rStyle w:val="RefGivenName"/>
        </w:rPr>
        <w:t xml:space="preserve">CR</w:t>
      </w:r>
      <w:r>
        <w:rPr>
          <w:shd w:val="clear" w:color="" w:fill=""/>
        </w:rPr>
        <w:t xml:space="preserve">, </w:t>
      </w:r>
      <w:r>
        <w:rPr>
          <w:rStyle w:val="RefSurName"/>
        </w:rPr>
        <w:t xml:space="preserve">Qudsi</w:t>
      </w:r>
      <w:r>
        <w:rPr>
          <w:rStyle w:val="RefAuthor"/>
        </w:rPr>
        <w:t xml:space="preserve"> </w:t>
      </w:r>
      <w:r>
        <w:rPr>
          <w:rStyle w:val="RefGivenName"/>
        </w:rPr>
        <w:t xml:space="preserve">R</w:t>
      </w:r>
      <w:r>
        <w:rPr>
          <w:shd w:val="clear" w:color="" w:fill=""/>
        </w:rPr>
        <w:t xml:space="preserve">, </w:t>
      </w:r>
      <w:r>
        <w:rPr>
          <w:rStyle w:val="RefSurName"/>
        </w:rPr>
        <w:t xml:space="preserve">Sankaran</w:t>
      </w:r>
      <w:r>
        <w:rPr>
          <w:rStyle w:val="RefAuthor"/>
        </w:rPr>
        <w:t xml:space="preserve"> </w:t>
      </w:r>
      <w:r>
        <w:rPr>
          <w:rStyle w:val="RefGivenName"/>
        </w:rPr>
        <w:t xml:space="preserve">VG</w:t>
      </w:r>
      <w:r>
        <w:rPr>
          <w:shd w:val="clear" w:color="" w:fill=""/>
        </w:rPr>
        <w:t xml:space="preserve">, </w:t>
      </w:r>
      <w:r>
        <w:rPr>
          <w:rStyle w:val="RefSurName"/>
        </w:rPr>
        <w:t xml:space="preserve">Perry</w:t>
      </w:r>
      <w:r>
        <w:rPr>
          <w:rStyle w:val="RefAuthor"/>
        </w:rPr>
        <w:t xml:space="preserve"> </w:t>
      </w:r>
      <w:r>
        <w:rPr>
          <w:rStyle w:val="RefGivenName"/>
        </w:rPr>
        <w:t xml:space="preserve">JA</w:t>
      </w:r>
      <w:r>
        <w:rPr>
          <w:shd w:val="clear" w:color="" w:fill=""/>
        </w:rPr>
        <w:t xml:space="preserve">, </w:t>
      </w:r>
      <w:r>
        <w:rPr>
          <w:rStyle w:val="RefSurName"/>
        </w:rPr>
        <w:t xml:space="preserve">Gostissa</w:t>
      </w:r>
      <w:r>
        <w:rPr>
          <w:rStyle w:val="RefAuthor"/>
        </w:rPr>
        <w:t xml:space="preserve"> </w:t>
      </w:r>
      <w:r>
        <w:rPr>
          <w:rStyle w:val="RefGivenName"/>
        </w:rPr>
        <w:t xml:space="preserve">M</w:t>
      </w:r>
      <w:r>
        <w:rPr>
          <w:shd w:val="clear" w:color="" w:fill=""/>
        </w:rPr>
        <w:t xml:space="preserve">, </w:t>
      </w:r>
      <w:r>
        <w:rPr>
          <w:rStyle w:val="RefSurName"/>
        </w:rPr>
        <w:t xml:space="preserve">Roth</w:t>
      </w:r>
      <w:r>
        <w:rPr>
          <w:rStyle w:val="RefAuthor"/>
        </w:rPr>
        <w:t xml:space="preserve"> </w:t>
      </w:r>
      <w:r>
        <w:rPr>
          <w:rStyle w:val="RefGivenName"/>
        </w:rPr>
        <w:t xml:space="preserve">SI</w:t>
      </w:r>
      <w:r>
        <w:rPr>
          <w:shd w:val="clear" w:color="" w:fill=""/>
        </w:rPr>
        <w:t xml:space="preserve">, </w:t>
      </w:r>
      <w:r>
        <w:rPr>
          <w:rStyle w:val="RefSurName"/>
        </w:rPr>
        <w:t xml:space="preserve">Rodda</w:t>
      </w:r>
      <w:r>
        <w:rPr>
          <w:rStyle w:val="RefAuthor"/>
        </w:rPr>
        <w:t xml:space="preserve"> </w:t>
      </w:r>
      <w:r>
        <w:rPr>
          <w:rStyle w:val="RefGivenName"/>
        </w:rPr>
        <w:t xml:space="preserve">SJ</w:t>
      </w:r>
      <w:r>
        <w:rPr>
          <w:shd w:val="clear" w:color="" w:fill=""/>
        </w:rPr>
        <w:t xml:space="preserve">, </w:t>
      </w:r>
      <w:r>
        <w:rPr>
          <w:rStyle w:val="RefSurName"/>
        </w:rPr>
        <w:t xml:space="preserve">Snay</w:t>
      </w:r>
      <w:r>
        <w:rPr>
          <w:rStyle w:val="RefAuthor"/>
        </w:rPr>
        <w:t xml:space="preserve"> </w:t>
      </w:r>
      <w:r>
        <w:rPr>
          <w:rStyle w:val="RefGivenName"/>
        </w:rPr>
        <w:t xml:space="preserve">E</w:t>
      </w:r>
      <w:r>
        <w:rPr>
          <w:shd w:val="clear" w:color="" w:fill=""/>
        </w:rPr>
        <w:t xml:space="preserve">, </w:t>
      </w:r>
      <w:r>
        <w:rPr>
          <w:rStyle w:val="RefSurName"/>
        </w:rPr>
        <w:t xml:space="preserve">Dunning</w:t>
      </w:r>
      <w:r>
        <w:rPr>
          <w:rStyle w:val="RefAuthor"/>
        </w:rPr>
        <w:t xml:space="preserve"> </w:t>
      </w:r>
      <w:r>
        <w:rPr>
          <w:rStyle w:val="RefGivenName"/>
        </w:rPr>
        <w:t xml:space="preserve">P</w:t>
      </w:r>
      <w:r>
        <w:rPr>
          <w:shd w:val="clear" w:color="" w:fill=""/>
        </w:rPr>
        <w:t xml:space="preserve">, </w:t>
      </w:r>
      <w:r>
        <w:rPr>
          <w:rStyle w:val="RefSurName"/>
        </w:rPr>
        <w:t xml:space="preserve">Fahey</w:t>
      </w:r>
      <w:r>
        <w:rPr>
          <w:rStyle w:val="RefAuthor"/>
        </w:rPr>
        <w:t xml:space="preserve"> </w:t>
      </w:r>
      <w:r>
        <w:rPr>
          <w:rStyle w:val="RefGivenName"/>
        </w:rPr>
        <w:t xml:space="preserve">FH</w:t>
      </w:r>
      <w:r>
        <w:rPr>
          <w:shd w:val="clear" w:color="" w:fill=""/>
        </w:rPr>
        <w:t xml:space="preserve">, </w:t>
      </w:r>
      <w:r>
        <w:rPr>
          <w:rStyle w:val="RefSurName"/>
        </w:rPr>
        <w:t xml:space="preserve">Alt</w:t>
      </w:r>
      <w:r>
        <w:rPr>
          <w:rStyle w:val="RefAuthor"/>
        </w:rPr>
        <w:t xml:space="preserve"> </w:t>
      </w:r>
      <w:r>
        <w:rPr>
          <w:rStyle w:val="RefGivenName"/>
        </w:rPr>
        <w:t xml:space="preserve">FW</w:t>
      </w:r>
      <w:r>
        <w:rPr>
          <w:shd w:val="clear" w:color="" w:fill=""/>
        </w:rPr>
        <w:t xml:space="preserve">, </w:t>
      </w:r>
      <w:r>
        <w:rPr>
          <w:rStyle w:val="RefSurName"/>
        </w:rPr>
        <w:t xml:space="preserve">McMahon</w:t>
      </w:r>
      <w:r>
        <w:rPr>
          <w:rStyle w:val="RefAuthor"/>
        </w:rPr>
        <w:t xml:space="preserve"> </w:t>
      </w:r>
      <w:r>
        <w:rPr>
          <w:rStyle w:val="RefGivenName"/>
        </w:rPr>
        <w:t xml:space="preserve">AP</w:t>
      </w:r>
      <w:r>
        <w:rPr>
          <w:shd w:val="clear" w:color="" w:fill=""/>
        </w:rPr>
        <w:t xml:space="preserve">, </w:t>
      </w:r>
      <w:r>
        <w:rPr>
          <w:rStyle w:val="RefSurName"/>
        </w:rPr>
        <w:t xml:space="preserve">Orkin</w:t>
      </w:r>
      <w:r>
        <w:rPr>
          <w:rStyle w:val="RefAuthor"/>
        </w:rPr>
        <w:t xml:space="preserve"> </w:t>
      </w:r>
      <w:r>
        <w:rPr>
          <w:rStyle w:val="RefGivenName"/>
        </w:rPr>
        <w:t xml:space="preserve">SH</w:t>
      </w:r>
      <w:r>
        <w:rPr>
          <w:shd w:val="clear" w:color="" w:fill=""/>
        </w:rPr>
        <w:t xml:space="preserve">. </w:t>
      </w:r>
      <w:r>
        <w:rPr>
          <w:rStyle w:val="RefYear"/>
        </w:rPr>
        <w:t xml:space="preserve">2008</w:t>
      </w:r>
      <w:r>
        <w:rPr>
          <w:shd w:val="clear" w:color="" w:fill=""/>
        </w:rPr>
        <w:t xml:space="preserve">. </w:t>
      </w:r>
      <w:r>
        <w:rPr>
          <w:rStyle w:val="RefArticleTitle"/>
        </w:rPr>
        <w:t xml:space="preserve">Conditional mouse osteosarcoma, dependent on p53 loss and potentiated by loss of rb, mimics the human disease</w:t>
      </w:r>
      <w:r>
        <w:rPr>
          <w:shd w:val="clear" w:color="" w:fill=""/>
        </w:rPr>
        <w:t xml:space="preserve">. </w:t>
      </w:r>
      <w:r>
        <w:rPr>
          <w:rStyle w:val=""/>
        </w:rPr>
        <w:t xml:space="preserve">Genes &amp; Development</w:t>
      </w:r>
      <w:r>
        <w:rPr>
          <w:shd w:val="clear" w:color="" w:fill=""/>
        </w:rPr>
        <w:t xml:space="preserve"> </w:t>
      </w:r>
      <w:r>
        <w:rPr>
          <w:rStyle w:val=""/>
        </w:rPr>
        <w:t xml:space="preserve">22</w:t>
      </w:r>
      <w:r>
        <w:rPr>
          <w:shd w:val="clear" w:color="" w:fill=""/>
        </w:rPr>
        <w:t xml:space="preserve">:</w:t>
      </w:r>
      <w:r>
        <w:rPr>
          <w:rStyle w:val="RefFPage"/>
        </w:rPr>
        <w:t xml:space="preserve">1662</w:t>
      </w:r>
      <w:r>
        <w:rPr>
          <w:shd w:val="clear" w:color="" w:fill=""/>
        </w:rPr>
        <w:t xml:space="preserve">–</w:t>
      </w:r>
      <w:r>
        <w:rPr>
          <w:rStyle w:val="RefLPage"/>
        </w:rPr>
        <w:t xml:space="preserve">1676</w:t>
      </w:r>
      <w:r>
        <w:rPr>
          <w:shd w:val="clear" w:color="" w:fill=""/>
        </w:rPr>
        <w:t xml:space="preserve">.</w:t>
      </w:r>
    </w:p>
    <w:p>
      <w:pPr>
        <w:pStyle w:val="jrnlRefText"/>
      </w:pPr>
      <w:bookmarkStart w:id="96" w:name="R77"/>
      <w:bookmarkEnd w:id="96"/>
      <w:r>
        <w:rPr>
          <w:rStyle w:val="RefSurName"/>
        </w:rPr>
        <w:t xml:space="preserve">Wang</w:t>
      </w:r>
      <w:r>
        <w:rPr>
          <w:rStyle w:val="RefAuthor"/>
        </w:rPr>
        <w:t xml:space="preserve"> </w:t>
      </w:r>
      <w:r>
        <w:rPr>
          <w:rStyle w:val="RefGivenName"/>
        </w:rPr>
        <w:t xml:space="preserve">X</w:t>
      </w:r>
      <w:r>
        <w:rPr>
          <w:shd w:val="clear" w:color="" w:fill=""/>
        </w:rPr>
        <w:t xml:space="preserve">, </w:t>
      </w:r>
      <w:r>
        <w:rPr>
          <w:rStyle w:val="RefSurName"/>
        </w:rPr>
        <w:t xml:space="preserve">Kua</w:t>
      </w:r>
      <w:r>
        <w:rPr>
          <w:rStyle w:val="RefAuthor"/>
        </w:rPr>
        <w:t xml:space="preserve"> </w:t>
      </w:r>
      <w:r>
        <w:rPr>
          <w:rStyle w:val="RefGivenName"/>
        </w:rPr>
        <w:t xml:space="preserve">HY</w:t>
      </w:r>
      <w:r>
        <w:rPr>
          <w:shd w:val="clear" w:color="" w:fill=""/>
        </w:rPr>
        <w:t xml:space="preserve">, </w:t>
      </w:r>
      <w:r>
        <w:rPr>
          <w:rStyle w:val="RefSurName"/>
        </w:rPr>
        <w:t xml:space="preserve">Hu</w:t>
      </w:r>
      <w:r>
        <w:rPr>
          <w:rStyle w:val="RefAuthor"/>
        </w:rPr>
        <w:t xml:space="preserve"> </w:t>
      </w:r>
      <w:r>
        <w:rPr>
          <w:rStyle w:val="RefGivenName"/>
        </w:rPr>
        <w:t xml:space="preserve">Y</w:t>
      </w:r>
      <w:r>
        <w:rPr>
          <w:shd w:val="clear" w:color="" w:fill=""/>
        </w:rPr>
        <w:t xml:space="preserve">, </w:t>
      </w:r>
      <w:r>
        <w:rPr>
          <w:rStyle w:val="RefSurName"/>
        </w:rPr>
        <w:t xml:space="preserve">Guo</w:t>
      </w:r>
      <w:r>
        <w:rPr>
          <w:rStyle w:val="RefAuthor"/>
        </w:rPr>
        <w:t xml:space="preserve"> </w:t>
      </w:r>
      <w:r>
        <w:rPr>
          <w:rStyle w:val="RefGivenName"/>
        </w:rPr>
        <w:t xml:space="preserve">K</w:t>
      </w:r>
      <w:r>
        <w:rPr>
          <w:shd w:val="clear" w:color="" w:fill=""/>
        </w:rPr>
        <w:t xml:space="preserve">, </w:t>
      </w:r>
      <w:r>
        <w:rPr>
          <w:rStyle w:val="RefSurName"/>
        </w:rPr>
        <w:t xml:space="preserve">Zeng</w:t>
      </w:r>
      <w:r>
        <w:rPr>
          <w:rStyle w:val="RefAuthor"/>
        </w:rPr>
        <w:t xml:space="preserve"> </w:t>
      </w:r>
      <w:r>
        <w:rPr>
          <w:rStyle w:val="RefGivenName"/>
        </w:rPr>
        <w:t xml:space="preserve">Q</w:t>
      </w:r>
      <w:r>
        <w:rPr>
          <w:shd w:val="clear" w:color="" w:fill=""/>
        </w:rPr>
        <w:t xml:space="preserve">, </w:t>
      </w:r>
      <w:r>
        <w:rPr>
          <w:rStyle w:val="RefSurName"/>
        </w:rPr>
        <w:t xml:space="preserve">Wu</w:t>
      </w:r>
      <w:r>
        <w:rPr>
          <w:rStyle w:val="RefAuthor"/>
        </w:rPr>
        <w:t xml:space="preserve"> </w:t>
      </w:r>
      <w:r>
        <w:rPr>
          <w:rStyle w:val="RefGivenName"/>
        </w:rPr>
        <w:t xml:space="preserve">Q</w:t>
      </w:r>
      <w:r>
        <w:rPr>
          <w:shd w:val="clear" w:color="" w:fill=""/>
        </w:rPr>
        <w:t xml:space="preserve">, </w:t>
      </w:r>
      <w:r>
        <w:rPr>
          <w:rStyle w:val="RefSurName"/>
        </w:rPr>
        <w:t xml:space="preserve">Ng</w:t>
      </w:r>
      <w:r>
        <w:rPr>
          <w:rStyle w:val="RefAuthor"/>
        </w:rPr>
        <w:t xml:space="preserve"> </w:t>
      </w:r>
      <w:r>
        <w:rPr>
          <w:rStyle w:val="RefGivenName"/>
        </w:rPr>
        <w:t xml:space="preserve">HH</w:t>
      </w:r>
      <w:r>
        <w:rPr>
          <w:shd w:val="clear" w:color="" w:fill=""/>
        </w:rPr>
        <w:t xml:space="preserve">, </w:t>
      </w:r>
      <w:r>
        <w:rPr>
          <w:rStyle w:val="RefSurName"/>
        </w:rPr>
        <w:t xml:space="preserve">Karsenty</w:t>
      </w:r>
      <w:r>
        <w:rPr>
          <w:rStyle w:val="RefAuthor"/>
        </w:rPr>
        <w:t xml:space="preserve"> </w:t>
      </w:r>
      <w:r>
        <w:rPr>
          <w:rStyle w:val="RefGivenName"/>
        </w:rPr>
        <w:t xml:space="preserve">G</w:t>
      </w:r>
      <w:r>
        <w:rPr>
          <w:shd w:val="clear" w:color="" w:fill=""/>
        </w:rPr>
        <w:t xml:space="preserve">, </w:t>
      </w:r>
      <w:r>
        <w:rPr>
          <w:rStyle w:val="RefSurName"/>
        </w:rPr>
        <w:t xml:space="preserve">de Crombrugghe</w:t>
      </w:r>
      <w:r>
        <w:rPr>
          <w:rStyle w:val="RefAuthor"/>
        </w:rPr>
        <w:t xml:space="preserve"> </w:t>
      </w:r>
      <w:r>
        <w:rPr>
          <w:rStyle w:val="RefGivenName"/>
        </w:rPr>
        <w:t xml:space="preserve">B</w:t>
      </w:r>
      <w:r>
        <w:rPr>
          <w:shd w:val="clear" w:color="" w:fill=""/>
        </w:rPr>
        <w:t xml:space="preserve">, </w:t>
      </w:r>
      <w:r>
        <w:rPr>
          <w:rStyle w:val="RefSurName"/>
        </w:rPr>
        <w:t xml:space="preserve">Yeh</w:t>
      </w:r>
      <w:r>
        <w:rPr>
          <w:rStyle w:val="RefAuthor"/>
        </w:rPr>
        <w:t xml:space="preserve"> </w:t>
      </w:r>
      <w:r>
        <w:rPr>
          <w:rStyle w:val="RefGivenName"/>
        </w:rPr>
        <w:t xml:space="preserve">J</w:t>
      </w:r>
      <w:r>
        <w:rPr>
          <w:shd w:val="clear" w:color="" w:fill=""/>
        </w:rPr>
        <w:t xml:space="preserve">, </w:t>
      </w:r>
      <w:r>
        <w:rPr>
          <w:rStyle w:val="RefSurName"/>
        </w:rPr>
        <w:t xml:space="preserve">Li</w:t>
      </w:r>
      <w:r>
        <w:rPr>
          <w:rStyle w:val="RefAuthor"/>
        </w:rPr>
        <w:t xml:space="preserve"> </w:t>
      </w:r>
      <w:r>
        <w:rPr>
          <w:rStyle w:val="RefGivenName"/>
        </w:rPr>
        <w:t xml:space="preserve">B</w:t>
      </w:r>
      <w:r>
        <w:rPr>
          <w:shd w:val="clear" w:color="" w:fill=""/>
        </w:rPr>
        <w:t xml:space="preserve">. </w:t>
      </w:r>
      <w:r>
        <w:rPr>
          <w:rStyle w:val="RefYear"/>
        </w:rPr>
        <w:t xml:space="preserve">2006</w:t>
      </w:r>
      <w:r>
        <w:rPr>
          <w:shd w:val="clear" w:color="" w:fill=""/>
        </w:rPr>
        <w:t xml:space="preserve">. </w:t>
      </w:r>
      <w:r>
        <w:rPr>
          <w:rStyle w:val="RefArticleTitle"/>
        </w:rPr>
        <w:t xml:space="preserve">p53 functions as a negative regulator of osteoblastogenesis, osteoblast-dependent osteoclastogenesis, and bone remodeling</w:t>
      </w:r>
      <w:r>
        <w:rPr>
          <w:shd w:val="clear" w:color="" w:fill=""/>
        </w:rPr>
        <w:t xml:space="preserve">. </w:t>
      </w:r>
      <w:r>
        <w:rPr>
          <w:rStyle w:val=""/>
        </w:rPr>
        <w:t xml:space="preserve">The Journal of Cell Biology</w:t>
      </w:r>
      <w:r>
        <w:rPr>
          <w:shd w:val="clear" w:color="" w:fill=""/>
        </w:rPr>
        <w:t xml:space="preserve"> </w:t>
      </w:r>
      <w:r>
        <w:rPr>
          <w:rStyle w:val=""/>
        </w:rPr>
        <w:t xml:space="preserve">172</w:t>
      </w:r>
      <w:r>
        <w:rPr>
          <w:shd w:val="clear" w:color="" w:fill=""/>
        </w:rPr>
        <w:t xml:space="preserve">:</w:t>
      </w:r>
      <w:r>
        <w:rPr>
          <w:rStyle w:val="RefFPage"/>
        </w:rPr>
        <w:t xml:space="preserve">115</w:t>
      </w:r>
      <w:r>
        <w:rPr>
          <w:shd w:val="clear" w:color="" w:fill=""/>
        </w:rPr>
        <w:t xml:space="preserve">–</w:t>
      </w:r>
      <w:r>
        <w:rPr>
          <w:rStyle w:val="RefLPage"/>
        </w:rPr>
        <w:t xml:space="preserve">125</w:t>
      </w:r>
      <w:r>
        <w:rPr>
          <w:shd w:val="clear" w:color="" w:fill=""/>
        </w:rPr>
        <w:t xml:space="preserve">.</w:t>
      </w:r>
    </w:p>
    <w:p>
      <w:pPr>
        <w:pStyle w:val="jrnlRefText"/>
      </w:pPr>
      <w:bookmarkStart w:id="97" w:name="R78"/>
      <w:bookmarkEnd w:id="97"/>
      <w:r>
        <w:rPr>
          <w:rStyle w:val="RefSurName"/>
        </w:rPr>
        <w:t xml:space="preserve">Xie</w:t>
      </w:r>
      <w:r>
        <w:rPr>
          <w:rStyle w:val="RefAuthor"/>
        </w:rPr>
        <w:t xml:space="preserve"> </w:t>
      </w:r>
      <w:r>
        <w:rPr>
          <w:rStyle w:val="RefGivenName"/>
        </w:rPr>
        <w:t xml:space="preserve">F</w:t>
      </w:r>
      <w:r>
        <w:rPr>
          <w:shd w:val="clear" w:color="" w:fill=""/>
        </w:rPr>
        <w:t xml:space="preserve">, </w:t>
      </w:r>
      <w:r>
        <w:rPr>
          <w:rStyle w:val="RefSurName"/>
        </w:rPr>
        <w:t xml:space="preserve">Li</w:t>
      </w:r>
      <w:r>
        <w:rPr>
          <w:rStyle w:val="RefAuthor"/>
        </w:rPr>
        <w:t xml:space="preserve"> </w:t>
      </w:r>
      <w:r>
        <w:rPr>
          <w:rStyle w:val="RefGivenName"/>
        </w:rPr>
        <w:t xml:space="preserve">BX</w:t>
      </w:r>
      <w:r>
        <w:rPr>
          <w:shd w:val="clear" w:color="" w:fill=""/>
        </w:rPr>
        <w:t xml:space="preserve">, </w:t>
      </w:r>
      <w:r>
        <w:rPr>
          <w:rStyle w:val="RefSurName"/>
        </w:rPr>
        <w:t xml:space="preserve">Kassenbrock</w:t>
      </w:r>
      <w:r>
        <w:rPr>
          <w:rStyle w:val="RefAuthor"/>
        </w:rPr>
        <w:t xml:space="preserve"> </w:t>
      </w:r>
      <w:r>
        <w:rPr>
          <w:rStyle w:val="RefGivenName"/>
        </w:rPr>
        <w:t xml:space="preserve">A</w:t>
      </w:r>
      <w:r>
        <w:rPr>
          <w:shd w:val="clear" w:color="" w:fill=""/>
        </w:rPr>
        <w:t xml:space="preserve">, </w:t>
      </w:r>
      <w:r>
        <w:rPr>
          <w:rStyle w:val="RefSurName"/>
        </w:rPr>
        <w:t xml:space="preserve">Xue</w:t>
      </w:r>
      <w:r>
        <w:rPr>
          <w:rStyle w:val="RefAuthor"/>
        </w:rPr>
        <w:t xml:space="preserve"> </w:t>
      </w:r>
      <w:r>
        <w:rPr>
          <w:rStyle w:val="RefGivenName"/>
        </w:rPr>
        <w:t xml:space="preserve">C</w:t>
      </w:r>
      <w:r>
        <w:rPr>
          <w:shd w:val="clear" w:color="" w:fill=""/>
        </w:rPr>
        <w:t xml:space="preserve">, </w:t>
      </w:r>
      <w:r>
        <w:rPr>
          <w:rStyle w:val="RefSurName"/>
        </w:rPr>
        <w:t xml:space="preserve">Wang</w:t>
      </w:r>
      <w:r>
        <w:rPr>
          <w:rStyle w:val="RefAuthor"/>
        </w:rPr>
        <w:t xml:space="preserve"> </w:t>
      </w:r>
      <w:r>
        <w:rPr>
          <w:rStyle w:val="RefGivenName"/>
        </w:rPr>
        <w:t xml:space="preserve">X</w:t>
      </w:r>
      <w:r>
        <w:rPr>
          <w:shd w:val="clear" w:color="" w:fill=""/>
        </w:rPr>
        <w:t xml:space="preserve">, </w:t>
      </w:r>
      <w:r>
        <w:rPr>
          <w:rStyle w:val="RefSurName"/>
        </w:rPr>
        <w:t xml:space="preserve">Qian</w:t>
      </w:r>
      <w:r>
        <w:rPr>
          <w:rStyle w:val="RefAuthor"/>
        </w:rPr>
        <w:t xml:space="preserve"> </w:t>
      </w:r>
      <w:r>
        <w:rPr>
          <w:rStyle w:val="RefGivenName"/>
        </w:rPr>
        <w:t xml:space="preserve">DZ</w:t>
      </w:r>
      <w:r>
        <w:rPr>
          <w:shd w:val="clear" w:color="" w:fill=""/>
        </w:rPr>
        <w:t xml:space="preserve">, </w:t>
      </w:r>
      <w:r>
        <w:rPr>
          <w:rStyle w:val="RefSurName"/>
        </w:rPr>
        <w:t xml:space="preserve">Sears</w:t>
      </w:r>
      <w:r>
        <w:rPr>
          <w:rStyle w:val="RefAuthor"/>
        </w:rPr>
        <w:t xml:space="preserve"> </w:t>
      </w:r>
      <w:r>
        <w:rPr>
          <w:rStyle w:val="RefGivenName"/>
        </w:rPr>
        <w:t xml:space="preserve">RC</w:t>
      </w:r>
      <w:r>
        <w:rPr>
          <w:shd w:val="clear" w:color="" w:fill=""/>
        </w:rPr>
        <w:t xml:space="preserve">, </w:t>
      </w:r>
      <w:r>
        <w:rPr>
          <w:rStyle w:val="RefSurName"/>
        </w:rPr>
        <w:t xml:space="preserve">Xiao</w:t>
      </w:r>
      <w:r>
        <w:rPr>
          <w:rStyle w:val="RefAuthor"/>
        </w:rPr>
        <w:t xml:space="preserve"> </w:t>
      </w:r>
      <w:r>
        <w:rPr>
          <w:rStyle w:val="RefGivenName"/>
        </w:rPr>
        <w:t xml:space="preserve">X</w:t>
      </w:r>
      <w:r>
        <w:rPr>
          <w:shd w:val="clear" w:color="" w:fill=""/>
        </w:rPr>
        <w:t xml:space="preserve">. </w:t>
      </w:r>
      <w:r>
        <w:rPr>
          <w:rStyle w:val="RefYear"/>
        </w:rPr>
        <w:t xml:space="preserve">2015</w:t>
      </w:r>
      <w:r>
        <w:rPr>
          <w:shd w:val="clear" w:color="" w:fill=""/>
        </w:rPr>
        <w:t xml:space="preserve">. </w:t>
      </w:r>
      <w:r>
        <w:rPr>
          <w:rStyle w:val="RefArticleTitle"/>
        </w:rPr>
        <w:t xml:space="preserve">Identification of a potent inhibitor of creb-mediated gene transcription with efficacious in vivo anticancer activity</w:t>
      </w:r>
      <w:r>
        <w:rPr>
          <w:shd w:val="clear" w:color="" w:fill=""/>
        </w:rPr>
        <w:t xml:space="preserve">. </w:t>
      </w:r>
      <w:r>
        <w:rPr>
          <w:rStyle w:val=""/>
        </w:rPr>
        <w:t xml:space="preserve">Journal of Medicinal Chemistry</w:t>
      </w:r>
      <w:r>
        <w:rPr>
          <w:shd w:val="clear" w:color="" w:fill=""/>
        </w:rPr>
        <w:t xml:space="preserve"> </w:t>
      </w:r>
      <w:r>
        <w:rPr>
          <w:rStyle w:val=""/>
        </w:rPr>
        <w:t xml:space="preserve">58</w:t>
      </w:r>
      <w:r>
        <w:rPr>
          <w:shd w:val="clear" w:color="" w:fill=""/>
        </w:rPr>
        <w:t xml:space="preserve">:</w:t>
      </w:r>
      <w:r>
        <w:rPr>
          <w:rStyle w:val="RefFPage"/>
        </w:rPr>
        <w:t xml:space="preserve">5075</w:t>
      </w:r>
      <w:r>
        <w:rPr>
          <w:shd w:val="clear" w:color="" w:fill=""/>
        </w:rPr>
        <w:t xml:space="preserve">–</w:t>
      </w:r>
      <w:r>
        <w:rPr>
          <w:rStyle w:val="RefLPage"/>
        </w:rPr>
        <w:t xml:space="preserve">5087</w:t>
      </w:r>
      <w:r>
        <w:rPr>
          <w:shd w:val="clear" w:color="" w:fill=""/>
        </w:rPr>
        <w:t xml:space="preserve">.</w:t>
      </w:r>
    </w:p>
    <w:p>
      <w:pPr>
        <w:pStyle w:val="jrnlRefText"/>
      </w:pPr>
      <w:bookmarkStart w:id="98" w:name="R79"/>
      <w:bookmarkEnd w:id="98"/>
      <w:r>
        <w:rPr>
          <w:rStyle w:val="RefSurName"/>
        </w:rPr>
        <w:t xml:space="preserve">Yang</w:t>
      </w:r>
      <w:r>
        <w:rPr>
          <w:rStyle w:val="RefAuthor"/>
        </w:rPr>
        <w:t xml:space="preserve"> </w:t>
      </w:r>
      <w:r>
        <w:rPr>
          <w:rStyle w:val="RefGivenName"/>
        </w:rPr>
        <w:t xml:space="preserve">R</w:t>
      </w:r>
      <w:r>
        <w:rPr>
          <w:shd w:val="clear" w:color="" w:fill=""/>
        </w:rPr>
        <w:t xml:space="preserve">, </w:t>
      </w:r>
      <w:r>
        <w:rPr>
          <w:rStyle w:val="RefSurName"/>
        </w:rPr>
        <w:t xml:space="preserve">Hoang</w:t>
      </w:r>
      <w:r>
        <w:rPr>
          <w:rStyle w:val="RefAuthor"/>
        </w:rPr>
        <w:t xml:space="preserve"> </w:t>
      </w:r>
      <w:r>
        <w:rPr>
          <w:rStyle w:val="RefGivenName"/>
        </w:rPr>
        <w:t xml:space="preserve">BH</w:t>
      </w:r>
      <w:r>
        <w:rPr>
          <w:shd w:val="clear" w:color="" w:fill=""/>
        </w:rPr>
        <w:t xml:space="preserve">, </w:t>
      </w:r>
      <w:r>
        <w:rPr>
          <w:rStyle w:val="RefSurName"/>
        </w:rPr>
        <w:t xml:space="preserve">Kubo</w:t>
      </w:r>
      <w:r>
        <w:rPr>
          <w:rStyle w:val="RefAuthor"/>
        </w:rPr>
        <w:t xml:space="preserve"> </w:t>
      </w:r>
      <w:r>
        <w:rPr>
          <w:rStyle w:val="RefGivenName"/>
        </w:rPr>
        <w:t xml:space="preserve">T</w:t>
      </w:r>
      <w:r>
        <w:rPr>
          <w:shd w:val="clear" w:color="" w:fill=""/>
        </w:rPr>
        <w:t xml:space="preserve">, </w:t>
      </w:r>
      <w:r>
        <w:rPr>
          <w:rStyle w:val="RefSurName"/>
        </w:rPr>
        <w:t xml:space="preserve">Kawano</w:t>
      </w:r>
      <w:r>
        <w:rPr>
          <w:rStyle w:val="RefAuthor"/>
        </w:rPr>
        <w:t xml:space="preserve"> </w:t>
      </w:r>
      <w:r>
        <w:rPr>
          <w:rStyle w:val="RefGivenName"/>
        </w:rPr>
        <w:t xml:space="preserve">H</w:t>
      </w:r>
      <w:r>
        <w:rPr>
          <w:shd w:val="clear" w:color="" w:fill=""/>
        </w:rPr>
        <w:t xml:space="preserve">, </w:t>
      </w:r>
      <w:r>
        <w:rPr>
          <w:rStyle w:val="RefSurName"/>
        </w:rPr>
        <w:t xml:space="preserve">Chou</w:t>
      </w:r>
      <w:r>
        <w:rPr>
          <w:rStyle w:val="RefAuthor"/>
        </w:rPr>
        <w:t xml:space="preserve"> </w:t>
      </w:r>
      <w:r>
        <w:rPr>
          <w:rStyle w:val="RefGivenName"/>
        </w:rPr>
        <w:t xml:space="preserve">A</w:t>
      </w:r>
      <w:r>
        <w:rPr>
          <w:shd w:val="clear" w:color="" w:fill=""/>
        </w:rPr>
        <w:t xml:space="preserve">, </w:t>
      </w:r>
      <w:r>
        <w:rPr>
          <w:rStyle w:val="RefSurName"/>
        </w:rPr>
        <w:t xml:space="preserve">Sowers</w:t>
      </w:r>
      <w:r>
        <w:rPr>
          <w:rStyle w:val="RefAuthor"/>
        </w:rPr>
        <w:t xml:space="preserve"> </w:t>
      </w:r>
      <w:r>
        <w:rPr>
          <w:rStyle w:val="RefGivenName"/>
        </w:rPr>
        <w:t xml:space="preserve">R</w:t>
      </w:r>
      <w:r>
        <w:rPr>
          <w:shd w:val="clear" w:color="" w:fill=""/>
        </w:rPr>
        <w:t xml:space="preserve">, </w:t>
      </w:r>
      <w:r>
        <w:rPr>
          <w:rStyle w:val="RefSurName"/>
        </w:rPr>
        <w:t xml:space="preserve">Huvos</w:t>
      </w:r>
      <w:r>
        <w:rPr>
          <w:rStyle w:val="RefAuthor"/>
        </w:rPr>
        <w:t xml:space="preserve"> </w:t>
      </w:r>
      <w:r>
        <w:rPr>
          <w:rStyle w:val="RefGivenName"/>
        </w:rPr>
        <w:t xml:space="preserve">AG</w:t>
      </w:r>
      <w:r>
        <w:rPr>
          <w:shd w:val="clear" w:color="" w:fill=""/>
        </w:rPr>
        <w:t xml:space="preserve">, </w:t>
      </w:r>
      <w:r>
        <w:rPr>
          <w:rStyle w:val="RefSurName"/>
        </w:rPr>
        <w:t xml:space="preserve">Meyers</w:t>
      </w:r>
      <w:r>
        <w:rPr>
          <w:rStyle w:val="RefAuthor"/>
        </w:rPr>
        <w:t xml:space="preserve"> </w:t>
      </w:r>
      <w:r>
        <w:rPr>
          <w:rStyle w:val="RefGivenName"/>
        </w:rPr>
        <w:t xml:space="preserve">PA</w:t>
      </w:r>
      <w:r>
        <w:rPr>
          <w:shd w:val="clear" w:color="" w:fill=""/>
        </w:rPr>
        <w:t xml:space="preserve">, </w:t>
      </w:r>
      <w:r>
        <w:rPr>
          <w:rStyle w:val="RefSurName"/>
        </w:rPr>
        <w:t xml:space="preserve">Healey</w:t>
      </w:r>
      <w:r>
        <w:rPr>
          <w:rStyle w:val="RefAuthor"/>
        </w:rPr>
        <w:t xml:space="preserve"> </w:t>
      </w:r>
      <w:r>
        <w:rPr>
          <w:rStyle w:val="RefGivenName"/>
        </w:rPr>
        <w:t xml:space="preserve">JH</w:t>
      </w:r>
      <w:r>
        <w:rPr>
          <w:shd w:val="clear" w:color="" w:fill=""/>
        </w:rPr>
        <w:t xml:space="preserve">, </w:t>
      </w:r>
      <w:r>
        <w:rPr>
          <w:rStyle w:val="RefSurName"/>
        </w:rPr>
        <w:t xml:space="preserve">Gorlick</w:t>
      </w:r>
      <w:r>
        <w:rPr>
          <w:rStyle w:val="RefAuthor"/>
        </w:rPr>
        <w:t xml:space="preserve"> </w:t>
      </w:r>
      <w:r>
        <w:rPr>
          <w:rStyle w:val="RefGivenName"/>
        </w:rPr>
        <w:t xml:space="preserve">R</w:t>
      </w:r>
      <w:r>
        <w:rPr>
          <w:shd w:val="clear" w:color="" w:fill=""/>
        </w:rPr>
        <w:t xml:space="preserve">. </w:t>
      </w:r>
      <w:r>
        <w:rPr>
          <w:rStyle w:val="RefYear"/>
        </w:rPr>
        <w:t xml:space="preserve">2007</w:t>
      </w:r>
      <w:r>
        <w:rPr>
          <w:shd w:val="clear" w:color="" w:fill=""/>
        </w:rPr>
        <w:t xml:space="preserve">. </w:t>
      </w:r>
      <w:r>
        <w:rPr>
          <w:rStyle w:val="RefArticleTitle"/>
        </w:rPr>
        <w:t xml:space="preserve">Over-expression of parathyroid hormone type 1 receptor confers an aggressive phenotype in osteosarcoma</w:t>
      </w:r>
      <w:r>
        <w:rPr>
          <w:shd w:val="clear" w:color="" w:fill=""/>
        </w:rPr>
        <w:t xml:space="preserve">. </w:t>
      </w:r>
      <w:r>
        <w:rPr>
          <w:rStyle w:val=""/>
        </w:rPr>
        <w:t xml:space="preserve">International Journal of Cancer</w:t>
      </w:r>
      <w:r>
        <w:rPr>
          <w:shd w:val="clear" w:color="" w:fill=""/>
        </w:rPr>
        <w:t xml:space="preserve"> </w:t>
      </w:r>
      <w:r>
        <w:rPr>
          <w:rStyle w:val=""/>
        </w:rPr>
        <w:t xml:space="preserve">121</w:t>
      </w:r>
      <w:r>
        <w:rPr>
          <w:shd w:val="clear" w:color="" w:fill=""/>
        </w:rPr>
        <w:t xml:space="preserve">:</w:t>
      </w:r>
      <w:r>
        <w:rPr>
          <w:rStyle w:val="RefFPage"/>
        </w:rPr>
        <w:t xml:space="preserve">943</w:t>
      </w:r>
      <w:r>
        <w:rPr>
          <w:shd w:val="clear" w:color="" w:fill=""/>
        </w:rPr>
        <w:t xml:space="preserve">–</w:t>
      </w:r>
      <w:r>
        <w:rPr>
          <w:rStyle w:val="RefLPage"/>
        </w:rPr>
        <w:t xml:space="preserve">954</w:t>
      </w:r>
      <w:r>
        <w:rPr>
          <w:shd w:val="clear" w:color="" w:fill=""/>
        </w:rPr>
        <w:t xml:space="preserve">.</w:t>
      </w:r>
    </w:p>
    <w:p>
      <w:pPr>
        <w:pStyle w:val="jrnlRefText"/>
      </w:pPr>
      <w:bookmarkStart w:id="99" w:name="R80"/>
      <w:bookmarkEnd w:id="99"/>
      <w:r>
        <w:rPr>
          <w:rStyle w:val="RefSurName"/>
        </w:rPr>
        <w:t xml:space="preserve">Zhao</w:t>
      </w:r>
      <w:r>
        <w:rPr>
          <w:rStyle w:val="RefAuthor"/>
        </w:rPr>
        <w:t xml:space="preserve"> </w:t>
      </w:r>
      <w:r>
        <w:rPr>
          <w:rStyle w:val="RefGivenName"/>
        </w:rPr>
        <w:t xml:space="preserve">S</w:t>
      </w:r>
      <w:r>
        <w:rPr>
          <w:shd w:val="clear" w:color="" w:fill=""/>
        </w:rPr>
        <w:t xml:space="preserve">, </w:t>
      </w:r>
      <w:r>
        <w:rPr>
          <w:rStyle w:val="RefSurName"/>
        </w:rPr>
        <w:t xml:space="preserve">Kurenbekova</w:t>
      </w:r>
      <w:r>
        <w:rPr>
          <w:rStyle w:val="RefAuthor"/>
        </w:rPr>
        <w:t xml:space="preserve"> </w:t>
      </w:r>
      <w:r>
        <w:rPr>
          <w:rStyle w:val="RefGivenName"/>
        </w:rPr>
        <w:t xml:space="preserve">L</w:t>
      </w:r>
      <w:r>
        <w:rPr>
          <w:shd w:val="clear" w:color="" w:fill=""/>
        </w:rPr>
        <w:t xml:space="preserve">, </w:t>
      </w:r>
      <w:r>
        <w:rPr>
          <w:rStyle w:val="RefSurName"/>
        </w:rPr>
        <w:t xml:space="preserve">Gao</w:t>
      </w:r>
      <w:r>
        <w:rPr>
          <w:rStyle w:val="RefAuthor"/>
        </w:rPr>
        <w:t xml:space="preserve"> </w:t>
      </w:r>
      <w:r>
        <w:rPr>
          <w:rStyle w:val="RefGivenName"/>
        </w:rPr>
        <w:t xml:space="preserve">Y</w:t>
      </w:r>
      <w:r>
        <w:rPr>
          <w:shd w:val="clear" w:color="" w:fill=""/>
        </w:rPr>
        <w:t xml:space="preserve">, </w:t>
      </w:r>
      <w:r>
        <w:rPr>
          <w:rStyle w:val="RefSurName"/>
        </w:rPr>
        <w:t xml:space="preserve">Roos</w:t>
      </w:r>
      <w:r>
        <w:rPr>
          <w:rStyle w:val="RefAuthor"/>
        </w:rPr>
        <w:t xml:space="preserve"> </w:t>
      </w:r>
      <w:r>
        <w:rPr>
          <w:rStyle w:val="RefGivenName"/>
        </w:rPr>
        <w:t xml:space="preserve">A</w:t>
      </w:r>
      <w:r>
        <w:rPr>
          <w:shd w:val="clear" w:color="" w:fill=""/>
        </w:rPr>
        <w:t xml:space="preserve">, </w:t>
      </w:r>
      <w:r>
        <w:rPr>
          <w:rStyle w:val="RefSurName"/>
        </w:rPr>
        <w:t xml:space="preserve">Creighton</w:t>
      </w:r>
      <w:r>
        <w:rPr>
          <w:rStyle w:val="RefAuthor"/>
        </w:rPr>
        <w:t xml:space="preserve"> </w:t>
      </w:r>
      <w:r>
        <w:rPr>
          <w:rStyle w:val="RefGivenName"/>
        </w:rPr>
        <w:t xml:space="preserve">CJ</w:t>
      </w:r>
      <w:r>
        <w:rPr>
          <w:shd w:val="clear" w:color="" w:fill=""/>
        </w:rPr>
        <w:t xml:space="preserve">, </w:t>
      </w:r>
      <w:r>
        <w:rPr>
          <w:rStyle w:val="RefSurName"/>
        </w:rPr>
        <w:t xml:space="preserve">Rao</w:t>
      </w:r>
      <w:r>
        <w:rPr>
          <w:rStyle w:val="RefAuthor"/>
        </w:rPr>
        <w:t xml:space="preserve"> </w:t>
      </w:r>
      <w:r>
        <w:rPr>
          <w:rStyle w:val="RefGivenName"/>
        </w:rPr>
        <w:t xml:space="preserve">P</w:t>
      </w:r>
      <w:r>
        <w:rPr>
          <w:shd w:val="clear" w:color="" w:fill=""/>
        </w:rPr>
        <w:t xml:space="preserve">, </w:t>
      </w:r>
      <w:r>
        <w:rPr>
          <w:rStyle w:val="RefSurName"/>
        </w:rPr>
        <w:t xml:space="preserve">Hicks</w:t>
      </w:r>
      <w:r>
        <w:rPr>
          <w:rStyle w:val="RefAuthor"/>
        </w:rPr>
        <w:t xml:space="preserve"> </w:t>
      </w:r>
      <w:r>
        <w:rPr>
          <w:rStyle w:val="RefGivenName"/>
        </w:rPr>
        <w:t xml:space="preserve">J</w:t>
      </w:r>
      <w:r>
        <w:rPr>
          <w:shd w:val="clear" w:color="" w:fill=""/>
        </w:rPr>
        <w:t xml:space="preserve">, </w:t>
      </w:r>
      <w:r>
        <w:rPr>
          <w:rStyle w:val="RefSurName"/>
        </w:rPr>
        <w:t xml:space="preserve">Man</w:t>
      </w:r>
      <w:r>
        <w:rPr>
          <w:rStyle w:val="RefAuthor"/>
        </w:rPr>
        <w:t xml:space="preserve"> </w:t>
      </w:r>
      <w:r>
        <w:rPr>
          <w:rStyle w:val="RefGivenName"/>
        </w:rPr>
        <w:t xml:space="preserve">TK</w:t>
      </w:r>
      <w:r>
        <w:rPr>
          <w:shd w:val="clear" w:color="" w:fill=""/>
        </w:rPr>
        <w:t xml:space="preserve">, </w:t>
      </w:r>
      <w:r>
        <w:rPr>
          <w:rStyle w:val="RefSurName"/>
        </w:rPr>
        <w:t xml:space="preserve">Lau</w:t>
      </w:r>
      <w:r>
        <w:rPr>
          <w:rStyle w:val="RefAuthor"/>
        </w:rPr>
        <w:t xml:space="preserve"> </w:t>
      </w:r>
      <w:r>
        <w:rPr>
          <w:rStyle w:val="RefGivenName"/>
        </w:rPr>
        <w:t xml:space="preserve">C</w:t>
      </w:r>
      <w:r>
        <w:rPr>
          <w:shd w:val="clear" w:color="" w:fill=""/>
        </w:rPr>
        <w:t xml:space="preserve">, </w:t>
      </w:r>
      <w:r>
        <w:rPr>
          <w:rStyle w:val="RefSurName"/>
        </w:rPr>
        <w:t xml:space="preserve">Brown</w:t>
      </w:r>
      <w:r>
        <w:rPr>
          <w:rStyle w:val="RefAuthor"/>
        </w:rPr>
        <w:t xml:space="preserve"> </w:t>
      </w:r>
      <w:r>
        <w:rPr>
          <w:rStyle w:val="RefGivenName"/>
        </w:rPr>
        <w:t xml:space="preserve">AM</w:t>
      </w:r>
      <w:r>
        <w:rPr>
          <w:shd w:val="clear" w:color="" w:fill=""/>
        </w:rPr>
        <w:t xml:space="preserve">, </w:t>
      </w:r>
      <w:r>
        <w:rPr>
          <w:rStyle w:val="RefSurName"/>
        </w:rPr>
        <w:t xml:space="preserve">Jones</w:t>
      </w:r>
      <w:r>
        <w:rPr>
          <w:rStyle w:val="RefAuthor"/>
        </w:rPr>
        <w:t xml:space="preserve"> </w:t>
      </w:r>
      <w:r>
        <w:rPr>
          <w:rStyle w:val="RefGivenName"/>
        </w:rPr>
        <w:t xml:space="preserve">SN</w:t>
      </w:r>
      <w:r>
        <w:rPr>
          <w:shd w:val="clear" w:color="" w:fill=""/>
        </w:rPr>
        <w:t xml:space="preserve">, </w:t>
      </w:r>
      <w:r>
        <w:rPr>
          <w:rStyle w:val="RefSurName"/>
        </w:rPr>
        <w:t xml:space="preserve">Lazar</w:t>
      </w:r>
      <w:r>
        <w:rPr>
          <w:rStyle w:val="RefAuthor"/>
        </w:rPr>
        <w:t xml:space="preserve"> </w:t>
      </w:r>
      <w:r>
        <w:rPr>
          <w:rStyle w:val="RefGivenName"/>
        </w:rPr>
        <w:t xml:space="preserve">AJ</w:t>
      </w:r>
      <w:r>
        <w:rPr>
          <w:shd w:val="clear" w:color="" w:fill=""/>
        </w:rPr>
        <w:t xml:space="preserve">, </w:t>
      </w:r>
      <w:r>
        <w:rPr>
          <w:rStyle w:val="RefSurName"/>
        </w:rPr>
        <w:t xml:space="preserve">Ingram</w:t>
      </w:r>
      <w:r>
        <w:rPr>
          <w:rStyle w:val="RefAuthor"/>
        </w:rPr>
        <w:t xml:space="preserve"> </w:t>
      </w:r>
      <w:r>
        <w:rPr>
          <w:rStyle w:val="RefGivenName"/>
        </w:rPr>
        <w:t xml:space="preserve">D</w:t>
      </w:r>
      <w:r>
        <w:rPr>
          <w:shd w:val="clear" w:color="" w:fill=""/>
        </w:rPr>
        <w:t xml:space="preserve">, </w:t>
      </w:r>
      <w:r>
        <w:rPr>
          <w:rStyle w:val="RefSurName"/>
        </w:rPr>
        <w:t xml:space="preserve">Lev</w:t>
      </w:r>
      <w:r>
        <w:rPr>
          <w:rStyle w:val="RefAuthor"/>
        </w:rPr>
        <w:t xml:space="preserve"> </w:t>
      </w:r>
      <w:r>
        <w:rPr>
          <w:rStyle w:val="RefGivenName"/>
        </w:rPr>
        <w:t xml:space="preserve">D</w:t>
      </w:r>
      <w:r>
        <w:rPr>
          <w:shd w:val="clear" w:color="" w:fill=""/>
        </w:rPr>
        <w:t xml:space="preserve">, </w:t>
      </w:r>
      <w:r>
        <w:rPr>
          <w:rStyle w:val="RefSurName"/>
        </w:rPr>
        <w:t xml:space="preserve">Donehower</w:t>
      </w:r>
      <w:r>
        <w:rPr>
          <w:rStyle w:val="RefAuthor"/>
        </w:rPr>
        <w:t xml:space="preserve"> </w:t>
      </w:r>
      <w:r>
        <w:rPr>
          <w:rStyle w:val="RefGivenName"/>
        </w:rPr>
        <w:t xml:space="preserve">LA</w:t>
      </w:r>
      <w:r>
        <w:rPr>
          <w:shd w:val="clear" w:color="" w:fill=""/>
        </w:rPr>
        <w:t xml:space="preserve">, </w:t>
      </w:r>
      <w:r>
        <w:rPr>
          <w:rStyle w:val="RefSurName"/>
        </w:rPr>
        <w:t xml:space="preserve">Yustein</w:t>
      </w:r>
      <w:r>
        <w:rPr>
          <w:rStyle w:val="RefAuthor"/>
        </w:rPr>
        <w:t xml:space="preserve"> </w:t>
      </w:r>
      <w:r>
        <w:rPr>
          <w:rStyle w:val="RefGivenName"/>
        </w:rPr>
        <w:t xml:space="preserve">JT</w:t>
      </w:r>
      <w:r>
        <w:rPr>
          <w:shd w:val="clear" w:color="" w:fill=""/>
        </w:rPr>
        <w:t xml:space="preserve">. </w:t>
      </w:r>
      <w:r>
        <w:rPr>
          <w:rStyle w:val="RefYear"/>
        </w:rPr>
        <w:t xml:space="preserve">2015</w:t>
      </w:r>
      <w:r>
        <w:rPr>
          <w:shd w:val="clear" w:color="" w:fill=""/>
        </w:rPr>
        <w:t xml:space="preserve">. </w:t>
      </w:r>
      <w:r>
        <w:rPr>
          <w:rStyle w:val="RefArticleTitle"/>
        </w:rPr>
        <w:t xml:space="preserve">Nkd2, a negative regulator of wnt signaling, suppresses tumor growth and metastasis in osteosarcoma</w:t>
      </w:r>
      <w:r>
        <w:rPr>
          <w:shd w:val="clear" w:color="" w:fill=""/>
        </w:rPr>
        <w:t xml:space="preserve">. </w:t>
      </w:r>
      <w:r>
        <w:rPr>
          <w:rStyle w:val=""/>
        </w:rPr>
        <w:t xml:space="preserve">Oncogene</w:t>
      </w:r>
      <w:r>
        <w:rPr>
          <w:shd w:val="clear" w:color="" w:fill=""/>
        </w:rPr>
        <w:t xml:space="preserve"> </w:t>
      </w:r>
      <w:r>
        <w:rPr>
          <w:rStyle w:val=""/>
        </w:rPr>
        <w:t xml:space="preserve">34</w:t>
      </w:r>
      <w:r>
        <w:rPr>
          <w:shd w:val="clear" w:color="" w:fill=""/>
        </w:rPr>
        <w:t xml:space="preserve">:</w:t>
      </w:r>
      <w:r>
        <w:rPr>
          <w:rStyle w:val="RefFPage"/>
        </w:rPr>
        <w:t xml:space="preserve">5069</w:t>
      </w:r>
      <w:r>
        <w:rPr>
          <w:shd w:val="clear" w:color="" w:fill=""/>
        </w:rPr>
        <w:t xml:space="preserve">–</w:t>
      </w:r>
      <w:r>
        <w:rPr>
          <w:rStyle w:val="RefLPage"/>
        </w:rPr>
        <w:t xml:space="preserve">5079</w:t>
      </w:r>
      <w:r>
        <w:rPr>
          <w:shd w:val="clear" w:color="" w:fill=""/>
        </w:rPr>
        <w:t xml:space="preserve">.</w:t>
      </w:r>
    </w:p>
    <w:p>
      <w:pPr>
        <w:pStyle w:val="jrnlDeleted"/>
      </w:pPr>
      <w:rPr>
        <w:shd w:val="clear" w:color="" w:fill=""/>
      </w:rPr>
      <w:del w:author="Augustus (eLife Sciences Publications, Ltd)" w:date="1970-01-01T00:00:00Z">
        <w:r>
          <w:delText xml:space="preserve">Figure Legends</w:delText>
        </w:r>
      </w:del>
      <w:r>
        <w:rPr>
          <w:shd w:val="clear" w:color="" w:fill=""/>
        </w:rPr>
        <w:t xml:space="preserve"> </w:t>
      </w:r>
    </w:p>
    <w:p>
      <w:pPr>
        <w:pStyle w:val="jrnlDeleted"/>
      </w:pPr>
      <w:rPr>
        <w:shd w:val="clear" w:color="" w:fill=""/>
      </w:rPr>
      <w:del w:author="Augustus (eLife Sciences Publications, Ltd)" w:date="1970-01-01T00:00:00Z">
        <w:r>
          <w:delText xml:space="preserve">Supplemental Information contains &lt;b&gt;3 tables&lt;/b&gt;</w:delText>
        </w:r>
      </w:del>
      <w:r>
        <w:rPr>
          <w:shd w:val="clear" w:color="" w:fill=""/>
        </w:rPr>
        <w:t xml:space="preserve"> </w:t>
      </w:r>
    </w:p>
    <w:p>
      <w:pPr>
        <w:pStyle w:val="sub-article"/>
      </w:pPr>
    </w:p>
    <w:p>
      <w:pPr>
        <w:pStyle w:val="sub-article-title"/>
      </w:pPr>
      <w:r>
        <w:rPr>
          <w:sz w:val="40"/>
          <w:szCs w:val="40"/>
          <w:b/>
          <w:shd w:val="clear" w:color="" w:fill=""/>
        </w:rPr>
        <w:t xml:space="preserve">Decision letter</w:t>
      </w:r>
    </w:p>
    <w:p>
      <w:pPr>
        <w:pStyle w:val="sub-body"/>
      </w:pPr>
    </w:p>
    <w:p>
      <w:pPr>
        <w:pStyle w:val="jrnlBoxBlock"/>
      </w:pPr>
    </w:p>
    <w:p>
      <w:pPr>
        <w:pStyle w:val="jrnlBoxText"/>
      </w:pPr>
      <w:r>
        <w:rPr>
          <w:sz w:val="22"/>
          <w:szCs w:val="22"/>
          <w:shd w:val="clear" w:color="" w:fill=""/>
        </w:rPr>
        <w:t xml:space="preserve">In the interests of transparency, eLife includes the editorial decision letter and accompanying author responses. A lightly edited version of the letter sent to the authors after peer review is shown, indicating the most substantive concerns; minor comments are not usually included.</w:t>
      </w:r>
    </w:p>
    <w:p>
      <w:pPr>
        <w:pStyle w:val=""/>
      </w:pPr>
      <w:r>
        <w:rPr>
          <w:shd w:val="clear" w:color="" w:fill=""/>
        </w:rPr>
        <w:t xml:space="preserve">Thank you for submitting your work entitled "Activation of PTHrP-cAMP-CREB1 signaling following p53 loss is essential for osteosarcoma initiation and maintenance" for consideration by </w:t>
      </w:r>
      <w:r>
        <w:rPr>
          <w:i/>
          <w:iCs/>
          <w:shd w:val="clear" w:color="" w:fill=""/>
        </w:rPr>
        <w:t xml:space="preserve">eLife</w:t>
      </w:r>
      <w:r>
        <w:rPr>
          <w:shd w:val="clear" w:color="" w:fill=""/>
        </w:rPr>
        <w:t xml:space="preserve">. Your article has been favorably reviewed by three peer reviewers, and the evaluation has been overseen by a Reviewing Editor and Sean Morrison as the Senior Editor. One of the three reviewers has agreed to reveal his identity: Lawrence Donehower.</w:t>
      </w:r>
    </w:p>
    <w:p>
      <w:pPr>
        <w:pStyle w:val=""/>
      </w:pPr>
      <w:r>
        <w:rPr>
          <w:shd w:val="clear" w:color="" w:fill=""/>
        </w:rPr>
        <w:t xml:space="preserve">The reviewers have discussed the reviews with one another and the Reviewing Editor has drafted this decision to help you prepare a revised submission.</w:t>
      </w:r>
    </w:p>
    <w:p>
      <w:pPr>
        <w:pStyle w:val=""/>
      </w:pPr>
      <w:r>
        <w:rPr>
          <w:shd w:val="clear" w:color="" w:fill=""/>
        </w:rPr>
        <w:t xml:space="preserve">Summary:</w:t>
      </w:r>
    </w:p>
    <w:p>
      <w:pPr>
        <w:pStyle w:val=""/>
      </w:pPr>
      <w:r>
        <w:rPr>
          <w:shd w:val="clear" w:color="" w:fill=""/>
        </w:rPr>
        <w:t xml:space="preserve">The reviewers agree that your results strongly support an important role for autocrine/paracrine PTHrP-cAMP-CREB signaling in osteosarcoma pathogenesis. As you point out in the Introduction, increased PTHrP signaling in osteosarcoma has been observed previously, although PTHrP antibody treatment has not been effective in animal models (Ho et al., 2015). Your identification of the pathway as a key driver of osteosarcoma and the therapeutic opportunities it opens are very exciting discoveries. Conceptually, it would have been even more exciting if you could have somehow identified the molecular link(s) between loss of p53 and activation of PTHrP-cAMP-CREB signaling, but the reviewers are prepared to wait for another paper on this issue. Nonetheless, if you happen to have data that clarify this link, such data would strengthen the paper.</w:t>
      </w:r>
    </w:p>
    <w:p>
      <w:pPr>
        <w:pStyle w:val=""/>
      </w:pPr>
      <w:r>
        <w:rPr>
          <w:shd w:val="clear" w:color="" w:fill=""/>
        </w:rPr>
        <w:t xml:space="preserve">Essential revisions:</w:t>
      </w:r>
    </w:p>
    <w:p>
      <w:pPr>
        <w:pStyle w:val=""/>
      </w:pPr>
      <w:r>
        <w:rPr>
          <w:shd w:val="clear" w:color="" w:fill=""/>
        </w:rPr>
        <w:t xml:space="preserve">1) Tamoxifen-induced p53 deletion clearly causes an increase in PTHrP expression and subsequently cAMP production. The important results shown in </w:t>
      </w:r>
      <w:hyperlink w:anchor="F1" w:history="1">
        <w:r>
          <w:rPr>
            <w:rStyle w:val="jrnlFigRef"/>
          </w:rPr>
          <w:t xml:space="preserve">Figure 1C</w:t>
        </w:r>
      </w:hyperlink>
      <w:r>
        <w:rPr>
          <w:shd w:val="clear" w:color="" w:fill=""/>
        </w:rPr>
        <w:t xml:space="preserve"> should be expanded upon, and a cAMP time course should be shown following tamoxifen treatment. This experiment is important because the authors claim that derepression of the cAMP-CREB1 pathway is an "early event" following loss of p53, but only show cAMP levels at one time point.</w:t>
      </w:r>
    </w:p>
    <w:p>
      <w:pPr>
        <w:pStyle w:val=""/>
      </w:pPr>
      <w:r>
        <w:rPr>
          <w:shd w:val="clear" w:color="" w:fill=""/>
        </w:rPr>
        <w:t xml:space="preserve">2) The RNA-seq data in </w:t>
      </w:r>
      <w:hyperlink w:anchor="F3" w:history="1">
        <w:r>
          <w:rPr>
            <w:rStyle w:val="jrnlFigRef"/>
          </w:rPr>
          <w:t xml:space="preserve">Figure 3H</w:t>
        </w:r>
      </w:hyperlink>
      <w:r>
        <w:rPr>
          <w:shd w:val="clear" w:color="" w:fill=""/>
        </w:rPr>
        <w:t xml:space="preserve"> (an analysis of an already-published data set) shows nearly identical CREB levels in all 3 human osteoblast samples, with quite divergent levels in the OS samples. This important result should be expanded upon in more detail: do CREB levels change over the course of human OB differentiation? Ideally, additional normal samples would be included to strengthen this important finding. Along these lines, in all experiments where 'osteoblasts' are compared to various OS samples, the stage of osteoblast differentiation should be identified. The authors show clearly that CREB is down-regulated during osteoblast differentiation.</w:t>
      </w:r>
    </w:p>
    <w:p>
      <w:pPr>
        <w:pStyle w:val=""/>
      </w:pPr>
      <w:r>
        <w:rPr>
          <w:shd w:val="clear" w:color="" w:fill=""/>
        </w:rPr>
        <w:t xml:space="preserve">3) In addition to increased PTHrP levels in p53-depleted osteoblasts, reduced levels of PDEs, AKAPs, and PPs are observed. Is PTHrP overexpression alone sufficient to transform osteoblasts?</w:t>
      </w:r>
    </w:p>
    <w:p>
      <w:pPr>
        <w:pStyle w:val=""/>
      </w:pPr>
      <w:r>
        <w:rPr>
          <w:shd w:val="clear" w:color="" w:fill=""/>
        </w:rPr>
        <w:t xml:space="preserve">4) For all the experiments in </w:t>
      </w:r>
      <w:hyperlink w:anchor="F4" w:history="1">
        <w:r>
          <w:rPr>
            <w:rStyle w:val="jrnlFigRef"/>
          </w:rPr>
          <w:t xml:space="preserve">Figure 4</w:t>
        </w:r>
      </w:hyperlink>
      <w:r>
        <w:rPr>
          <w:shd w:val="clear" w:color="" w:fill=""/>
        </w:rPr>
        <w:t xml:space="preserve">, the degree of cAMP upregulation due to forskolin treatment is likely to be much greater than that observed from autocrine/paracrine PTHrP. Cyclic AMP levels should be measured and directly compared prior to drawing any conclusions from this figure.</w:t>
      </w:r>
    </w:p>
    <w:p>
      <w:pPr>
        <w:pStyle w:val=""/>
      </w:pPr>
      <w:r>
        <w:rPr>
          <w:shd w:val="clear" w:color="" w:fill=""/>
        </w:rPr>
        <w:t xml:space="preserve">5) In </w:t>
      </w:r>
      <w:hyperlink w:anchor="F6" w:history="1">
        <w:r>
          <w:rPr>
            <w:rStyle w:val="jrnlFigRef"/>
          </w:rPr>
          <w:t xml:space="preserve">Figure 6A</w:t>
        </w:r>
      </w:hyperlink>
      <w:r>
        <w:rPr>
          <w:shd w:val="clear" w:color="" w:fill=""/>
        </w:rPr>
        <w:t xml:space="preserve">, a panel of 45 previously-determined PTHrP-responsive genes is measured in osteoblasts and OS cells. While it does appear that the PTHrP-responsive genes are more likely to be upregulated in osteoblastic OS, a more global comparison of gene expression in these samples would be helpful.</w:t>
      </w:r>
    </w:p>
    <w:p>
      <w:pPr>
        <w:pStyle w:val=""/>
      </w:pPr>
      <w:r>
        <w:rPr>
          <w:shd w:val="clear" w:color="" w:fill=""/>
        </w:rPr>
        <w:t xml:space="preserve">6) In </w:t>
      </w:r>
      <w:hyperlink w:anchor="F7" w:history="1">
        <w:r>
          <w:rPr>
            <w:rStyle w:val="jrnlFigRef"/>
          </w:rPr>
          <w:t xml:space="preserve">Figure 7A</w:t>
        </w:r>
      </w:hyperlink>
      <w:r>
        <w:rPr>
          <w:shd w:val="clear" w:color="" w:fill=""/>
        </w:rPr>
        <w:t xml:space="preserve">, the conclusion that several of the GO categories enriched within OS-associated SNVs are "cAMP related" is somewhat problematic. Since cAMP is an extremely well-studied second messenger, it's not surprising that cAMP signaling has been associated with many of the GO terms identified. More rigorous methods are needed to justify the claim made. Are the GO terms more enriched in terms related to cAMP than cGMP signaling (for example)?</w:t>
      </w:r>
    </w:p>
    <w:p>
      <w:pPr>
        <w:pStyle w:val=""/>
      </w:pPr>
      <w:r>
        <w:rPr>
          <w:shd w:val="clear" w:color="" w:fill=""/>
        </w:rPr>
        <w:t xml:space="preserve">7) Similarly, the overlap between OS-associated SNVs and genes in the KEGG cAMP interactome is provocative, but it also appears that other malignancies (lymphoma, breast) have a significant overlap as well (albeit with higher p values). Is this due to a pathogenic role for cAMP signaling in these cancers? We do not expect new experiments to definitely address this issue, but would appreciate clarification of the implications of this observation for your model in the text.</w:t>
      </w:r>
    </w:p>
    <w:p>
      <w:pPr>
        <w:pStyle w:val="sub-article"/>
      </w:pPr>
    </w:p>
    <w:p>
      <w:pPr>
        <w:pStyle w:val="sub-article-title"/>
      </w:pPr>
      <w:r>
        <w:rPr>
          <w:sz w:val="40"/>
          <w:szCs w:val="40"/>
          <w:b/>
          <w:shd w:val="clear" w:color="" w:fill=""/>
        </w:rPr>
        <w:t xml:space="preserve">Author response</w:t>
      </w:r>
    </w:p>
    <w:p>
      <w:pPr>
        <w:pStyle w:val="sub-body"/>
      </w:pPr>
    </w:p>
    <w:p>
      <w:pPr>
        <w:pStyle w:val=""/>
      </w:pPr>
      <w:r>
        <w:rPr>
          <w:i/>
          <w:iCs/>
          <w:shd w:val="clear" w:color="" w:fill=""/>
        </w:rPr>
        <w:t xml:space="preserve">Summary:</w:t>
      </w:r>
      <w:r>
        <w:rPr>
          <w:shd w:val="clear" w:color="" w:fill=""/>
        </w:rPr>
        <w:t xml:space="preserve"> </w:t>
      </w:r>
    </w:p>
    <w:p>
      <w:pPr>
        <w:pStyle w:val=""/>
      </w:pPr>
      <w:br/>
      <w:r>
        <w:rPr>
          <w:i/>
          <w:iCs/>
          <w:shd w:val="clear" w:color="" w:fill=""/>
        </w:rPr>
        <w:t xml:space="preserve"> The reviewers agree that your results strongly support an important role for autocrine/paracrine PTHrP/cAMP/CREB signaling in osteosarcoma pathogenesis. As you point out in the Introduction, increased PTHrP signaling in osteosarcoma has been observed previously, although PTHrP antibody treatment has not been effective in animal models (Ho et al., 2015). Your identification of the pathway as a key driver of osteosarcoma and the therapeutic opportunities it opens are very exciting discoveries. Conceptually, it would have been even more exciting if you could have somehow identified the molecular link(s) between loss of p53 and activation of PTHrP/cAMP/CREB signaling, but the reviewers are prepared to wait for another paper on this issue. Nonetheless, if you happen to have data that clarify this link, such data would strengthen the paper. </w:t>
      </w:r>
      <w:br/>
      <w:br/>
      <w:r>
        <w:rPr>
          <w:shd w:val="clear" w:color="" w:fill=""/>
        </w:rPr>
        <w:t xml:space="preserve">We thank the editor and reviewers for their positive comments and for the opportunity to submit a revised version of our manuscript. We have incomplete preliminary data demonstrating that activation of the p53 response blunts the cAMP/CREB signalling response and would therefore only be in a position to speculate rather than provide a more definitive interpretation of the nature of the interaction. We are actively working on this and have initiated ChIP-seq experiments to resolve this at genome-wide resolution. We hope that you will find the revised manuscript with the additional data and text modifications as requested suitable for publication in </w:t>
      </w:r>
      <w:r>
        <w:rPr>
          <w:i/>
          <w:iCs/>
          <w:shd w:val="clear" w:color="" w:fill=""/>
        </w:rPr>
        <w:t xml:space="preserve">eLife</w:t>
      </w:r>
      <w:r>
        <w:rPr>
          <w:shd w:val="clear" w:color="" w:fill=""/>
        </w:rPr>
        <w:t xml:space="preserve">.</w:t>
      </w:r>
    </w:p>
    <w:p>
      <w:pPr>
        <w:pStyle w:val=""/>
      </w:pPr>
      <w:r>
        <w:rPr>
          <w:i/>
          <w:iCs/>
          <w:shd w:val="clear" w:color="" w:fill=""/>
        </w:rPr>
        <w:t xml:space="preserve">Essential revisions:</w:t>
      </w:r>
      <w:r>
        <w:rPr>
          <w:shd w:val="clear" w:color="" w:fill=""/>
        </w:rPr>
        <w:t xml:space="preserve"> </w:t>
      </w:r>
    </w:p>
    <w:p>
      <w:pPr>
        <w:pStyle w:val=""/>
      </w:pPr>
      <w:br/>
      <w:r>
        <w:rPr>
          <w:i/>
          <w:iCs/>
          <w:shd w:val="clear" w:color="" w:fill=""/>
        </w:rPr>
        <w:t xml:space="preserve"> 1) Tamoxifen-induced p53 deletion clearly causes an increase in PTHrP expression and subsequently cAMP production. The important results shown in </w:t>
      </w:r>
      <w:hyperlink w:anchor="F1" w:history="1">
        <w:r>
          <w:rPr>
            <w:rStyle w:val="jrnlFigRef"/>
          </w:rPr>
          <w:t xml:space="preserve">Figure 1C</w:t>
        </w:r>
      </w:hyperlink>
      <w:r>
        <w:rPr>
          <w:i/>
          <w:iCs/>
          <w:shd w:val="clear" w:color="" w:fill=""/>
        </w:rPr>
        <w:t xml:space="preserve"> should be expanded upon, and a cAMP time course should be shown following tamoxifen treatment. This experiment is important because the authors claim that derepression of the cAMP-CREB1 pathway is an "early event" following loss of p53, but only show cAMP levels at one time point. </w:t>
      </w:r>
      <w:br/>
      <w:br/>
      <w:r>
        <w:rPr>
          <w:shd w:val="clear" w:color="" w:fill=""/>
        </w:rPr>
        <w:t xml:space="preserve"> </w:t>
      </w:r>
    </w:p>
    <w:p>
      <w:pPr>
        <w:pStyle w:val=""/>
      </w:pPr>
      <w:r>
        <w:rPr>
          <w:shd w:val="clear" w:color="" w:fill=""/>
        </w:rPr>
        <w:t xml:space="preserve">We have included data from a detailed time course using primary osteoblasts isolated from </w:t>
      </w:r>
      <w:r>
        <w:rPr>
          <w:i/>
          <w:iCs/>
          <w:shd w:val="clear" w:color="" w:fill=""/>
        </w:rPr>
        <w:t xml:space="preserve">R26</w:t>
      </w:r>
      <w:r>
        <w:rPr>
          <w:shd w:val="clear" w:color="" w:fill=""/>
        </w:rPr>
        <w:t xml:space="preserve">-CreER</w:t>
      </w:r>
      <w:r>
        <w:rPr>
          <w:vertAlign w:val="superscript"/>
          <w:shd w:val="clear" w:color="" w:fill=""/>
        </w:rPr>
        <w:t xml:space="preserve">T2ki/+</w:t>
      </w:r>
      <w:r>
        <w:rPr>
          <w:i/>
          <w:iCs/>
          <w:shd w:val="clear" w:color="" w:fill=""/>
        </w:rPr>
        <w:t xml:space="preserve">p53</w:t>
      </w:r>
      <w:r>
        <w:rPr>
          <w:i/>
          <w:iCs/>
          <w:vertAlign w:val="superscript"/>
          <w:shd w:val="clear" w:color="" w:fill=""/>
        </w:rPr>
        <w:t xml:space="preserve">+/+</w:t>
      </w:r>
      <w:r>
        <w:rPr>
          <w:shd w:val="clear" w:color="" w:fill=""/>
        </w:rPr>
        <w:t xml:space="preserve">(WT) and </w:t>
      </w:r>
      <w:r>
        <w:rPr>
          <w:i/>
          <w:iCs/>
          <w:shd w:val="clear" w:color="" w:fill=""/>
        </w:rPr>
        <w:t xml:space="preserve">R26</w:t>
      </w:r>
      <w:r>
        <w:rPr>
          <w:shd w:val="clear" w:color="" w:fill=""/>
        </w:rPr>
        <w:t xml:space="preserve">-CreER</w:t>
      </w:r>
      <w:r>
        <w:rPr>
          <w:vertAlign w:val="superscript"/>
          <w:shd w:val="clear" w:color="" w:fill=""/>
        </w:rPr>
        <w:t xml:space="preserve">T2ki/+</w:t>
      </w:r>
      <w:r>
        <w:rPr>
          <w:i/>
          <w:iCs/>
          <w:shd w:val="clear" w:color="" w:fill=""/>
        </w:rPr>
        <w:t xml:space="preserve">p53</w:t>
      </w:r>
      <w:r>
        <w:rPr>
          <w:i/>
          <w:iCs/>
          <w:vertAlign w:val="superscript"/>
          <w:shd w:val="clear" w:color="" w:fill=""/>
        </w:rPr>
        <w:t xml:space="preserve">fl/fl</w:t>
      </w:r>
      <w:r>
        <w:rPr>
          <w:shd w:val="clear" w:color="" w:fill=""/>
        </w:rPr>
        <w:t xml:space="preserve">(KO) (new data – </w:t>
      </w:r>
      <w:hyperlink w:anchor="F1" w:history="1">
        <w:r>
          <w:rPr>
            <w:rStyle w:val="jrnlFigRef"/>
          </w:rPr>
          <w:t xml:space="preserve">Figure 1C</w:t>
        </w:r>
      </w:hyperlink>
      <w:r>
        <w:rPr>
          <w:shd w:val="clear" w:color="" w:fill=""/>
        </w:rPr>
        <w:t xml:space="preserve">). in vitrotamoxifen treatment was used to induce deletion of p53. Over 21 days culture, a loss of expression of p53 led to an acute rise in cAMP levels as compared to both wild-type controls and the non-tamoxifen treated isogenic cultures. </w:t>
      </w:r>
      <w:r>
        <w:rPr>
          <w:i/>
          <w:iCs/>
          <w:shd w:val="clear" w:color="" w:fill=""/>
        </w:rPr>
        <w:t xml:space="preserve">R26</w:t>
      </w:r>
      <w:r>
        <w:rPr>
          <w:shd w:val="clear" w:color="" w:fill=""/>
        </w:rPr>
        <w:t xml:space="preserve">-CreER</w:t>
      </w:r>
      <w:r>
        <w:rPr>
          <w:vertAlign w:val="superscript"/>
          <w:shd w:val="clear" w:color="" w:fill=""/>
        </w:rPr>
        <w:t xml:space="preserve">T2ki/+</w:t>
      </w:r>
      <w:r>
        <w:rPr>
          <w:i/>
          <w:iCs/>
          <w:shd w:val="clear" w:color="" w:fill=""/>
        </w:rPr>
        <w:t xml:space="preserve">p53</w:t>
      </w:r>
      <w:r>
        <w:rPr>
          <w:i/>
          <w:iCs/>
          <w:vertAlign w:val="superscript"/>
          <w:shd w:val="clear" w:color="" w:fill=""/>
        </w:rPr>
        <w:t xml:space="preserve">+/+</w:t>
      </w:r>
      <w:r>
        <w:rPr>
          <w:shd w:val="clear" w:color="" w:fill=""/>
        </w:rPr>
        <w:t xml:space="preserve">(WT) did not show any changes in cAMP levels compared to non-tamoxifen treated cells at the end of the time course. These data are consistent with the qPCR results in </w:t>
      </w:r>
      <w:hyperlink w:anchor="F1" w:history="1">
        <w:r>
          <w:rPr>
            <w:rStyle w:val="jrnlFigRef"/>
          </w:rPr>
          <w:t xml:space="preserve">Figure 1A</w:t>
        </w:r>
      </w:hyperlink>
      <w:r>
        <w:rPr>
          <w:shd w:val="clear" w:color="" w:fill=""/>
        </w:rPr>
        <w:t xml:space="preserve"> and indicate that the derepression of cAMP levels, and pathway activation as indicated by CREB1 transcriptional targets, is an "early event" following loss of p53. Note the new cAMP data replaces the original data and has been normalized to protein content, performed with a cAMP radioimmunoassay.</w:t>
      </w:r>
    </w:p>
    <w:p>
      <w:pPr>
        <w:pStyle w:val=""/>
      </w:pPr>
      <w:r>
        <w:rPr>
          <w:i/>
          <w:iCs/>
          <w:shd w:val="clear" w:color="" w:fill=""/>
        </w:rPr>
        <w:t xml:space="preserve">2) The RNA-seq data in </w:t>
      </w:r>
      <w:hyperlink w:anchor="F3" w:history="1">
        <w:r>
          <w:rPr>
            <w:rStyle w:val="jrnlFigRef"/>
          </w:rPr>
          <w:t xml:space="preserve">Figure 3H</w:t>
        </w:r>
      </w:hyperlink>
      <w:r>
        <w:rPr>
          <w:i/>
          <w:iCs/>
          <w:shd w:val="clear" w:color="" w:fill=""/>
        </w:rPr>
        <w:t xml:space="preserve"> (an analysis of an already-published data set) shows nearly identical CREB levels in all 3 human osteoblast samples, with quite divergent levels in the OS samples. This important result should be expanded upon in more detail: do CREB levels change over the course of human OB differentiation? Ideally, additional normal samples would be included to strengthen this important finding. Along these lines, in all experiments where 'osteoblasts' are compared to various OS samples, the stage of osteoblast differentiation should be identified. The authors show clearly that CREB is down-regulated during osteoblast differentiation. </w:t>
      </w:r>
      <w:br/>
      <w:br/>
      <w:r>
        <w:rPr>
          <w:shd w:val="clear" w:color="" w:fill=""/>
        </w:rPr>
        <w:t xml:space="preserve"> </w:t>
      </w:r>
    </w:p>
    <w:p>
      <w:pPr>
        <w:pStyle w:val=""/>
      </w:pPr>
      <w:r>
        <w:rPr>
          <w:shd w:val="clear" w:color="" w:fill=""/>
        </w:rPr>
        <w:t xml:space="preserve">The data used to assess </w:t>
      </w:r>
      <w:r>
        <w:rPr>
          <w:i/>
          <w:iCs/>
          <w:shd w:val="clear" w:color="" w:fill=""/>
        </w:rPr>
        <w:t xml:space="preserve">CREB1</w:t>
      </w:r>
      <w:r>
        <w:rPr>
          <w:shd w:val="clear" w:color="" w:fill=""/>
        </w:rPr>
        <w:t xml:space="preserve"> levels in </w:t>
      </w:r>
      <w:hyperlink w:anchor="F3" w:history="1">
        <w:r>
          <w:rPr>
            <w:rStyle w:val="jrnlFigRef"/>
          </w:rPr>
          <w:t xml:space="preserve">Figure 3H</w:t>
        </w:r>
      </w:hyperlink>
      <w:r>
        <w:rPr>
          <w:shd w:val="clear" w:color="" w:fill=""/>
        </w:rPr>
        <w:t xml:space="preserve"> was obtained from a publically available, previously published data set used in Moriarty et al. (Nat Genet. 2015 Jun;47(6):615-24) and this data set only contained 3 normal osteoblast samples. Whilst is would not be possible to add additional control osteoblast samples directly to this data set, we have now assessed the status of CREB1 expression (both transcript and protein) in 5 independent human primary osteoblasts samples obtained from normal human bone. Cells from independent donors were subjected to osteogenic differentiation conditions for 28 days. By transcript expression </w:t>
      </w:r>
      <w:r>
        <w:rPr>
          <w:i/>
          <w:iCs/>
          <w:shd w:val="clear" w:color="" w:fill=""/>
        </w:rPr>
        <w:t xml:space="preserve">CREB1</w:t>
      </w:r>
      <w:r>
        <w:rPr>
          <w:shd w:val="clear" w:color="" w:fill=""/>
        </w:rPr>
        <w:t xml:space="preserve"> reduces concomitant with the induction of osteoblast differentiation (as assessed by induction of transcripts associated with the transition to mature osteoblasts/osteocytes). This result in primary human osteoblast is highly comparable to the data we obtained with the primary murine long bone osteoblasts and supports that interpretation that in normal osteoblastic cells CREB1 levels reduce as the cells undergo differentiation. The new data is in </w:t>
      </w:r>
      <w:hyperlink w:anchor="F3-S2" w:history="1">
        <w:r>
          <w:rPr>
            <w:rStyle w:val="jrnlFigRef"/>
          </w:rPr>
          <w:t xml:space="preserve">Figure 3—figure supplement 2C-D</w:t>
        </w:r>
      </w:hyperlink>
      <w:r>
        <w:rPr>
          <w:shd w:val="clear" w:color="" w:fill=""/>
        </w:rPr>
        <w:t xml:space="preserve">.</w:t>
      </w:r>
    </w:p>
    <w:p>
      <w:pPr>
        <w:pStyle w:val=""/>
      </w:pPr>
      <w:r>
        <w:rPr>
          <w:shd w:val="clear" w:color="" w:fill=""/>
        </w:rPr>
        <w:t xml:space="preserve">The populations we refer to when we describe “primary osteoblastic cells” are cells isolated from crushed, collagenase digested murine lone bones (tibia/femur). These cells are isolated and plated onto tissue culture dishes, allowed to expand for 5-7 days and then used for experiments. By flow cytometry, these cells are negative for haematopoietic markers (CD45, CD11b, F4/80), negative for the endothelial cell surface marker CD31 and co-express CD51 and Sca-1. The majority of the cells have a cell surface phenotype consistent with pre-osteoblasts (lin-CD45-CD31-CD51+Sca1+) when the cultures are initiated and when induced to differentiate acquire a mature osteoblast/osteocyte gene expression profile. Whilst still relative heterogeneous (at least by haematopoietic population standards) these cells are a considerably more pure and comparable population to the osteosarcoma derived cells than any other alternative that doesn’t involve FACS sorting. We have included the following text:</w:t>
      </w:r>
    </w:p>
    <w:p>
      <w:pPr>
        <w:pStyle w:val=""/>
      </w:pPr>
      <w:r>
        <w:rPr>
          <w:shd w:val="clear" w:color="" w:fill=""/>
        </w:rPr>
        <w:t xml:space="preserve">“As a control population (referred to herein as “primary osteoblasts”), we isolated osteoblastic cells from the collagenase digested long bones of wild-type C57BL/6 mice. […] The majority of the cells have a cell surface phenotype consistent with pre-osteoblasts (lin-CD45-CD31-CD51+Sca1+) when the cultures are initiated and when induced to differentiate acquire a mature osteoblast/osteocyte gene expression profile.”</w:t>
      </w:r>
    </w:p>
    <w:p>
      <w:pPr>
        <w:pStyle w:val=""/>
      </w:pPr>
      <w:r>
        <w:rPr>
          <w:i/>
          <w:iCs/>
          <w:shd w:val="clear" w:color="" w:fill=""/>
        </w:rPr>
        <w:t xml:space="preserve">3) In addition to increased PTHrP levels in p53-depleted osteoblasts, reduced levels of PDEs, AKAPs, and PPs are observed. Is PTHrP overexpression alone sufficient to transform osteoblasts? </w:t>
      </w:r>
      <w:br/>
      <w:br/>
      <w:r>
        <w:rPr>
          <w:shd w:val="clear" w:color="" w:fill=""/>
        </w:rPr>
        <w:t xml:space="preserve"> </w:t>
      </w:r>
    </w:p>
    <w:p>
      <w:pPr>
        <w:pStyle w:val=""/>
      </w:pPr>
      <w:r>
        <w:rPr>
          <w:shd w:val="clear" w:color="" w:fill=""/>
        </w:rPr>
        <w:t xml:space="preserve">We thank the reviewers for this comment as it has prompted us to explore the direct role of PTHrP in primary osteoblasts. To access if PTHrP overexpression alone was sufficient to immortalize normal cells, we retro-virally expressed PTHrP in normal osteoblasts. To confirm the we had in fact overexpressed PTHrP, we performed a bioassay for PTHrP in the media of the infected cells and empty vector infected control osteoblasts (note that this assay is performed by collecting the tissue culture media from the infected cells and assaying cAMP production on an independent cell line, UMR106.01, that constitutively express PTHR1). This analysis confirmed overexpression of PTHrP.</w:t>
      </w:r>
    </w:p>
    <w:p>
      <w:pPr>
        <w:pStyle w:val=""/>
      </w:pPr>
      <w:r>
        <w:rPr>
          <w:shd w:val="clear" w:color="" w:fill=""/>
        </w:rPr>
        <w:t xml:space="preserve">When we assessed the primary long bone osteoblasts overexpressing PTHrP we were surprised to find that they were poorly proliferative with a large increase in the proportions of dead cells (as assessed by AnnexinV/7AAD staining). This result was reproducible and occurred in independent cultures. We therefore conclude that increased PTHrP alone is not able to immortalise osteoblastic cells. New data in </w:t>
      </w:r>
      <w:hyperlink w:anchor="F2-S2" w:history="1">
        <w:r>
          <w:rPr>
            <w:rStyle w:val="jrnlFigRef"/>
          </w:rPr>
          <w:t xml:space="preserve">Figure 2—figure supplement 2A-C</w:t>
        </w:r>
      </w:hyperlink>
      <w:r>
        <w:rPr>
          <w:shd w:val="clear" w:color="" w:fill=""/>
        </w:rPr>
        <w:t xml:space="preserve">.</w:t>
      </w:r>
    </w:p>
    <w:p>
      <w:pPr>
        <w:pStyle w:val=""/>
      </w:pPr>
      <w:br/>
      <w:r>
        <w:rPr>
          <w:i/>
          <w:iCs/>
          <w:shd w:val="clear" w:color="" w:fill=""/>
        </w:rPr>
        <w:t xml:space="preserve"> 4) For all the experiments in </w:t>
      </w:r>
      <w:hyperlink w:anchor="F4" w:history="1">
        <w:r>
          <w:rPr>
            <w:rStyle w:val="jrnlFigRef"/>
          </w:rPr>
          <w:t xml:space="preserve">Figure 4</w:t>
        </w:r>
      </w:hyperlink>
      <w:r>
        <w:rPr>
          <w:i/>
          <w:iCs/>
          <w:shd w:val="clear" w:color="" w:fill=""/>
        </w:rPr>
        <w:t xml:space="preserve">, the degree of cAMP upregulation due to forskolin treatment is likely to be much greater than that observed from autocrine/paracrine PTHrP. Cyclic AMP levels should be measured and directly compared prior to drawing any conclusions from this figure. </w:t>
      </w:r>
      <w:br/>
      <w:br/>
      <w:r>
        <w:rPr>
          <w:shd w:val="clear" w:color="" w:fill=""/>
        </w:rPr>
        <w:t xml:space="preserve"> </w:t>
      </w:r>
    </w:p>
    <w:p>
      <w:pPr>
        <w:pStyle w:val=""/>
      </w:pPr>
      <w:r>
        <w:rPr>
          <w:shd w:val="clear" w:color="" w:fill=""/>
        </w:rPr>
        <w:t xml:space="preserve">We agree that forskolin is a supra-physiological inducer of cAMP. We have now included direct measurement of intracellular cAMP. The levels induced by forskolin are significantly higher, likely the maximal stimulation of this pathway in these cells. We have modified the text (subsection “Constitutively active cAMP differentially impacts primary osteoblasts and p53-deficient OS”, and new data </w:t>
      </w:r>
      <w:hyperlink w:anchor="F4-S2" w:history="1">
        <w:r>
          <w:rPr>
            <w:rStyle w:val="jrnlFigRef"/>
          </w:rPr>
          <w:t xml:space="preserve">Figure 4—figure supplement 2A-C</w:t>
        </w:r>
      </w:hyperlink>
      <w:r>
        <w:rPr>
          <w:shd w:val="clear" w:color="" w:fill=""/>
        </w:rPr>
        <w:t xml:space="preserve">) to reflect the measurements but believe that these experiments are still worthwhile and the biology reflects an important observation of the effects of elevated cAMP in osteoblasts compared to osteosarcoma cells. As PTHR1 levels are different between the wild-type osteoblasts and also between the OS subtypes (osteoblastic OS express more PTHR1 than fibroblastic OS) we used forskolin to allow a more meaningful comparison of the effects of elevating cAMP.</w:t>
      </w:r>
    </w:p>
    <w:p>
      <w:pPr>
        <w:pStyle w:val=""/>
      </w:pPr>
      <w:br/>
      <w:r>
        <w:rPr>
          <w:i/>
          <w:iCs/>
          <w:shd w:val="clear" w:color="" w:fill=""/>
        </w:rPr>
        <w:t xml:space="preserve"> 5) In </w:t>
      </w:r>
      <w:hyperlink w:anchor="F6" w:history="1">
        <w:r>
          <w:rPr>
            <w:rStyle w:val="jrnlFigRef"/>
          </w:rPr>
          <w:t xml:space="preserve">Figure 6A</w:t>
        </w:r>
      </w:hyperlink>
      <w:r>
        <w:rPr>
          <w:i/>
          <w:iCs/>
          <w:shd w:val="clear" w:color="" w:fill=""/>
        </w:rPr>
        <w:t xml:space="preserve">, a panel of 45 previously-determined PTHrP-responsive genes is measured in osteoblasts and OS cells. While it does appear that the PTHrP-responsive genes are more likely to be upregulated in osteoblastic OS, a more global comparison of gene expression in these samples would be helpful. </w:t>
      </w:r>
      <w:br/>
      <w:br/>
      <w:r>
        <w:rPr>
          <w:shd w:val="clear" w:color="" w:fill=""/>
        </w:rPr>
        <w:t xml:space="preserve"> </w:t>
      </w:r>
    </w:p>
    <w:p>
      <w:pPr>
        <w:pStyle w:val=""/>
      </w:pPr>
      <w:r>
        <w:rPr>
          <w:shd w:val="clear" w:color="" w:fill=""/>
        </w:rPr>
        <w:t xml:space="preserve">We thank the reviewers for this suggestion. We have previously published an extensive characterisation of and comparison between the fibroblastic and osteoblastic OS models (see Mutsears et al., Bone 2013 Jul;55(1):166-78). This work included a global comparison of gene expression between these models and pathway analysis (GSEA). This comparison was limited to the two tumor subtypes. We do not presently have RNA-seq or microarrays of the primary osteoblasts as we have utilised in the present studies to allow a comparison across normal osteoblastic cells, fibroblastic and osteoblastic OS. Profiling of these normal populations is planned but has not been completed to date.</w:t>
      </w:r>
    </w:p>
    <w:p>
      <w:pPr>
        <w:pStyle w:val=""/>
      </w:pPr>
      <w:br/>
      <w:r>
        <w:rPr>
          <w:i/>
          <w:iCs/>
          <w:shd w:val="clear" w:color="" w:fill=""/>
        </w:rPr>
        <w:t xml:space="preserve"> 6) In </w:t>
      </w:r>
      <w:hyperlink w:anchor="F7" w:history="1">
        <w:r>
          <w:rPr>
            <w:rStyle w:val="jrnlFigRef"/>
          </w:rPr>
          <w:t xml:space="preserve">Figure 7A</w:t>
        </w:r>
      </w:hyperlink>
      <w:r>
        <w:rPr>
          <w:i/>
          <w:iCs/>
          <w:shd w:val="clear" w:color="" w:fill=""/>
        </w:rPr>
        <w:t xml:space="preserve">, the conclusion that several of the GO categories enriched within OS-associated SNVs are "cAMP related" is somewhat problematic. Since cAMP is an extremely well-studied second messenger, it's not surprising that cAMP signaling has been associated with many of the GO terms identified. More rigorous methods are needed to justify the claim made. Are the GO terms more enriched in terms related to cAMP than cGMP signaling (for example)? </w:t>
      </w:r>
      <w:br/>
      <w:br/>
      <w:r>
        <w:rPr>
          <w:shd w:val="clear" w:color="" w:fill=""/>
        </w:rPr>
        <w:t xml:space="preserve"> </w:t>
      </w:r>
    </w:p>
    <w:p>
      <w:pPr>
        <w:pStyle w:val=""/>
      </w:pPr>
      <w:r>
        <w:rPr>
          <w:shd w:val="clear" w:color="" w:fill=""/>
        </w:rPr>
        <w:t xml:space="preserve">We thank the reviewers for this comment as it is an important consideration. We have reassessed the enrichment of somatic SNVs with the tumors datasets within the cAMP, cGMP and a data set that is exclusive to each (i.e. with the genes common to both pathways removed and the respective sets reassessed). This analysis confirms our original finding that there is a significant and profound enrichment of somatic SNVs within the cAMP pathway in OS. We see some enrichment of cGMP pathways components, but to a much lesser extend that the cAMP pathway components. This is not unique to this tumor type, but is most statistically enriched within OS of the tumor types that we have assessed. We have included this as a new figure supplement (</w:t>
      </w:r>
      <w:hyperlink w:anchor="F7-S1" w:history="1">
        <w:r>
          <w:rPr>
            <w:rStyle w:val="jrnlFigRef"/>
          </w:rPr>
          <w:t xml:space="preserve">Figure 7—figure supplement 1</w:t>
        </w:r>
      </w:hyperlink>
      <w:r>
        <w:rPr>
          <w:shd w:val="clear" w:color="" w:fill=""/>
        </w:rPr>
        <w:t xml:space="preserve">).</w:t>
      </w:r>
    </w:p>
    <w:p>
      <w:pPr>
        <w:pStyle w:val=""/>
      </w:pPr>
      <w:r>
        <w:rPr>
          <w:i/>
          <w:iCs/>
          <w:shd w:val="clear" w:color="" w:fill=""/>
        </w:rPr>
        <w:t xml:space="preserve">7) Similarly, the overlap between OS-associated SNVs and genes in the KEGG cAMP interactome is provocative, but it also appears that other malignancies (lymphoma, breast) have a significant overlap as well (albeit with higher p values). Is this due to a pathogenic role for cAMP signaling in these cancers? We do not expect new experiments to definitely address this issue, but would appreciate clarification of the implications of this observation for your model in the text.</w:t>
      </w:r>
      <w:r>
        <w:rPr>
          <w:shd w:val="clear" w:color="" w:fill=""/>
        </w:rPr>
        <w:t xml:space="preserve"> </w:t>
      </w:r>
    </w:p>
    <w:p>
      <w:pPr>
        <w:pStyle w:val=""/>
      </w:pPr>
      <w:r>
        <w:rPr>
          <w:shd w:val="clear" w:color="" w:fill=""/>
        </w:rPr>
        <w:t xml:space="preserve">We do not mean to represent the activation of cAMP related pathways, and PKA in particular, as an OS unique event. It is well described in the contexts of other tumours, breast and haematological malignancies amongst other tumors, that this pathway is activated. We have amended the text, references and Discussion to reflect this. cAMP is regulated by the opposing effects of adenylyl cyclase and phosphodiesterases (PDEs). Both these components are regulated by a multitude of pathways like calcium signaling through calmodulin, G-proteins, inositol lipids and receptor tyrosine kinases. As many of these pathways are important for malignancies such as breast cancer and lymphoma, we would expect a significant enrichment of other malignancies within the cAMP component. What is notable is that OS is the highly enriched and the biological assessment of this pathway supports this.</w:t>
      </w:r>
    </w:p>
    <w:sectPr>
      <w:pgSz w:orient="portrait" w:w="12240" w:h="18720"/>
      <w:pgMar w:top="600" w:right="600" w:bottom="600" w:left="600" w:header="720" w:footer="720" w:gutter="0"/>
      <w:cols w:num="1" w:space="72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49">
    <w:nsid w:val="169365FC"/>
    <w:multiLevelType w:val="multilevel"/>
    <w:lvl w:ilvl="0">
      <w:start w:val="1"/>
      <w:numFmt w:val="decimal"/>
      <w:suff w:val="tab"/>
      <w:lvlText w:val="%1."/>
      <w:pPr>
        <w:tabs>
          <w:tab w:val="num" w:pos="360"/>
        </w:tabs>
        <w:ind w:left="600" w:hanging="360"/>
      </w:pPr>
      <w:rPr>
        <w:rFonts/>
      </w:rPr>
    </w:lvl>
    <w:lvl w:ilvl="1">
      <w:start w:val="1"/>
      <w:numFmt w:val="lowerLetter"/>
      <w:suff w:val="tab"/>
      <w:lvlText w:val="%2."/>
      <w:pPr>
        <w:tabs>
          <w:tab w:val="num" w:pos="720"/>
        </w:tabs>
        <w:ind w:left="1000" w:hanging="360"/>
      </w:pPr>
      <w:rPr>
        <w:rFonts/>
      </w:rPr>
    </w:lvl>
    <w:lvl w:ilvl="2">
      <w:start w:val="1"/>
      <w:numFmt w:val="lowerRoman"/>
      <w:suff w:val="tab"/>
      <w:lvlText w:val="%3"/>
      <w:pPr>
        <w:tabs>
          <w:tab w:val="num" w:pos="1000"/>
        </w:tabs>
        <w:ind w:left="1500" w:hanging="360"/>
      </w:pPr>
      <w:rPr>
        <w:rFonts/>
      </w:rPr>
    </w:lvl>
  </w:abstractNum>
  <w:num w:numId="49">
    <w:abstractNumId w:val="49"/>
  </w:num>
</w:numbering>
</file>

<file path=word/settings.xml><?xml version="1.0" encoding="utf-8"?>
<w:settings xmlns:r="http://schemas.openxmlformats.org/officeDocument/2006/relationships" xmlns:w="http://schemas.openxmlformats.org/wordprocessingml/2006/main" xmlns:m="http://schemas.openxmlformats.org/officeDocument/2006/math" xmlns:sl="http://schemas.openxmlformats.org/schemaLibrary/2006/main" xmlns:o="urn:schemas-microsoft-com:office:office" xmlns:v="urn:schemas-microsoft-com:vml" xmlns:w10="urn:schemas-microsoft-com:office:word">
  <w:zoom w:percent="100"/>
  <w:defaultTabStop w:val="708"/>
  <w:hyphenationZone w:val="425"/>
  <w:characterSpacingControl w:val="doNotCompress"/>
  <w:themeFontLang w:val="en-US"/>
  <w:decimalSymbol w:val="."/>
  <w:listSeparator w:val=";"/>
  <w:compat>
    <w:compatSetting w:name="compatibilityMode" w:uri="http://schemas.microsoft.com/office/word" w:val="12"/>
  </w:compat>
  <m:mathPr>
    <m:mathFont m:val="Cambria Math"/>
    <m:brkBin m:val="before"/>
    <m:brkBinSub m:val="--"/>
    <m:smallFrac m:val="off"/>
    <m:dispDef/>
    <m:lMargin m:val="0"/>
    <m:rMargin m:val="0"/>
    <m:defJc m:val="centerGroup"/>
    <m:wrapIndent m:val="1440"/>
    <m:intLim m:val="subSup"/>
    <m:naryLim m:val="undOvr"/>
  </m:mathPr>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r="http://schemas.openxmlformats.org/officeDocument/2006/relationships" xmlns:w="http://schemas.openxmlformats.org/wordprocessingml/2006/main">
  <w:docDefaults>
    <w:rPrDefault>
      <w:rPr>
        <w:rFonts w:ascii="Arial" w:hAnsi="Arial" w:eastAsia="Arial" w:cs="Arial"/>
        <w:sz w:val="20"/>
        <w:szCs w:val="20"/>
      </w:rPr>
    </w:rPrDefault>
  </w:docDefaults>
  <w:style w:type="paragraph" w:default="1" w:styleId="Normal">
    <w:name w:val="Normal"/>
  </w:style>
  <w:style w:type="character" w:styleId="FootnoteReference">
    <w:name w:val="Footnote Reference"/>
    <w:semiHidden/>
    <w:unhideWhenUsed/>
    <w:rPr>
      <w:vertAlign w:val="superscript"/>
    </w:rPr>
  </w:style>
  <w:style w:type="character">
    <w:name w:val="strikethrough"/>
    <w:rPr>
      <w:strike/>
    </w:rPr>
  </w:style>
  <w:style w:type="character">
    <w:name w:val="doubleStrikethrough"/>
    <w:rPr>
      <w:dstrike/>
    </w:rPr>
  </w:style>
  <w:style w:type="paragraph" w:customStyle="1" w:styleId="jrnlSecPara">
    <w:name w:val="jrnlSecPara"/>
    <w:basedOn w:val="Normal"/>
    <w:pPr>
      <w:ind w:left="0" w:right="0" w:firstLine="240"/>
      <w:spacing w:before="20" w:after="100"/>
    </w:pPr>
  </w:style>
  <w:style w:type="paragraph" w:customStyle="1" w:styleId="jrnlHead1">
    <w:name w:val="jrnlHead1"/>
    <w:basedOn w:val="Normal"/>
    <w:pPr/>
  </w:style>
  <w:style w:type="paragraph" w:customStyle="1" w:styleId="jrnlHead2">
    <w:name w:val="jrnlHead2"/>
    <w:basedOn w:val="Normal"/>
    <w:pPr/>
  </w:style>
  <w:style w:type="paragraph" w:customStyle="1" w:styleId="jrnlHead3">
    <w:name w:val="jrnlHead3"/>
    <w:basedOn w:val="Normal"/>
    <w:pPr/>
  </w:style>
  <w:style w:type="paragraph" w:customStyle="1" w:styleId="jrnlDOI">
    <w:name w:val="jrnlDOI"/>
    <w:basedOn w:val="Normal"/>
    <w:pPr/>
  </w:style>
  <w:style w:type="paragraph" w:customStyle="1" w:styleId="jrnlVolume">
    <w:name w:val="jrnlVolume"/>
    <w:basedOn w:val="Normal"/>
    <w:pPr/>
  </w:style>
  <w:style w:type="paragraph" w:customStyle="1" w:styleId="jrnlArtID">
    <w:name w:val="jrnlArtID"/>
    <w:basedOn w:val="Normal"/>
    <w:pPr/>
  </w:style>
  <w:style w:type="paragraph" w:customStyle="1" w:styleId="jrnlArtTitle">
    <w:name w:val="jrnlArtTitle"/>
    <w:basedOn w:val="Normal"/>
    <w:pPr>
      <w:shd w:val="clear" w:color="" w:fill="#afdfef"/>
    </w:pPr>
  </w:style>
  <w:style w:type="character">
    <w:name w:val="jrnlBoxBlock"/>
    <w:rPr>
      <w:b/>
    </w:rPr>
  </w:style>
  <w:style w:type="paragraph" w:customStyle="1" w:styleId="jrnlBoxCaption">
    <w:name w:val="jrnlBoxCaption"/>
    <w:basedOn w:val="Normal"/>
    <w:pPr/>
  </w:style>
  <w:style w:type="paragraph" w:customStyle="1" w:styleId="jrnlBoxPara">
    <w:name w:val="jrnlBoxPara"/>
    <w:basedOn w:val="Normal"/>
    <w:pPr/>
  </w:style>
  <w:style w:type="paragraph" w:customStyle="1" w:styleId="jrnlBoxText">
    <w:name w:val="jrnlBoxText"/>
    <w:basedOn w:val="Normal"/>
    <w:pPr>
      <w:ind w:left="0" w:right="0" w:firstLine="240"/>
      <w:spacing w:before="20" w:after="100"/>
    </w:pPr>
  </w:style>
  <w:style w:type="character">
    <w:name w:val="jrnlAbsGroup"/>
    <w:rPr>
      <w:sz w:val="40"/>
      <w:szCs w:val="40"/>
    </w:rPr>
  </w:style>
  <w:style w:type="paragraph" w:customStyle="1" w:styleId="jrnlAbsHead">
    <w:name w:val="jrnlAbsHead"/>
    <w:basedOn w:val="Normal"/>
    <w:pPr/>
  </w:style>
  <w:style w:type="paragraph" w:customStyle="1" w:styleId="jrnlAbsPara">
    <w:name w:val="jrnlAbsPara"/>
    <w:basedOn w:val="Normal"/>
    <w:pPr>
      <w:ind w:left="0" w:right="0" w:firstLine="240"/>
      <w:spacing w:before="20" w:after="100"/>
    </w:pPr>
  </w:style>
  <w:style w:type="paragraph" w:customStyle="1" w:styleId="jrnlFigBlock">
    <w:name w:val="jrnlFigBlock"/>
    <w:basedOn w:val="Normal"/>
    <w:pPr/>
  </w:style>
  <w:style w:type="paragraph" w:customStyle="1" w:styleId="jrnlAckHead">
    <w:name w:val="jrnlAckHead"/>
    <w:basedOn w:val="Normal"/>
    <w:pPr/>
  </w:style>
  <w:style w:type="paragraph" w:customStyle="1" w:styleId="jrnlPara">
    <w:name w:val="jrnlPara"/>
    <w:basedOn w:val="Normal"/>
    <w:pPr>
      <w:ind w:left="0" w:right="0" w:firstLine="240"/>
      <w:spacing w:before="20" w:after="100"/>
    </w:pPr>
  </w:style>
  <w:style w:type="paragraph" w:customStyle="1" w:styleId="jrnlDeleted">
    <w:name w:val="jrnlDeleted"/>
    <w:basedOn w:val="Normal"/>
    <w:pPr/>
  </w:style>
  <w:style w:type="paragraph" w:customStyle="1" w:styleId="jrnlRefHead">
    <w:name w:val="jrnlRefHead"/>
    <w:basedOn w:val="Normal"/>
    <w:pPr/>
  </w:style>
  <w:style w:type="paragraph" w:customStyle="1" w:styleId="jrnlRefText">
    <w:name w:val="jrnlRefText"/>
    <w:basedOn w:val="Normal"/>
    <w:pPr/>
  </w:style>
  <w:style w:type="paragraph" w:customStyle="1" w:styleId="sub-article">
    <w:name w:val="sub-article"/>
    <w:basedOn w:val="Normal"/>
    <w:pPr/>
  </w:style>
  <w:style w:type="paragraph" w:customStyle="1" w:styleId="sub-article-title">
    <w:name w:val="sub-article-title"/>
    <w:basedOn w:val="Normal"/>
    <w:pPr/>
  </w:style>
  <w:style w:type="paragraph" w:customStyle="1" w:styleId="sub-body">
    <w:name w:val="sub-body"/>
    <w:basedOn w:val="Normal"/>
    <w:pPr/>
  </w:style>
  <w:style w:type="paragraph" w:customStyle="1" w:styleId="jrnlTblCaption">
    <w:name w:val="jrnlTblCaption"/>
    <w:basedOn w:val="Normal"/>
    <w:pPr/>
  </w:style>
  <w:style w:type="paragraph" w:customStyle="1" w:styleId="jrnlTblBody">
    <w:name w:val="jrnlTblBody"/>
    <w:basedOn w:val="Normal"/>
    <w:pPr/>
  </w:style>
  <w:style w:type="paragraph" w:customStyle="1" w:styleId="jrnlTblFoot">
    <w:name w:val="jrnlTblFoot"/>
    <w:basedOn w:val="Normal"/>
    <w:pPr/>
  </w:style>
  <w:style w:type="character">
    <w:name w:val="jrnlBibRef"/>
    <w:rPr>
      <w:color w:val="#1B6685"/>
      <w:shd w:val="clear" w:color="" w:fill="#ECF8FC"/>
    </w:rPr>
  </w:style>
  <w:style w:type="character">
    <w:name w:val="jrnlFigRef"/>
    <w:rPr>
      <w:color w:val="#495A11"/>
      <w:shd w:val="clear" w:color="" w:fill="#EFF5D9"/>
    </w:rPr>
  </w:style>
  <w:style w:type="character">
    <w:name w:val="jrnlVidRef"/>
    <w:rPr>
      <w:color w:val="#495A11"/>
      <w:shd w:val="clear" w:color="" w:fill="#EFF5D9"/>
    </w:rPr>
  </w:style>
  <w:style w:type="character">
    <w:name w:val="label"/>
    <w:rPr>
      <w:color w:val="#FFFFFF"/>
      <w:shd w:val="clear" w:color="" w:fill="#808080"/>
    </w:rPr>
  </w:style>
  <w:style w:type="paragraph" w:customStyle="1" w:styleId="jrnlFigCaption">
    <w:name w:val="jrnlFigCaption"/>
    <w:basedOn w:val="Normal"/>
    <w:pPr/>
  </w:style>
  <w:style w:type="paragraph" w:customStyle="1" w:styleId="jrnlSupplCaption">
    <w:name w:val="jrnlSupplCaption"/>
    <w:basedOn w:val="Normal"/>
    <w:pPr/>
  </w:style>
  <w:style w:type="character">
    <w:name w:val="partLabel"/>
    <w:rPr>
      <w:color w:val="#ff8000"/>
      <w:b/>
    </w:rPr>
  </w:style>
  <w:style w:type="character">
    <w:name w:val="RefAuthor"/>
    <w:rPr>
      <w:color w:val="#388E8E"/>
    </w:rPr>
  </w:style>
  <w:style w:type="character">
    <w:name w:val="RefSurName"/>
    <w:rPr>
      <w:color w:val="#3852B0"/>
    </w:rPr>
  </w:style>
  <w:style w:type="character">
    <w:name w:val="RefGivenName"/>
    <w:rPr>
      <w:color w:val="orange"/>
    </w:rPr>
  </w:style>
  <w:style w:type="character">
    <w:name w:val="RefYear"/>
    <w:rPr>
      <w:color w:val="#DC143C"/>
    </w:rPr>
  </w:style>
  <w:style w:type="character">
    <w:name w:val="RefVolume"/>
    <w:rPr>
      <w:color w:val="#8B008B"/>
      <w:b/>
    </w:rPr>
  </w:style>
  <w:style w:type="character">
    <w:name w:val="RefArticleTitle"/>
    <w:rPr>
      <w:color w:val="#F99500"/>
    </w:rPr>
  </w:style>
  <w:style w:type="character">
    <w:name w:val="RefJournalTitle"/>
    <w:rPr>
      <w:color w:val="#808000"/>
      <w:i/>
      <w:iCs/>
    </w:rPr>
  </w:style>
  <w:style w:type="character">
    <w:name w:val="RefSoftName"/>
    <w:rPr>
      <w:color w:val="#2196F3"/>
    </w:rPr>
  </w:style>
  <w:style w:type="character">
    <w:name w:val="RefFPage"/>
    <w:rPr>
      <w:color w:val="#8B008B"/>
    </w:rPr>
  </w:style>
  <w:style w:type="character">
    <w:name w:val="RefLPage"/>
    <w:rPr>
      <w:color w:val="#008000"/>
    </w:rPr>
  </w:style>
  <w:style w:type="character">
    <w:name w:val="RefELocation"/>
    <w:rPr>
      <w:color w:val="#FF6347"/>
    </w:rPr>
  </w:style>
  <w:style w:type="character">
    <w:name w:val="RefCollaboration"/>
    <w:rPr>
      <w:color w:val="#4682B4"/>
    </w:rPr>
  </w:style>
  <w:style w:type="table" w:customStyle="1" w:styleId="Table">
    <w:name w:val="Table"/>
    <w:uiPriority w:val="99"/>
    <w:tblPr>
      <w:tblW w:w="0" w:type="auto"/>
      <w:tblCellMar>
        <w:top w:w="80" w:type="dxa"/>
        <w:left w:w="80" w:type="dxa"/>
        <w:right w:w="80" w:type="dxa"/>
        <w:bottom w:w="80" w:type="dxa"/>
      </w:tblCellMar>
      <w:tblBorders>
        <w:top w:val="single" w:sz="6" w:color="006699"/>
        <w:left w:val="single" w:sz="6" w:color="006699"/>
        <w:right w:val="single" w:sz="6" w:color="006699"/>
        <w:bottom w:val="single" w:sz="6" w:color="006699"/>
        <w:insideH w:val="single" w:sz="6" w:color="006699"/>
        <w:insideV w:val="single" w:sz="6" w:color="006699"/>
      </w:tblBorders>
    </w:tblPr>
    <w:tblStylePr w:type="firstRow">
      <w:tcPr>
        <w:tblBorders>
          <w:bottom w:val="single" w:sz="18" w:color="0000FF"/>
        </w:tblBorders>
        <w:tcPr>
          <w:shd w:val="clear" w:color="" w:fill="66BBFF"/>
        </w:tcPr>
      </w:tcPr>
    </w:tblStyle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settings" Target="settings.xml"/><Relationship Id="rId4" Type="http://schemas.openxmlformats.org/officeDocument/2006/relationships/theme" Target="theme/theme1.xml"/><Relationship Id="rId5" Type="http://schemas.openxmlformats.org/officeDocument/2006/relationships/webSettings" Target="webSettings.xml"/><Relationship Id="rId6" Type="http://schemas.openxmlformats.org/officeDocument/2006/relationships/fontTable" Target="fontTable.xml"/><Relationship Id="rId7" Type="http://schemas.openxmlformats.org/officeDocument/2006/relationships/hyperlink" Target="R19" TargetMode="External"/><Relationship Id="rId8" Type="http://schemas.openxmlformats.org/officeDocument/2006/relationships/hyperlink" Target="R50" TargetMode="External"/><Relationship Id="rId9" Type="http://schemas.openxmlformats.org/officeDocument/2006/relationships/hyperlink" Target="R7" TargetMode="External"/><Relationship Id="rId10" Type="http://schemas.openxmlformats.org/officeDocument/2006/relationships/hyperlink" Target="R8" TargetMode="External"/><Relationship Id="rId11" Type="http://schemas.openxmlformats.org/officeDocument/2006/relationships/hyperlink" Target="R17" TargetMode="External"/><Relationship Id="rId12" Type="http://schemas.openxmlformats.org/officeDocument/2006/relationships/hyperlink" Target="R60" TargetMode="External"/><Relationship Id="rId13" Type="http://schemas.openxmlformats.org/officeDocument/2006/relationships/hyperlink" Target="R10" TargetMode="External"/><Relationship Id="rId14" Type="http://schemas.openxmlformats.org/officeDocument/2006/relationships/hyperlink" Target="R23" TargetMode="External"/><Relationship Id="rId15" Type="http://schemas.openxmlformats.org/officeDocument/2006/relationships/hyperlink" Target="R41" TargetMode="External"/><Relationship Id="rId16" Type="http://schemas.openxmlformats.org/officeDocument/2006/relationships/hyperlink" Target="R55" TargetMode="External"/><Relationship Id="rId17" Type="http://schemas.openxmlformats.org/officeDocument/2006/relationships/hyperlink" Target="R48" TargetMode="External"/><Relationship Id="rId18" Type="http://schemas.openxmlformats.org/officeDocument/2006/relationships/hyperlink" Target="R14" TargetMode="External"/><Relationship Id="rId19" Type="http://schemas.openxmlformats.org/officeDocument/2006/relationships/hyperlink" Target="R58" TargetMode="External"/><Relationship Id="rId20" Type="http://schemas.openxmlformats.org/officeDocument/2006/relationships/hyperlink" Target="R77" TargetMode="External"/><Relationship Id="rId21" Type="http://schemas.openxmlformats.org/officeDocument/2006/relationships/hyperlink" Target="R32" TargetMode="External"/><Relationship Id="rId22" Type="http://schemas.openxmlformats.org/officeDocument/2006/relationships/hyperlink" Target="R80" TargetMode="External"/><Relationship Id="rId23" Type="http://schemas.openxmlformats.org/officeDocument/2006/relationships/hyperlink" Target="R63" TargetMode="External"/><Relationship Id="rId24" Type="http://schemas.openxmlformats.org/officeDocument/2006/relationships/hyperlink" Target="R26" TargetMode="External"/><Relationship Id="rId25" Type="http://schemas.openxmlformats.org/officeDocument/2006/relationships/hyperlink" Target="R43" TargetMode="External"/><Relationship Id="rId26" Type="http://schemas.openxmlformats.org/officeDocument/2006/relationships/hyperlink" Target="R44" TargetMode="External"/><Relationship Id="rId27" Type="http://schemas.openxmlformats.org/officeDocument/2006/relationships/hyperlink" Target="R25" TargetMode="External"/><Relationship Id="rId28" Type="http://schemas.openxmlformats.org/officeDocument/2006/relationships/hyperlink" Target="R39" TargetMode="External"/><Relationship Id="rId29" Type="http://schemas.openxmlformats.org/officeDocument/2006/relationships/hyperlink" Target="R37" TargetMode="External"/><Relationship Id="rId30" Type="http://schemas.openxmlformats.org/officeDocument/2006/relationships/hyperlink" Target="R70" TargetMode="External"/><Relationship Id="rId31" Type="http://schemas.openxmlformats.org/officeDocument/2006/relationships/hyperlink" Target="R24" TargetMode="External"/><Relationship Id="rId32" Type="http://schemas.openxmlformats.org/officeDocument/2006/relationships/hyperlink" Target="R16" TargetMode="External"/><Relationship Id="rId33" Type="http://schemas.openxmlformats.org/officeDocument/2006/relationships/hyperlink" Target="R57" TargetMode="External"/><Relationship Id="rId34" Type="http://schemas.openxmlformats.org/officeDocument/2006/relationships/hyperlink" Target="R71" TargetMode="External"/><Relationship Id="rId35" Type="http://schemas.openxmlformats.org/officeDocument/2006/relationships/hyperlink" Target="R52" TargetMode="External"/><Relationship Id="rId36" Type="http://schemas.openxmlformats.org/officeDocument/2006/relationships/hyperlink" Target="R36" TargetMode="External"/><Relationship Id="rId37" Type="http://schemas.openxmlformats.org/officeDocument/2006/relationships/hyperlink" Target="R40" TargetMode="External"/><Relationship Id="rId38" Type="http://schemas.openxmlformats.org/officeDocument/2006/relationships/hyperlink" Target="R75" TargetMode="External"/><Relationship Id="rId39" Type="http://schemas.openxmlformats.org/officeDocument/2006/relationships/hyperlink" Target="R33" TargetMode="External"/><Relationship Id="rId40" Type="http://schemas.openxmlformats.org/officeDocument/2006/relationships/hyperlink" Target="R79" TargetMode="External"/><Relationship Id="rId41" Type="http://schemas.openxmlformats.org/officeDocument/2006/relationships/hyperlink" Target="R21" TargetMode="External"/><Relationship Id="rId42" Type="http://schemas.openxmlformats.org/officeDocument/2006/relationships/hyperlink" Target="R13" TargetMode="External"/><Relationship Id="rId43" Type="http://schemas.openxmlformats.org/officeDocument/2006/relationships/hyperlink" Target="R38" TargetMode="External"/><Relationship Id="rId44" Type="http://schemas.openxmlformats.org/officeDocument/2006/relationships/hyperlink" Target="F1" TargetMode="External"/><Relationship Id="rId45" Type="http://schemas.openxmlformats.org/officeDocument/2006/relationships/hyperlink" Target="R27" TargetMode="External"/><Relationship Id="rId46" Type="http://schemas.openxmlformats.org/officeDocument/2006/relationships/hyperlink" Target="R59" TargetMode="External"/><Relationship Id="rId47" Type="http://schemas.openxmlformats.org/officeDocument/2006/relationships/hyperlink" Target="R72" TargetMode="External"/><Relationship Id="rId48" Type="http://schemas.openxmlformats.org/officeDocument/2006/relationships/hyperlink" Target="F1-S1" TargetMode="External"/><Relationship Id="rId49" Type="http://schemas.openxmlformats.org/officeDocument/2006/relationships/hyperlink" Target="F1-S2" TargetMode="External"/><Relationship Id="rId50" Type="http://schemas.openxmlformats.org/officeDocument/2006/relationships/image" Target="media/section_image1.jpg"/><Relationship Id="rId51" Type="http://schemas.openxmlformats.org/officeDocument/2006/relationships/image" Target="media/section_image2.jpg"/><Relationship Id="rId52" Type="http://schemas.openxmlformats.org/officeDocument/2006/relationships/image" Target="media/section_image3.jpg"/><Relationship Id="rId53" Type="http://schemas.openxmlformats.org/officeDocument/2006/relationships/hyperlink" Target="R49" TargetMode="External"/><Relationship Id="rId54" Type="http://schemas.openxmlformats.org/officeDocument/2006/relationships/hyperlink" Target="R6" TargetMode="External"/><Relationship Id="rId55" Type="http://schemas.openxmlformats.org/officeDocument/2006/relationships/hyperlink" Target="R76" TargetMode="External"/><Relationship Id="rId56" Type="http://schemas.openxmlformats.org/officeDocument/2006/relationships/hyperlink" Target="R47" TargetMode="External"/><Relationship Id="rId57" Type="http://schemas.openxmlformats.org/officeDocument/2006/relationships/hyperlink" Target="R18" TargetMode="External"/><Relationship Id="rId58" Type="http://schemas.openxmlformats.org/officeDocument/2006/relationships/hyperlink" Target="R3" TargetMode="External"/><Relationship Id="rId59" Type="http://schemas.openxmlformats.org/officeDocument/2006/relationships/hyperlink" Target="F2" TargetMode="External"/><Relationship Id="rId60" Type="http://schemas.openxmlformats.org/officeDocument/2006/relationships/hyperlink" Target="F2-S1" TargetMode="External"/><Relationship Id="rId61" Type="http://schemas.openxmlformats.org/officeDocument/2006/relationships/hyperlink" Target="R51" TargetMode="External"/><Relationship Id="rId62" Type="http://schemas.openxmlformats.org/officeDocument/2006/relationships/hyperlink" Target="F2-S2" TargetMode="External"/><Relationship Id="rId63" Type="http://schemas.openxmlformats.org/officeDocument/2006/relationships/image" Target="media/section_image4.jpg"/><Relationship Id="rId64" Type="http://schemas.openxmlformats.org/officeDocument/2006/relationships/image" Target="media/section_image5.jpg"/><Relationship Id="rId65" Type="http://schemas.openxmlformats.org/officeDocument/2006/relationships/image" Target="media/section_image6.jpg"/><Relationship Id="rId66" Type="http://schemas.openxmlformats.org/officeDocument/2006/relationships/hyperlink" Target="F3" TargetMode="External"/><Relationship Id="rId67" Type="http://schemas.openxmlformats.org/officeDocument/2006/relationships/hyperlink" Target="F3-S1" TargetMode="External"/><Relationship Id="rId68" Type="http://schemas.openxmlformats.org/officeDocument/2006/relationships/hyperlink" Target="F3-S2" TargetMode="External"/><Relationship Id="rId69" Type="http://schemas.openxmlformats.org/officeDocument/2006/relationships/image" Target="media/section_image7.jpg"/><Relationship Id="rId70" Type="http://schemas.openxmlformats.org/officeDocument/2006/relationships/image" Target="media/section_image8.jpg"/><Relationship Id="rId71" Type="http://schemas.openxmlformats.org/officeDocument/2006/relationships/image" Target="media/section_image9.jpg"/><Relationship Id="rId72" Type="http://schemas.openxmlformats.org/officeDocument/2006/relationships/hyperlink" Target="R35" TargetMode="External"/><Relationship Id="rId73" Type="http://schemas.openxmlformats.org/officeDocument/2006/relationships/hyperlink" Target="F4" TargetMode="External"/><Relationship Id="rId74" Type="http://schemas.openxmlformats.org/officeDocument/2006/relationships/hyperlink" Target="F4-S1" TargetMode="External"/><Relationship Id="rId75" Type="http://schemas.openxmlformats.org/officeDocument/2006/relationships/hyperlink" Target="F4-S2" TargetMode="External"/><Relationship Id="rId76" Type="http://schemas.openxmlformats.org/officeDocument/2006/relationships/image" Target="media/section_image10.jpg"/><Relationship Id="rId77" Type="http://schemas.openxmlformats.org/officeDocument/2006/relationships/image" Target="media/section_image11.jpg"/><Relationship Id="rId78" Type="http://schemas.openxmlformats.org/officeDocument/2006/relationships/image" Target="media/section_image12.jpg"/><Relationship Id="rId79" Type="http://schemas.openxmlformats.org/officeDocument/2006/relationships/hyperlink" Target="F5" TargetMode="External"/><Relationship Id="rId80" Type="http://schemas.openxmlformats.org/officeDocument/2006/relationships/image" Target="media/section_image13.jpg"/><Relationship Id="rId81" Type="http://schemas.openxmlformats.org/officeDocument/2006/relationships/hyperlink" Target="R1" TargetMode="External"/><Relationship Id="rId82" Type="http://schemas.openxmlformats.org/officeDocument/2006/relationships/hyperlink" Target="F6" TargetMode="External"/><Relationship Id="rId83" Type="http://schemas.openxmlformats.org/officeDocument/2006/relationships/hyperlink" Target="F6-S1" TargetMode="External"/><Relationship Id="rId84" Type="http://schemas.openxmlformats.org/officeDocument/2006/relationships/hyperlink" Target="R20" TargetMode="External"/><Relationship Id="rId85" Type="http://schemas.openxmlformats.org/officeDocument/2006/relationships/image" Target="media/section_image14.jpg"/><Relationship Id="rId86" Type="http://schemas.openxmlformats.org/officeDocument/2006/relationships/image" Target="media/section_image15.jpg"/><Relationship Id="rId87" Type="http://schemas.openxmlformats.org/officeDocument/2006/relationships/hyperlink" Target="R29" TargetMode="External"/><Relationship Id="rId88" Type="http://schemas.openxmlformats.org/officeDocument/2006/relationships/hyperlink" Target="R34" TargetMode="External"/><Relationship Id="rId89" Type="http://schemas.openxmlformats.org/officeDocument/2006/relationships/hyperlink" Target="R5" TargetMode="External"/><Relationship Id="rId90" Type="http://schemas.openxmlformats.org/officeDocument/2006/relationships/hyperlink" Target="R54" TargetMode="External"/><Relationship Id="rId91" Type="http://schemas.openxmlformats.org/officeDocument/2006/relationships/hyperlink" Target="R56" TargetMode="External"/><Relationship Id="rId92" Type="http://schemas.openxmlformats.org/officeDocument/2006/relationships/hyperlink" Target="R62" TargetMode="External"/><Relationship Id="rId93" Type="http://schemas.openxmlformats.org/officeDocument/2006/relationships/hyperlink" Target="R65" TargetMode="External"/><Relationship Id="rId94" Type="http://schemas.openxmlformats.org/officeDocument/2006/relationships/hyperlink" Target="R69" TargetMode="External"/><Relationship Id="rId95" Type="http://schemas.openxmlformats.org/officeDocument/2006/relationships/hyperlink" Target="R46" TargetMode="External"/><Relationship Id="rId96" Type="http://schemas.openxmlformats.org/officeDocument/2006/relationships/hyperlink" Target="F7" TargetMode="External"/><Relationship Id="rId97" Type="http://schemas.openxmlformats.org/officeDocument/2006/relationships/hyperlink" Target="R15" TargetMode="External"/><Relationship Id="rId98" Type="http://schemas.openxmlformats.org/officeDocument/2006/relationships/hyperlink" Target="R45" TargetMode="External"/><Relationship Id="rId99" Type="http://schemas.openxmlformats.org/officeDocument/2006/relationships/hyperlink" Target="R4" TargetMode="External"/><Relationship Id="rId100" Type="http://schemas.openxmlformats.org/officeDocument/2006/relationships/hyperlink" Target="R9" TargetMode="External"/><Relationship Id="rId101" Type="http://schemas.openxmlformats.org/officeDocument/2006/relationships/hyperlink" Target="R74" TargetMode="External"/><Relationship Id="rId102" Type="http://schemas.openxmlformats.org/officeDocument/2006/relationships/hyperlink" Target="F7-S1" TargetMode="External"/><Relationship Id="rId103" Type="http://schemas.openxmlformats.org/officeDocument/2006/relationships/image" Target="media/section_image16.jpg"/><Relationship Id="rId104" Type="http://schemas.openxmlformats.org/officeDocument/2006/relationships/image" Target="media/section_image17.jpg"/><Relationship Id="rId105" Type="http://schemas.openxmlformats.org/officeDocument/2006/relationships/hyperlink" Target="R28" TargetMode="External"/><Relationship Id="rId106" Type="http://schemas.openxmlformats.org/officeDocument/2006/relationships/hyperlink" Target="R22" TargetMode="External"/><Relationship Id="rId107" Type="http://schemas.openxmlformats.org/officeDocument/2006/relationships/hyperlink" Target="R31" TargetMode="External"/><Relationship Id="rId108" Type="http://schemas.openxmlformats.org/officeDocument/2006/relationships/hyperlink" Target="R42" TargetMode="External"/><Relationship Id="rId109" Type="http://schemas.openxmlformats.org/officeDocument/2006/relationships/hyperlink" Target="R78" TargetMode="External"/><Relationship Id="rId110" Type="http://schemas.openxmlformats.org/officeDocument/2006/relationships/hyperlink" Target="R73" TargetMode="External"/><Relationship Id="rId111" Type="http://schemas.openxmlformats.org/officeDocument/2006/relationships/hyperlink" Target="R64" TargetMode="External"/><Relationship Id="rId112" Type="http://schemas.openxmlformats.org/officeDocument/2006/relationships/hyperlink" Target="R67" TargetMode="External"/><Relationship Id="rId113" Type="http://schemas.openxmlformats.org/officeDocument/2006/relationships/hyperlink" Target="R2" TargetMode="External"/><Relationship Id="rId114" Type="http://schemas.openxmlformats.org/officeDocument/2006/relationships/hyperlink" Target="R68" TargetMode="External"/><Relationship Id="rId115" Type="http://schemas.openxmlformats.org/officeDocument/2006/relationships/hyperlink" Target="R53" TargetMode="External"/><Relationship Id="rId116" Type="http://schemas.openxmlformats.org/officeDocument/2006/relationships/hyperlink" Target="T2" TargetMode="External"/><Relationship Id="rId117" Type="http://schemas.openxmlformats.org/officeDocument/2006/relationships/hyperlink" Target="T3" TargetMode="External"/><Relationship Id="rId118" Type="http://schemas.openxmlformats.org/officeDocument/2006/relationships/hyperlink" Target="http://elife.exetercs.comwww.cytoscape.org" TargetMode="External"/><Relationship Id="rId119" Type="http://schemas.openxmlformats.org/officeDocument/2006/relationships/hyperlink" Target="R66" TargetMode="External"/><Relationship Id="rId120" Type="http://schemas.openxmlformats.org/officeDocument/2006/relationships/hyperlink" Target="R61" TargetMode="External"/><Relationship Id="rId121" Type="http://schemas.openxmlformats.org/officeDocument/2006/relationships/hyperlink" Target="T1" TargetMode="External"/><Relationship Id="rId122" Type="http://schemas.openxmlformats.org/officeDocument/2006/relationships/hyperlink" Target="R30" TargetMode="External"/><Relationship Id="rId123" Type="http://schemas.openxmlformats.org/officeDocument/2006/relationships/hyperlink" Target="R12" TargetMode="External"/><Relationship Id="rId124"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Application>PHPWord</Application>
  <Company/>
  <Manager/>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title/>
  <dc:description/>
  <dc:subject/>
  <cp:keywords/>
  <cp:category/>
  <cp:lastModifiedBy/>
  <dcterms:created xsi:type="dcterms:W3CDTF">2016-06-03T07:18:38+00:00</dcterms:created>
  <dcterms:modified xsi:type="dcterms:W3CDTF">2016-06-03T07:18:38+00:00</dcterms:modified>
</cp:coreProperties>
</file>

<file path=docProps/custom.xml><?xml version="1.0" encoding="utf-8"?>
<Properties xmlns="http://schemas.openxmlformats.org/officeDocument/2006/custom-properties" xmlns:vt="http://schemas.openxmlformats.org/officeDocument/2006/docPropsVTypes"/>
</file>