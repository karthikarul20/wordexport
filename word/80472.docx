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comments.xml" ContentType="application/vnd.openxmlformats-officedocument.wordprocessingml.comment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pStyle w:val="jrnlDOI"/>
      </w:pPr>
      <w:r>
        <w:rPr>
          <w:shd w:val="clear" w:color="" w:fill=""/>
        </w:rPr>
        <w:t xml:space="preserve">10.7554/eLife.13023</w:t>
      </w:r>
    </w:p>
    <w:p>
      <w:pPr>
        <w:pStyle w:val="jrnlArtType"/>
      </w:pPr>
      <w:r>
        <w:rPr>
          <w:shd w:val="clear" w:color="" w:fill=""/>
        </w:rPr>
        <w:t xml:space="preserve">Research Article</w:t>
      </w:r>
    </w:p>
    <w:p/>
    <w:p>
      <w:pPr>
        <w:pStyle w:val="jrnlArtTitle"/>
      </w:pPr>
      <w:r>
        <w:rPr>
          <w:color w:val="#002040"/>
          <w:sz w:val="40"/>
          <w:szCs w:val="40"/>
          <w:b/>
          <w:shd w:val="clear" w:color="" w:fill=""/>
        </w:rPr>
        <w:t xml:space="preserve">PI(3,5)P</w:t>
      </w:r>
      <w:r>
        <w:rPr>
          <w:color w:val="#002040"/>
          <w:sz w:val="40"/>
          <w:szCs w:val="40"/>
          <w:b/>
          <w:vertAlign w:val="subscript"/>
          <w:shd w:val="clear" w:color="" w:fill=""/>
        </w:rPr>
        <w:t xml:space="preserve">2</w:t>
      </w:r>
      <w:r>
        <w:rPr>
          <w:color w:val="#002040"/>
          <w:sz w:val="40"/>
          <w:szCs w:val="40"/>
          <w:b/>
          <w:shd w:val="clear" w:color="" w:fill=""/>
        </w:rPr>
        <w:t xml:space="preserve"> biosynthesis regulates oligodendrocyte differentiation by intrinsic and extrinsic mechanisms</w:t>
      </w:r>
    </w:p>
    <w:p>
      <w:pPr>
        <w:pStyle w:val="jrnlAbsGroup"/>
      </w:pPr>
    </w:p>
    <w:p>
      <w:pPr>
        <w:pStyle w:val="jrnlAbsHead"/>
      </w:pPr>
      <w:r>
        <w:rPr>
          <w:color w:val="#011b37"/>
          <w:sz w:val="40"/>
          <w:szCs w:val="40"/>
          <w:b/>
          <w:shd w:val="clear" w:color="" w:fill=""/>
        </w:rPr>
        <w:t xml:space="preserve">Abstract</w:t>
      </w:r>
    </w:p>
    <w:p>
      <w:pPr>
        <w:pStyle w:val="jrnlAbsPara"/>
      </w:pPr>
      <w:r>
        <w:rPr>
          <w:sz w:val="22"/>
          <w:szCs w:val="22"/>
          <w:shd w:val="clear" w:color="" w:fill=""/>
        </w:rPr>
        <w:t xml:space="preserve">Proper development of the CNS axon-glia unit requires bi-directional communication between axons and oligodendrocytes (OLs). We show that the signaling lipid phosphatidylinositol-3,5-bisphosphate [PI(3,5)P</w:t>
      </w:r>
      <w:r>
        <w:rPr>
          <w:sz w:val="22"/>
          <w:szCs w:val="22"/>
          <w:vertAlign w:val="subscript"/>
          <w:shd w:val="clear" w:color="" w:fill=""/>
        </w:rPr>
        <w:t xml:space="preserve">2</w:t>
      </w:r>
      <w:r>
        <w:rPr>
          <w:sz w:val="22"/>
          <w:szCs w:val="22"/>
          <w:shd w:val="clear" w:color="" w:fill=""/>
        </w:rPr>
        <w:t xml:space="preserve">] is required in neurons and in OLs for normal CNS myelination. In mice, mutations of </w:t>
      </w:r>
      <w:r>
        <w:rPr>
          <w:sz w:val="22"/>
          <w:szCs w:val="22"/>
          <w:i/>
          <w:iCs/>
          <w:shd w:val="clear" w:color="" w:fill=""/>
        </w:rPr>
        <w:t xml:space="preserve">Fig4, Pikfyve</w:t>
      </w:r>
      <w:r>
        <w:rPr>
          <w:sz w:val="22"/>
          <w:szCs w:val="22"/>
          <w:shd w:val="clear" w:color="" w:fill=""/>
        </w:rPr>
        <w:t xml:space="preserve"> or </w:t>
      </w:r>
      <w:r>
        <w:rPr>
          <w:sz w:val="22"/>
          <w:szCs w:val="22"/>
          <w:i/>
          <w:iCs/>
          <w:shd w:val="clear" w:color="" w:fill=""/>
        </w:rPr>
        <w:t xml:space="preserve">Vac14,</w:t>
      </w:r>
      <w:r>
        <w:rPr>
          <w:sz w:val="22"/>
          <w:szCs w:val="22"/>
          <w:shd w:val="clear" w:color="" w:fill=""/>
        </w:rPr>
        <w:t xml:space="preserve"> encoding key components of the PI(3,5)P</w:t>
      </w:r>
      <w:r>
        <w:rPr>
          <w:sz w:val="22"/>
          <w:szCs w:val="22"/>
          <w:vertAlign w:val="subscript"/>
          <w:shd w:val="clear" w:color="" w:fill=""/>
        </w:rPr>
        <w:t xml:space="preserve">2 </w:t>
      </w:r>
      <w:r>
        <w:rPr>
          <w:sz w:val="22"/>
          <w:szCs w:val="22"/>
          <w:shd w:val="clear" w:color="" w:fill=""/>
        </w:rPr>
        <w:t xml:space="preserve">biosynthetic complex, each lead to impaired OL maturation, severe CNS hypomyelination and delayed propagation of compound action potentials. Primary OLs deficient in </w:t>
      </w:r>
      <w:r>
        <w:rPr>
          <w:sz w:val="22"/>
          <w:szCs w:val="22"/>
          <w:i/>
          <w:iCs/>
          <w:shd w:val="clear" w:color="" w:fill=""/>
        </w:rPr>
        <w:t xml:space="preserve">Fig4</w:t>
      </w:r>
      <w:r>
        <w:rPr>
          <w:sz w:val="22"/>
          <w:szCs w:val="22"/>
          <w:shd w:val="clear" w:color="" w:fill=""/>
        </w:rPr>
        <w:t xml:space="preserve"> accumulate large LAMP1</w:t>
      </w:r>
      <w:r>
        <w:rPr>
          <w:sz w:val="22"/>
          <w:szCs w:val="22"/>
          <w:vertAlign w:val="superscript"/>
          <w:shd w:val="clear" w:color="" w:fill=""/>
        </w:rPr>
        <w:t xml:space="preserve">+</w:t>
      </w:r>
      <w:r>
        <w:rPr>
          <w:sz w:val="22"/>
          <w:szCs w:val="22"/>
          <w:shd w:val="clear" w:color="" w:fill=""/>
        </w:rPr>
        <w:t xml:space="preserve"> and Rab7</w:t>
      </w:r>
      <w:r>
        <w:rPr>
          <w:sz w:val="22"/>
          <w:szCs w:val="22"/>
          <w:vertAlign w:val="superscript"/>
          <w:shd w:val="clear" w:color="" w:fill=""/>
        </w:rPr>
        <w:t xml:space="preserve">+</w:t>
      </w:r>
      <w:r>
        <w:rPr>
          <w:sz w:val="22"/>
          <w:szCs w:val="22"/>
          <w:shd w:val="clear" w:color="" w:fill=""/>
        </w:rPr>
        <w:t xml:space="preserve"> vesicular structures and exhibit reduced membrane sheet expansion. PI(3,5)P</w:t>
      </w:r>
      <w:r>
        <w:rPr>
          <w:sz w:val="22"/>
          <w:szCs w:val="22"/>
          <w:vertAlign w:val="subscript"/>
          <w:shd w:val="clear" w:color="" w:fill=""/>
        </w:rPr>
        <w:t xml:space="preserve">2</w:t>
      </w:r>
      <w:r>
        <w:rPr>
          <w:sz w:val="22"/>
          <w:szCs w:val="22"/>
          <w:shd w:val="clear" w:color="" w:fill=""/>
        </w:rPr>
        <w:t xml:space="preserve"> deficiency leads to accumulation of myelin-associated glycoprotein (MAG) in LAMP1</w:t>
      </w:r>
      <w:r>
        <w:rPr>
          <w:sz w:val="22"/>
          <w:szCs w:val="22"/>
          <w:vertAlign w:val="superscript"/>
          <w:shd w:val="clear" w:color="" w:fill=""/>
        </w:rPr>
        <w:t xml:space="preserve">+</w:t>
      </w:r>
      <w:r>
        <w:rPr>
          <w:sz w:val="22"/>
          <w:szCs w:val="22"/>
          <w:shd w:val="clear" w:color="" w:fill=""/>
        </w:rPr>
        <w:t xml:space="preserve">perinuclear vesicles that fail to migrate to the nascent myelin sheet. Live-cell imaging of OLs after genetic or pharmacological inhibition of PI(3,5)P</w:t>
      </w:r>
      <w:r>
        <w:rPr>
          <w:sz w:val="22"/>
          <w:szCs w:val="22"/>
          <w:vertAlign w:val="subscript"/>
          <w:shd w:val="clear" w:color="" w:fill=""/>
        </w:rPr>
        <w:t xml:space="preserve">2 </w:t>
      </w:r>
      <w:r>
        <w:rPr>
          <w:sz w:val="22"/>
          <w:szCs w:val="22"/>
          <w:shd w:val="clear" w:color="" w:fill=""/>
        </w:rPr>
        <w:t xml:space="preserve">synthesis revealed impaired trafficking of plasma membrane-derived MAG through the endolysosomal system in primary cells and brain tissue. Collectively, our studies identify PI(3,5)P</w:t>
      </w:r>
      <w:r>
        <w:rPr>
          <w:sz w:val="22"/>
          <w:szCs w:val="22"/>
          <w:vertAlign w:val="subscript"/>
          <w:shd w:val="clear" w:color="" w:fill=""/>
        </w:rPr>
        <w:t xml:space="preserve">2</w:t>
      </w:r>
      <w:r>
        <w:rPr>
          <w:sz w:val="22"/>
          <w:szCs w:val="22"/>
          <w:shd w:val="clear" w:color="" w:fill=""/>
        </w:rPr>
        <w:t xml:space="preserve"> as a key regulator of myelin membrane trafficking and myelinogenesis.</w:t>
      </w:r>
    </w:p>
    <w:p>
      <w:pPr>
        <w:pStyle w:val="jrnlBoxBlock"/>
      </w:pPr>
    </w:p>
    <w:p>
      <w:pPr>
        <w:pStyle w:val="jrnlBoxCaption"/>
      </w:pPr>
      <w:r>
        <w:rPr>
          <w:color w:val="#0f8040"/>
          <w:sz w:val="40"/>
          <w:szCs w:val="40"/>
          <w:b/>
          <w:shd w:val="clear" w:color="" w:fill=""/>
        </w:rPr>
        <w:t xml:space="preserve">eLife digest</w:t>
      </w:r>
    </w:p>
    <w:p>
      <w:pPr>
        <w:pStyle w:val="jrnlBoxText"/>
      </w:pPr>
      <w:r>
        <w:rPr>
          <w:sz w:val="22"/>
          <w:szCs w:val="22"/>
          <w:shd w:val="clear" w:color="" w:fill=""/>
        </w:rPr>
        <w:t xml:space="preserve">Neurons communicate with each other through long cable-like extensions called axons. An insulating sheath called myelin (or white matter) surrounds each axon, and allows electrical impulses to travel more quickly. Cells in the brain called oligodendrocytes produce myelin. If the myelin sheath is not properly formed during development, or is damaged by injury or disease, the consequences can include paralysis, impaired thought, and loss of vision.</w:t>
      </w:r>
    </w:p>
    <w:p>
      <w:pPr>
        <w:pStyle w:val="jrnlBoxText"/>
      </w:pPr>
      <w:r>
        <w:rPr>
          <w:sz w:val="22"/>
          <w:szCs w:val="22"/>
          <w:shd w:val="clear" w:color="" w:fill=""/>
        </w:rPr>
        <w:t xml:space="preserve">Oligodendrocytes have complex shapes, and each can generate myelin for as many as 50 axons. Oligodendrocytes produce the building blocks of myelin inside their cell bodies, by following instructions encoded by genes within the nucleus. However, the signals that regulate the trafficking of these components to the myelin sheath are poorly understood.</w:t>
      </w:r>
    </w:p>
    <w:p>
      <w:pPr>
        <w:pStyle w:val="jrnlBoxText"/>
      </w:pPr>
      <w:r>
        <w:rPr>
          <w:sz w:val="22"/>
          <w:szCs w:val="22"/>
          <w:shd w:val="clear" w:color="" w:fill=""/>
        </w:rPr>
        <w:t xml:space="preserve">Mironova et al. set out to determine whether signaling molecules called phosphoinositides help oligodendrocytes to mature and move myelin building blocks from the cell bodies to remote contact points with axons. Genetic techniques were used to manipulate an enzyme complex in mice that controls the production and turnover of a phosphoinositide called PI(3,5)P</w:t>
      </w:r>
      <w:r>
        <w:rPr>
          <w:sz w:val="22"/>
          <w:szCs w:val="22"/>
          <w:vertAlign w:val="subscript"/>
          <w:shd w:val="clear" w:color="" w:fill=""/>
        </w:rPr>
        <w:t xml:space="preserve">2</w:t>
      </w:r>
      <w:r>
        <w:rPr>
          <w:sz w:val="22"/>
          <w:szCs w:val="22"/>
          <w:shd w:val="clear" w:color="" w:fill=""/>
        </w:rPr>
        <w:t xml:space="preserve">. Mironova et al. found that reducing the levels of PI(3,5)P</w:t>
      </w:r>
      <w:r>
        <w:rPr>
          <w:sz w:val="22"/>
          <w:szCs w:val="22"/>
          <w:vertAlign w:val="subscript"/>
          <w:shd w:val="clear" w:color="" w:fill=""/>
        </w:rPr>
        <w:t xml:space="preserve">2</w:t>
      </w:r>
      <w:r>
        <w:rPr>
          <w:sz w:val="22"/>
          <w:szCs w:val="22"/>
          <w:shd w:val="clear" w:color="" w:fill=""/>
        </w:rPr>
        <w:t xml:space="preserve"> in oligodendrocytes caused the trafficking of certain myelin building blocks to stall. Key myelin components instead accumulated inside bubble-like structures near the oligodendrocyte’s cell body. This showed that PI(3,5)P</w:t>
      </w:r>
      <w:r>
        <w:rPr>
          <w:sz w:val="22"/>
          <w:szCs w:val="22"/>
          <w:vertAlign w:val="subscript"/>
          <w:shd w:val="clear" w:color="" w:fill=""/>
        </w:rPr>
        <w:t xml:space="preserve">2</w:t>
      </w:r>
      <w:r>
        <w:rPr>
          <w:sz w:val="22"/>
          <w:szCs w:val="22"/>
          <w:shd w:val="clear" w:color="" w:fill=""/>
        </w:rPr>
        <w:t xml:space="preserve"> in oligodendrocytes is essential for generating myelin. Further experiments then revealed that reducing PI(3,5)P</w:t>
      </w:r>
      <w:r>
        <w:rPr>
          <w:sz w:val="22"/>
          <w:szCs w:val="22"/>
          <w:vertAlign w:val="subscript"/>
          <w:shd w:val="clear" w:color="" w:fill=""/>
        </w:rPr>
        <w:t xml:space="preserve">2</w:t>
      </w:r>
      <w:r>
        <w:rPr>
          <w:sz w:val="22"/>
          <w:szCs w:val="22"/>
          <w:shd w:val="clear" w:color="" w:fill=""/>
        </w:rPr>
        <w:t xml:space="preserve"> in the neurons themselves indirectly prevented the oligodendrocytes from maturing. This suggests that PI(3,5)P</w:t>
      </w:r>
      <w:r>
        <w:rPr>
          <w:sz w:val="22"/>
          <w:szCs w:val="22"/>
          <w:vertAlign w:val="subscript"/>
          <w:shd w:val="clear" w:color="" w:fill=""/>
        </w:rPr>
        <w:t xml:space="preserve">2</w:t>
      </w:r>
      <w:r>
        <w:rPr>
          <w:sz w:val="22"/>
          <w:szCs w:val="22"/>
          <w:shd w:val="clear" w:color="" w:fill=""/>
        </w:rPr>
        <w:t xml:space="preserve"> also takes part in communication between axons and oligodendrocytes during development of the myelin sheath.</w:t>
      </w:r>
    </w:p>
    <w:p>
      <w:pPr>
        <w:pStyle w:val="jrnlBoxText"/>
      </w:pPr>
      <w:r>
        <w:rPr>
          <w:sz w:val="22"/>
          <w:szCs w:val="22"/>
          <w:shd w:val="clear" w:color="" w:fill=""/>
        </w:rPr>
        <w:t xml:space="preserve">A key next step will be to identify the regulatory mechanisms that control the production of PI(3,5)P</w:t>
      </w:r>
      <w:r>
        <w:rPr>
          <w:sz w:val="22"/>
          <w:szCs w:val="22"/>
          <w:vertAlign w:val="subscript"/>
          <w:shd w:val="clear" w:color="" w:fill=""/>
        </w:rPr>
        <w:t xml:space="preserve">2</w:t>
      </w:r>
      <w:r>
        <w:rPr>
          <w:sz w:val="22"/>
          <w:szCs w:val="22"/>
          <w:shd w:val="clear" w:color="" w:fill=""/>
        </w:rPr>
        <w:t xml:space="preserve"> in oligodendrocytes and neurons. Future studies could also explore what PI(3,5)P</w:t>
      </w:r>
      <w:r>
        <w:rPr>
          <w:sz w:val="22"/>
          <w:szCs w:val="22"/>
          <w:vertAlign w:val="subscript"/>
          <w:shd w:val="clear" w:color="" w:fill=""/>
        </w:rPr>
        <w:t xml:space="preserve">2</w:t>
      </w:r>
      <w:r>
        <w:rPr>
          <w:sz w:val="22"/>
          <w:szCs w:val="22"/>
          <w:shd w:val="clear" w:color="" w:fill=""/>
        </w:rPr>
        <w:t xml:space="preserve"> acts upon inside the axons, and which signaling molecules support the maturation of oligodendrocytes. Finally, it remains unclear whether PI(3,5)P</w:t>
      </w:r>
      <w:r>
        <w:rPr>
          <w:sz w:val="22"/>
          <w:szCs w:val="22"/>
          <w:vertAlign w:val="subscript"/>
          <w:shd w:val="clear" w:color="" w:fill=""/>
        </w:rPr>
        <w:t xml:space="preserve">2</w:t>
      </w:r>
      <w:r>
        <w:rPr>
          <w:sz w:val="22"/>
          <w:szCs w:val="22"/>
          <w:shd w:val="clear" w:color="" w:fill=""/>
        </w:rPr>
        <w:t xml:space="preserve">signaling is also required for stabilizing mature myelin, and for repairing myelin after injury in the adult brain. Further work could therefore address these questions as well.</w:t>
      </w:r>
    </w:p>
    <w:p>
      <w:pPr>
        <w:sectPr>
          <w:pgSz w:orient="portrait" w:w="12240" w:h="18720"/>
          <w:pgMar w:top="600" w:right="600" w:bottom="600" w:left="600" w:header="720" w:footer="720" w:gutter="0"/>
          <w:cols w:num="1" w:space="720"/>
        </w:sectPr>
      </w:pPr>
    </w:p>
    <w:p>
      <w:pPr>
        <w:pStyle w:val="jrnlHead1"/>
      </w:pPr>
      <w:r>
        <w:rPr>
          <w:color w:val="#011b37"/>
          <w:sz w:val="56"/>
          <w:szCs w:val="56"/>
          <w:b/>
          <w:shd w:val="clear" w:color="" w:fill=""/>
        </w:rPr>
        <w:t xml:space="preserve">Introduction</w:t>
      </w:r>
    </w:p>
    <w:p>
      <w:pPr>
        <w:pStyle w:val="jrnlSecPara"/>
      </w:pPr>
      <w:r>
        <w:rPr>
          <w:sz w:val="22"/>
          <w:szCs w:val="22"/>
          <w:shd w:val="clear" w:color="" w:fill=""/>
        </w:rPr>
        <w:t xml:space="preserve">In the vertebrate CNS, the majority of long axons are myelinated. Myelin greatly increases the conduction velocity of action potentials and provides metabolic support for axons. Bidirectional axo-glial signaling is critical for nervous system myelination and fiber stability (</w:t>
      </w:r>
      <w:hyperlink w:anchor="R50" w:history="1">
        <w:r>
          <w:rPr>
            <w:rStyle w:val="jrnlBibRef"/>
          </w:rPr>
          <w:t xml:space="preserve">Nave and Trapp, 2008</w:t>
        </w:r>
      </w:hyperlink>
      <w:r>
        <w:rPr>
          <w:sz w:val="22"/>
          <w:szCs w:val="22"/>
          <w:shd w:val="clear" w:color="" w:fill=""/>
        </w:rPr>
        <w:t xml:space="preserve">; </w:t>
      </w:r>
      <w:hyperlink w:anchor="R65" w:history="1">
        <w:r>
          <w:rPr>
            <w:rStyle w:val="jrnlBibRef"/>
          </w:rPr>
          <w:t xml:space="preserve">Simons and Lyons, 2013</w:t>
        </w:r>
      </w:hyperlink>
      <w:r>
        <w:rPr>
          <w:sz w:val="22"/>
          <w:szCs w:val="22"/>
          <w:shd w:val="clear" w:color="" w:fill=""/>
        </w:rPr>
        <w:t xml:space="preserve">). Myelin development is regulated by oligodendrocyte (OL) intrinsic mechanisms (</w:t>
      </w:r>
      <w:hyperlink w:anchor="R82" w:history="1">
        <w:r>
          <w:rPr>
            <w:rStyle w:val="jrnlBibRef"/>
          </w:rPr>
          <w:t xml:space="preserve">Zuchero and Barres, 2013</w:t>
        </w:r>
      </w:hyperlink>
      <w:r>
        <w:rPr>
          <w:sz w:val="22"/>
          <w:szCs w:val="22"/>
          <w:shd w:val="clear" w:color="" w:fill=""/>
        </w:rPr>
        <w:t xml:space="preserve">), astrocyte secreted factors (</w:t>
      </w:r>
      <w:hyperlink w:anchor="R34" w:history="1">
        <w:r>
          <w:rPr>
            <w:rStyle w:val="jrnlBibRef"/>
          </w:rPr>
          <w:t xml:space="preserve">Ishibashi et al., 2006</w:t>
        </w:r>
      </w:hyperlink>
      <w:r>
        <w:rPr>
          <w:sz w:val="22"/>
          <w:szCs w:val="22"/>
          <w:shd w:val="clear" w:color="" w:fill=""/>
        </w:rPr>
        <w:t xml:space="preserve">), neuronal electrical activity (</w:t>
      </w:r>
      <w:hyperlink w:anchor="R2" w:history="1">
        <w:r>
          <w:rPr>
            <w:rStyle w:val="jrnlBibRef"/>
          </w:rPr>
          <w:t xml:space="preserve">Barres and Raff, 1993</w:t>
        </w:r>
      </w:hyperlink>
      <w:r>
        <w:rPr>
          <w:sz w:val="22"/>
          <w:szCs w:val="22"/>
          <w:shd w:val="clear" w:color="" w:fill=""/>
        </w:rPr>
        <w:t xml:space="preserve">; </w:t>
      </w:r>
      <w:hyperlink w:anchor="R34" w:history="1">
        <w:r>
          <w:rPr>
            <w:rStyle w:val="jrnlBibRef"/>
          </w:rPr>
          <w:t xml:space="preserve">Ishibashi et al., 2006</w:t>
        </w:r>
      </w:hyperlink>
      <w:r>
        <w:rPr>
          <w:sz w:val="22"/>
          <w:szCs w:val="22"/>
          <w:shd w:val="clear" w:color="" w:fill=""/>
        </w:rPr>
        <w:t xml:space="preserve">) and axon derived chemical signals (</w:t>
      </w:r>
      <w:hyperlink w:anchor="R14" w:history="1">
        <w:r>
          <w:rPr>
            <w:rStyle w:val="jrnlBibRef"/>
          </w:rPr>
          <w:t xml:space="preserve">Coman et al., 2005</w:t>
        </w:r>
      </w:hyperlink>
      <w:r>
        <w:rPr>
          <w:sz w:val="22"/>
          <w:szCs w:val="22"/>
          <w:shd w:val="clear" w:color="" w:fill=""/>
        </w:rPr>
        <w:t xml:space="preserve">; </w:t>
      </w:r>
      <w:hyperlink w:anchor="R52" w:history="1">
        <w:r>
          <w:rPr>
            <w:rStyle w:val="jrnlBibRef"/>
          </w:rPr>
          <w:t xml:space="preserve">Ohno et al., 2009</w:t>
        </w:r>
      </w:hyperlink>
      <w:r>
        <w:rPr>
          <w:sz w:val="22"/>
          <w:szCs w:val="22"/>
          <w:shd w:val="clear" w:color="" w:fill=""/>
        </w:rPr>
        <w:t xml:space="preserve">; </w:t>
      </w:r>
      <w:hyperlink w:anchor="R73" w:history="1">
        <w:r>
          <w:rPr>
            <w:rStyle w:val="jrnlBibRef"/>
          </w:rPr>
          <w:t xml:space="preserve">Winters et al., 2011</w:t>
        </w:r>
      </w:hyperlink>
      <w:r>
        <w:rPr>
          <w:sz w:val="22"/>
          <w:szCs w:val="22"/>
          <w:shd w:val="clear" w:color="" w:fill=""/>
        </w:rPr>
        <w:t xml:space="preserve">, </w:t>
      </w:r>
      <w:hyperlink w:anchor="R76" w:history="1">
        <w:r>
          <w:rPr>
            <w:rStyle w:val="jrnlBibRef"/>
          </w:rPr>
          <w:t xml:space="preserve">Yao et al., 2014</w:t>
        </w:r>
      </w:hyperlink>
      <w:r>
        <w:rPr>
          <w:sz w:val="22"/>
          <w:szCs w:val="22"/>
          <w:shd w:val="clear" w:color="" w:fill=""/>
        </w:rPr>
        <w:t xml:space="preserve">).</w:t>
      </w:r>
    </w:p>
    <w:p>
      <w:pPr>
        <w:pStyle w:val="jrnlSecPara"/>
      </w:pPr>
      <w:r>
        <w:rPr>
          <w:sz w:val="22"/>
          <w:szCs w:val="22"/>
          <w:shd w:val="clear" w:color="" w:fill=""/>
        </w:rPr>
        <w:t xml:space="preserve">Disorders associated with defective CNS white matter range from multiple sclerosis and inherited leukodystrophies to psychiatric disorders (</w:t>
      </w:r>
      <w:hyperlink w:anchor="R26" w:history="1">
        <w:r>
          <w:rPr>
            <w:rStyle w:val="jrnlBibRef"/>
          </w:rPr>
          <w:t xml:space="preserve">Fields, 2008</w:t>
        </w:r>
      </w:hyperlink>
      <w:r>
        <w:rPr>
          <w:sz w:val="22"/>
          <w:szCs w:val="22"/>
          <w:shd w:val="clear" w:color="" w:fill=""/>
        </w:rPr>
        <w:t xml:space="preserve">; </w:t>
      </w:r>
      <w:hyperlink w:anchor="R43" w:history="1">
        <w:r>
          <w:rPr>
            <w:rStyle w:val="jrnlBibRef"/>
          </w:rPr>
          <w:t xml:space="preserve">Makinodan et al., 2012</w:t>
        </w:r>
      </w:hyperlink>
      <w:r>
        <w:rPr>
          <w:sz w:val="22"/>
          <w:szCs w:val="22"/>
          <w:shd w:val="clear" w:color="" w:fill=""/>
        </w:rPr>
        <w:t xml:space="preserve">; </w:t>
      </w:r>
      <w:hyperlink w:anchor="R54" w:history="1">
        <w:r>
          <w:rPr>
            <w:rStyle w:val="jrnlBibRef"/>
          </w:rPr>
          <w:t xml:space="preserve">Perlman and Mar, 2012</w:t>
        </w:r>
      </w:hyperlink>
      <w:r>
        <w:rPr>
          <w:sz w:val="22"/>
          <w:szCs w:val="22"/>
          <w:shd w:val="clear" w:color="" w:fill=""/>
        </w:rPr>
        <w:t xml:space="preserve">).</w:t>
      </w:r>
    </w:p>
    <w:p>
      <w:pPr>
        <w:pStyle w:val="jrnlSecPara"/>
      </w:pPr>
      <w:r>
        <w:rPr>
          <w:sz w:val="22"/>
          <w:szCs w:val="22"/>
          <w:shd w:val="clear" w:color="" w:fill=""/>
        </w:rPr>
        <w:t xml:space="preserve">FIG4 is an evolutionarily conserved lipid phosphatase that removes the 5’ phosphate group from phosphatidylinositol(3,5)bisphosphate [PI(3,5)P</w:t>
      </w:r>
      <w:r>
        <w:rPr>
          <w:sz w:val="22"/>
          <w:szCs w:val="22"/>
          <w:vertAlign w:val="subscript"/>
          <w:shd w:val="clear" w:color="" w:fill=""/>
        </w:rPr>
        <w:t xml:space="preserve">2</w:t>
      </w:r>
      <w:r>
        <w:rPr>
          <w:sz w:val="22"/>
          <w:szCs w:val="22"/>
          <w:shd w:val="clear" w:color="" w:fill=""/>
        </w:rPr>
        <w:t xml:space="preserve">] to produce PI(3)P. Together with its antagonistic kinase PIKFYVE and the scaffold protein VAC14, FIG4 forms an enzyme complex that regulates the interconversion of PI(3)P and PI(3,5)P</w:t>
      </w:r>
      <w:r>
        <w:rPr>
          <w:sz w:val="22"/>
          <w:szCs w:val="22"/>
          <w:vertAlign w:val="subscript"/>
          <w:shd w:val="clear" w:color="" w:fill=""/>
        </w:rPr>
        <w:t xml:space="preserve">2</w:t>
      </w:r>
      <w:r>
        <w:rPr>
          <w:sz w:val="22"/>
          <w:szCs w:val="22"/>
          <w:shd w:val="clear" w:color="" w:fill=""/>
        </w:rPr>
        <w:t xml:space="preserve"> on membranes of the late endosomal/ lysosomal (LE/Lys) compartment (</w:t>
      </w:r>
      <w:hyperlink w:anchor="R37" w:history="1">
        <w:r>
          <w:rPr>
            <w:rStyle w:val="jrnlBibRef"/>
          </w:rPr>
          <w:t xml:space="preserve">Jin et al., 2008</w:t>
        </w:r>
      </w:hyperlink>
      <w:r>
        <w:rPr>
          <w:sz w:val="22"/>
          <w:szCs w:val="22"/>
          <w:shd w:val="clear" w:color="" w:fill=""/>
        </w:rPr>
        <w:t xml:space="preserve">; </w:t>
      </w:r>
      <w:hyperlink w:anchor="R47" w:history="1">
        <w:r>
          <w:rPr>
            <w:rStyle w:val="jrnlBibRef"/>
          </w:rPr>
          <w:t xml:space="preserve">McCartney et al., 2014</w:t>
        </w:r>
      </w:hyperlink>
      <w:r>
        <w:rPr>
          <w:sz w:val="22"/>
          <w:szCs w:val="22"/>
          <w:shd w:val="clear" w:color="" w:fill=""/>
        </w:rPr>
        <w:t xml:space="preserve">). In addition to its 5’-phosphatase activity, Fig4 is required to stabilize the enzyme complex. PI(3,5)P</w:t>
      </w:r>
      <w:r>
        <w:rPr>
          <w:sz w:val="22"/>
          <w:szCs w:val="22"/>
          <w:vertAlign w:val="subscript"/>
          <w:shd w:val="clear" w:color="" w:fill=""/>
        </w:rPr>
        <w:t xml:space="preserve">2</w:t>
      </w:r>
      <w:r>
        <w:rPr>
          <w:sz w:val="22"/>
          <w:szCs w:val="22"/>
          <w:shd w:val="clear" w:color="" w:fill=""/>
        </w:rPr>
        <w:t xml:space="preserve"> directly regulates the lysosomal cation channels TRPML1, TPC1 and TPC2 (</w:t>
      </w:r>
      <w:hyperlink w:anchor="R16" w:history="1">
        <w:r>
          <w:rPr>
            <w:rStyle w:val="jrnlBibRef"/>
          </w:rPr>
          <w:t xml:space="preserve">Dong et al., 2010</w:t>
        </w:r>
      </w:hyperlink>
      <w:r>
        <w:rPr>
          <w:sz w:val="22"/>
          <w:szCs w:val="22"/>
          <w:shd w:val="clear" w:color="" w:fill=""/>
        </w:rPr>
        <w:t xml:space="preserve">; </w:t>
      </w:r>
      <w:hyperlink w:anchor="R70" w:history="1">
        <w:r>
          <w:rPr>
            <w:rStyle w:val="jrnlBibRef"/>
          </w:rPr>
          <w:t xml:space="preserve">Wang et al., 2012</w:t>
        </w:r>
      </w:hyperlink>
      <w:r>
        <w:rPr>
          <w:sz w:val="22"/>
          <w:szCs w:val="22"/>
          <w:shd w:val="clear" w:color="" w:fill=""/>
        </w:rPr>
        <w:t xml:space="preserve">; </w:t>
      </w:r>
      <w:hyperlink w:anchor="R71" w:history="1">
        <w:r>
          <w:rPr>
            <w:rStyle w:val="jrnlBibRef"/>
          </w:rPr>
          <w:t xml:space="preserve">2014</w:t>
        </w:r>
      </w:hyperlink>
      <w:r>
        <w:rPr>
          <w:sz w:val="22"/>
          <w:szCs w:val="22"/>
          <w:shd w:val="clear" w:color="" w:fill=""/>
        </w:rPr>
        <w:t xml:space="preserve">). Reduced activity of these lysosomal channels and the resulting osmotic enlargement of the LE/Lys may underlie vacuolization in </w:t>
      </w:r>
      <w:r>
        <w:rPr>
          <w:sz w:val="22"/>
          <w:szCs w:val="22"/>
          <w:i/>
          <w:iCs/>
          <w:shd w:val="clear" w:color="" w:fill=""/>
        </w:rPr>
        <w:t xml:space="preserve">Fig4</w:t>
      </w:r>
      <w:r>
        <w:rPr>
          <w:sz w:val="22"/>
          <w:szCs w:val="22"/>
          <w:shd w:val="clear" w:color="" w:fill=""/>
        </w:rPr>
        <w:t xml:space="preserve"> null cells (</w:t>
      </w:r>
      <w:hyperlink w:anchor="R41" w:history="1">
        <w:r>
          <w:rPr>
            <w:rStyle w:val="jrnlBibRef"/>
          </w:rPr>
          <w:t xml:space="preserve">Lenk and Meisler, 2014</w:t>
        </w:r>
      </w:hyperlink>
      <w:r>
        <w:rPr>
          <w:sz w:val="22"/>
          <w:szCs w:val="22"/>
          <w:shd w:val="clear" w:color="" w:fill=""/>
        </w:rPr>
        <w:t xml:space="preserve">). Consistent with this model, overexpression of TRPML1 in </w:t>
      </w:r>
      <w:r>
        <w:rPr>
          <w:sz w:val="22"/>
          <w:szCs w:val="22"/>
          <w:i/>
          <w:iCs/>
          <w:shd w:val="clear" w:color="" w:fill=""/>
        </w:rPr>
        <w:t xml:space="preserve">Vac14</w:t>
      </w:r>
      <w:r>
        <w:rPr>
          <w:sz w:val="22"/>
          <w:szCs w:val="22"/>
          <w:shd w:val="clear" w:color="" w:fill=""/>
        </w:rPr>
        <w:t xml:space="preserve"> and </w:t>
      </w:r>
      <w:r>
        <w:rPr>
          <w:sz w:val="22"/>
          <w:szCs w:val="22"/>
          <w:i/>
          <w:iCs/>
          <w:shd w:val="clear" w:color="" w:fill=""/>
        </w:rPr>
        <w:t xml:space="preserve">Fig4</w:t>
      </w:r>
      <w:r>
        <w:rPr>
          <w:sz w:val="22"/>
          <w:szCs w:val="22"/>
          <w:shd w:val="clear" w:color="" w:fill=""/>
        </w:rPr>
        <w:t xml:space="preserve"> mutant cells appears to rescue vacuolization (</w:t>
      </w:r>
      <w:hyperlink w:anchor="R16" w:history="1">
        <w:r>
          <w:rPr>
            <w:rStyle w:val="jrnlBibRef"/>
          </w:rPr>
          <w:t xml:space="preserve">Dong et al., 2010</w:t>
        </w:r>
      </w:hyperlink>
      <w:r>
        <w:rPr>
          <w:sz w:val="22"/>
          <w:szCs w:val="22"/>
          <w:shd w:val="clear" w:color="" w:fill=""/>
        </w:rPr>
        <w:t xml:space="preserve">; </w:t>
      </w:r>
      <w:hyperlink w:anchor="R81" w:history="1">
        <w:r>
          <w:rPr>
            <w:rStyle w:val="jrnlBibRef"/>
          </w:rPr>
          <w:t xml:space="preserve">Zou et al., 2015</w:t>
        </w:r>
      </w:hyperlink>
      <w:r>
        <w:rPr>
          <w:sz w:val="22"/>
          <w:szCs w:val="22"/>
          <w:shd w:val="clear" w:color="" w:fill=""/>
        </w:rPr>
        <w:t xml:space="preserve">). In </w:t>
      </w:r>
      <w:r>
        <w:rPr>
          <w:sz w:val="22"/>
          <w:szCs w:val="22"/>
          <w:i/>
          <w:iCs/>
          <w:shd w:val="clear" w:color="" w:fill=""/>
        </w:rPr>
        <w:t xml:space="preserve">Drosophila</w:t>
      </w:r>
      <w:r>
        <w:rPr>
          <w:sz w:val="22"/>
          <w:szCs w:val="22"/>
          <w:shd w:val="clear" w:color="" w:fill=""/>
        </w:rPr>
        <w:t xml:space="preserve">, loss of TRPML1 generates a muscle vacuolization phenotype reminiscent of FIG4 deficiency (</w:t>
      </w:r>
      <w:hyperlink w:anchor="R6" w:history="1">
        <w:r>
          <w:rPr>
            <w:rStyle w:val="jrnlBibRef"/>
          </w:rPr>
          <w:t xml:space="preserve">Bharadwaj et al., 2016</w:t>
        </w:r>
      </w:hyperlink>
      <w:r>
        <w:rPr>
          <w:sz w:val="22"/>
          <w:szCs w:val="22"/>
          <w:shd w:val="clear" w:color="" w:fill=""/>
        </w:rPr>
        <w:t xml:space="preserve">).</w:t>
      </w:r>
    </w:p>
    <w:p>
      <w:pPr>
        <w:pStyle w:val="jrnlSecPara"/>
      </w:pPr>
      <w:r>
        <w:rPr>
          <w:sz w:val="22"/>
          <w:szCs w:val="22"/>
          <w:shd w:val="clear" w:color="" w:fill=""/>
        </w:rPr>
        <w:t xml:space="preserve">FIG4 deficiency is particularly harmful for neural cells with elaborate morphologies, including projection neurons and myelinating glia. Mutations of human </w:t>
      </w:r>
      <w:r>
        <w:rPr>
          <w:sz w:val="22"/>
          <w:szCs w:val="22"/>
          <w:i/>
          <w:iCs/>
          <w:shd w:val="clear" w:color="" w:fill=""/>
        </w:rPr>
        <w:t xml:space="preserve">FIG4</w:t>
      </w:r>
      <w:r>
        <w:rPr>
          <w:sz w:val="22"/>
          <w:szCs w:val="22"/>
          <w:shd w:val="clear" w:color="" w:fill=""/>
        </w:rPr>
        <w:t xml:space="preserve"> result in neurological disorders including Charcot-Marie-Tooth type 4J, a severe form of peripheral neuropathy (</w:t>
      </w:r>
      <w:hyperlink w:anchor="R12" w:history="1">
        <w:r>
          <w:rPr>
            <w:rStyle w:val="jrnlBibRef"/>
          </w:rPr>
          <w:t xml:space="preserve">Chow et al., 2007</w:t>
        </w:r>
      </w:hyperlink>
      <w:r>
        <w:rPr>
          <w:sz w:val="22"/>
          <w:szCs w:val="22"/>
          <w:shd w:val="clear" w:color="" w:fill=""/>
        </w:rPr>
        <w:t xml:space="preserve">; </w:t>
      </w:r>
      <w:hyperlink w:anchor="R51" w:history="1">
        <w:r>
          <w:rPr>
            <w:rStyle w:val="jrnlBibRef"/>
          </w:rPr>
          <w:t xml:space="preserve">Nicholson et al., 2011</w:t>
        </w:r>
      </w:hyperlink>
      <w:r>
        <w:rPr>
          <w:sz w:val="22"/>
          <w:szCs w:val="22"/>
          <w:shd w:val="clear" w:color="" w:fill=""/>
        </w:rPr>
        <w:t xml:space="preserve">), polymicrogyria with epilepsy (</w:t>
      </w:r>
      <w:hyperlink w:anchor="R3" w:history="1">
        <w:r>
          <w:rPr>
            <w:rStyle w:val="jrnlBibRef"/>
          </w:rPr>
          <w:t xml:space="preserve">Baulac et al., 2014</w:t>
        </w:r>
      </w:hyperlink>
      <w:r>
        <w:rPr>
          <w:sz w:val="22"/>
          <w:szCs w:val="22"/>
          <w:shd w:val="clear" w:color="" w:fill=""/>
        </w:rPr>
        <w:t xml:space="preserve">), and Yunis-Varon syndrome (</w:t>
      </w:r>
      <w:hyperlink w:anchor="R9" w:history="1">
        <w:r>
          <w:rPr>
            <w:rStyle w:val="jrnlBibRef"/>
          </w:rPr>
          <w:t xml:space="preserve">Campeau et al., 2013</w:t>
        </w:r>
      </w:hyperlink>
      <w:r>
        <w:rPr>
          <w:sz w:val="22"/>
          <w:szCs w:val="22"/>
          <w:shd w:val="clear" w:color="" w:fill=""/>
        </w:rPr>
        <w:t xml:space="preserve">). Mice null for </w:t>
      </w:r>
      <w:r>
        <w:rPr>
          <w:sz w:val="22"/>
          <w:szCs w:val="22"/>
          <w:i/>
          <w:iCs/>
          <w:shd w:val="clear" w:color="" w:fill=""/>
        </w:rPr>
        <w:t xml:space="preserve">Fig4</w:t>
      </w:r>
      <w:r>
        <w:rPr>
          <w:sz w:val="22"/>
          <w:szCs w:val="22"/>
          <w:shd w:val="clear" w:color="" w:fill=""/>
        </w:rPr>
        <w:t xml:space="preserve"> exhibit severe tremor, brain region-specific spongiform degeneration, hypomyelination, and juvenile lethality (</w:t>
      </w:r>
      <w:hyperlink w:anchor="R12" w:history="1">
        <w:r>
          <w:rPr>
            <w:rStyle w:val="jrnlBibRef"/>
          </w:rPr>
          <w:t xml:space="preserve">Chow et al., 2007</w:t>
        </w:r>
      </w:hyperlink>
      <w:r>
        <w:rPr>
          <w:sz w:val="22"/>
          <w:szCs w:val="22"/>
          <w:shd w:val="clear" w:color="" w:fill=""/>
        </w:rPr>
        <w:t xml:space="preserve">; </w:t>
      </w:r>
      <w:hyperlink w:anchor="R23" w:history="1">
        <w:r>
          <w:rPr>
            <w:rStyle w:val="jrnlBibRef"/>
          </w:rPr>
          <w:t xml:space="preserve">Ferguson et al., 2009</w:t>
        </w:r>
      </w:hyperlink>
      <w:r>
        <w:rPr>
          <w:sz w:val="22"/>
          <w:szCs w:val="22"/>
          <w:shd w:val="clear" w:color="" w:fill=""/>
        </w:rPr>
        <w:t xml:space="preserve">; </w:t>
      </w:r>
      <w:hyperlink w:anchor="R73" w:history="1">
        <w:r>
          <w:rPr>
            <w:rStyle w:val="jrnlBibRef"/>
          </w:rPr>
          <w:t xml:space="preserve">Winters et al., 2011</w:t>
        </w:r>
      </w:hyperlink>
      <w:r>
        <w:rPr>
          <w:sz w:val="22"/>
          <w:szCs w:val="22"/>
          <w:shd w:val="clear" w:color="" w:fill=""/>
        </w:rPr>
        <w:t xml:space="preserve">). We previously demonstrated that a </w:t>
      </w:r>
      <w:r>
        <w:rPr>
          <w:sz w:val="22"/>
          <w:szCs w:val="22"/>
          <w:i/>
          <w:iCs/>
          <w:shd w:val="clear" w:color="" w:fill=""/>
        </w:rPr>
        <w:t xml:space="preserve">Fig4</w:t>
      </w:r>
      <w:r>
        <w:rPr>
          <w:sz w:val="22"/>
          <w:szCs w:val="22"/>
          <w:shd w:val="clear" w:color="" w:fill=""/>
        </w:rPr>
        <w:t xml:space="preserve"> transgene driven by the neuron-specific enolase (</w:t>
      </w:r>
      <w:r>
        <w:rPr>
          <w:sz w:val="22"/>
          <w:szCs w:val="22"/>
          <w:i/>
          <w:iCs/>
          <w:shd w:val="clear" w:color="" w:fill=""/>
        </w:rPr>
        <w:t xml:space="preserve">NSE</w:t>
      </w:r>
      <w:r>
        <w:rPr>
          <w:sz w:val="22"/>
          <w:szCs w:val="22"/>
          <w:shd w:val="clear" w:color="" w:fill=""/>
        </w:rPr>
        <w:t xml:space="preserve">) promoter rescued juvenile lethality and neurodegeneration in global </w:t>
      </w:r>
      <w:r>
        <w:rPr>
          <w:sz w:val="22"/>
          <w:szCs w:val="22"/>
          <w:i/>
          <w:iCs/>
          <w:shd w:val="clear" w:color="" w:fill=""/>
        </w:rPr>
        <w:t xml:space="preserve">Fig4</w:t>
      </w:r>
      <w:r>
        <w:rPr>
          <w:sz w:val="22"/>
          <w:szCs w:val="22"/>
          <w:shd w:val="clear" w:color="" w:fill=""/>
        </w:rPr>
        <w:t xml:space="preserve"> null mice, and that these phenotypes were not rescued by an astrocyte-specific </w:t>
      </w:r>
      <w:r>
        <w:rPr>
          <w:sz w:val="22"/>
          <w:szCs w:val="22"/>
          <w:i/>
          <w:iCs/>
          <w:shd w:val="clear" w:color="" w:fill=""/>
        </w:rPr>
        <w:t xml:space="preserve">Fig4</w:t>
      </w:r>
      <w:r>
        <w:rPr>
          <w:sz w:val="22"/>
          <w:szCs w:val="22"/>
          <w:shd w:val="clear" w:color="" w:fill=""/>
        </w:rPr>
        <w:t xml:space="preserve"> transgene (</w:t>
      </w:r>
      <w:hyperlink w:anchor="R24" w:history="1">
        <w:r>
          <w:rPr>
            <w:rStyle w:val="jrnlBibRef"/>
          </w:rPr>
          <w:t xml:space="preserve">Ferguson et al., 2012</w:t>
        </w:r>
      </w:hyperlink>
      <w:r>
        <w:rPr>
          <w:sz w:val="22"/>
          <w:szCs w:val="22"/>
          <w:shd w:val="clear" w:color="" w:fill=""/>
        </w:rPr>
        <w:t xml:space="preserve">). The neuron-specific transgene also rescued conduction in peripheral nerves </w:t>
      </w:r>
      <w:hyperlink w:anchor="R24" w:history="1">
        <w:r>
          <w:rPr>
            <w:rStyle w:val="jrnlBibRef"/>
          </w:rPr>
          <w:t xml:space="preserve">(Ferguson et al., 2012</w:t>
        </w:r>
      </w:hyperlink>
      <w:r>
        <w:rPr>
          <w:sz w:val="22"/>
          <w:szCs w:val="22"/>
          <w:shd w:val="clear" w:color="" w:fill=""/>
        </w:rPr>
        <w:t xml:space="preserve">) and structural defects in CNS myelination (</w:t>
      </w:r>
      <w:hyperlink w:anchor="R73" w:history="1">
        <w:r>
          <w:rPr>
            <w:rStyle w:val="jrnlBibRef"/>
          </w:rPr>
          <w:t xml:space="preserve">Winters et al., 2011</w:t>
        </w:r>
      </w:hyperlink>
      <w:r>
        <w:rPr>
          <w:sz w:val="22"/>
          <w:szCs w:val="22"/>
          <w:shd w:val="clear" w:color="" w:fill=""/>
        </w:rPr>
        <w:t xml:space="preserve">). Conversely, inactivation of </w:t>
      </w:r>
      <w:r>
        <w:rPr>
          <w:sz w:val="22"/>
          <w:szCs w:val="22"/>
          <w:i/>
          <w:iCs/>
          <w:shd w:val="clear" w:color="" w:fill=""/>
        </w:rPr>
        <w:t xml:space="preserve">Fig4</w:t>
      </w:r>
      <w:r>
        <w:rPr>
          <w:sz w:val="22"/>
          <w:szCs w:val="22"/>
          <w:shd w:val="clear" w:color="" w:fill=""/>
        </w:rPr>
        <w:t xml:space="preserve"> specifically in neurons resulted in region-specific neurodegeneration (</w:t>
      </w:r>
      <w:hyperlink w:anchor="R24" w:history="1">
        <w:r>
          <w:rPr>
            <w:rStyle w:val="jrnlBibRef"/>
          </w:rPr>
          <w:t xml:space="preserve">Ferguson et al., 2012</w:t>
        </w:r>
      </w:hyperlink>
      <w:r>
        <w:rPr>
          <w:sz w:val="22"/>
          <w:szCs w:val="22"/>
          <w:shd w:val="clear" w:color="" w:fill=""/>
        </w:rPr>
        <w:t xml:space="preserve">).</w:t>
      </w:r>
      <w:br/>
    </w:p>
    <w:p>
      <w:pPr>
        <w:pStyle w:val="jrnlSecPara"/>
      </w:pPr>
      <w:br/>
    </w:p>
    <w:p>
      <w:pPr>
        <w:pStyle w:val="jrnlSecPara"/>
      </w:pPr>
      <w:r>
        <w:rPr>
          <w:sz w:val="22"/>
          <w:szCs w:val="22"/>
          <w:shd w:val="clear" w:color="" w:fill=""/>
        </w:rPr>
        <w:t xml:space="preserve">The cellular and molecular mechanisms relating loss of </w:t>
      </w:r>
      <w:r>
        <w:rPr>
          <w:sz w:val="22"/>
          <w:szCs w:val="22"/>
          <w:i/>
          <w:iCs/>
          <w:shd w:val="clear" w:color="" w:fill=""/>
        </w:rPr>
        <w:t xml:space="preserve">Fig4</w:t>
      </w:r>
      <w:r>
        <w:rPr>
          <w:sz w:val="22"/>
          <w:szCs w:val="22"/>
          <w:shd w:val="clear" w:color="" w:fill=""/>
        </w:rPr>
        <w:t xml:space="preserve"> to hypomyelination are poorly understood. To further characterize the requirement of PI(3,5)P</w:t>
      </w:r>
      <w:r>
        <w:rPr>
          <w:sz w:val="22"/>
          <w:szCs w:val="22"/>
          <w:vertAlign w:val="subscript"/>
          <w:shd w:val="clear" w:color="" w:fill=""/>
        </w:rPr>
        <w:t xml:space="preserve">2</w:t>
      </w:r>
      <w:r>
        <w:rPr>
          <w:sz w:val="22"/>
          <w:szCs w:val="22"/>
          <w:shd w:val="clear" w:color="" w:fill=""/>
        </w:rPr>
        <w:t xml:space="preserve"> for CNS myelination, we manipulated individual components of the PI(3,5)P</w:t>
      </w:r>
      <w:r>
        <w:rPr>
          <w:sz w:val="22"/>
          <w:szCs w:val="22"/>
          <w:vertAlign w:val="subscript"/>
          <w:shd w:val="clear" w:color="" w:fill=""/>
        </w:rPr>
        <w:t xml:space="preserve">2</w:t>
      </w:r>
      <w:r>
        <w:rPr>
          <w:sz w:val="22"/>
          <w:szCs w:val="22"/>
          <w:shd w:val="clear" w:color="" w:fill=""/>
        </w:rPr>
        <w:t xml:space="preserve"> biosynthetic complex. </w:t>
      </w:r>
      <w:r>
        <w:rPr>
          <w:sz w:val="22"/>
          <w:szCs w:val="22"/>
          <w:i/>
          <w:iCs/>
          <w:shd w:val="clear" w:color="" w:fill=""/>
        </w:rPr>
        <w:t xml:space="preserve">Pikfyve</w:t>
      </w:r>
      <w:r>
        <w:rPr>
          <w:sz w:val="22"/>
          <w:szCs w:val="22"/>
          <w:shd w:val="clear" w:color="" w:fill=""/>
        </w:rPr>
        <w:t xml:space="preserve"> and </w:t>
      </w:r>
      <w:r>
        <w:rPr>
          <w:sz w:val="22"/>
          <w:szCs w:val="22"/>
          <w:i/>
          <w:iCs/>
          <w:shd w:val="clear" w:color="" w:fill=""/>
        </w:rPr>
        <w:t xml:space="preserve">Vac14 </w:t>
      </w:r>
      <w:r>
        <w:rPr>
          <w:sz w:val="22"/>
          <w:szCs w:val="22"/>
          <w:shd w:val="clear" w:color="" w:fill=""/>
        </w:rPr>
        <w:t xml:space="preserve">global null mice die prematurely, before the onset of CNS myelination (</w:t>
      </w:r>
      <w:hyperlink w:anchor="R79" w:history="1">
        <w:r>
          <w:rPr>
            <w:rStyle w:val="jrnlBibRef"/>
          </w:rPr>
          <w:t xml:space="preserve">Zhang et al., 2007</w:t>
        </w:r>
      </w:hyperlink>
      <w:r>
        <w:rPr>
          <w:sz w:val="22"/>
          <w:szCs w:val="22"/>
          <w:shd w:val="clear" w:color="" w:fill=""/>
        </w:rPr>
        <w:t xml:space="preserve">; </w:t>
      </w:r>
      <w:hyperlink w:anchor="R32" w:history="1">
        <w:r>
          <w:rPr>
            <w:rStyle w:val="jrnlBibRef"/>
          </w:rPr>
          <w:t xml:space="preserve">Ikonomov et al., 2011</w:t>
        </w:r>
      </w:hyperlink>
      <w:r>
        <w:rPr>
          <w:sz w:val="22"/>
          <w:szCs w:val="22"/>
          <w:shd w:val="clear" w:color="" w:fill=""/>
        </w:rPr>
        <w:t xml:space="preserve">). To circumvent this limitation, we employed a combination of conditional null alleles and hypomorphic alleles in the mouse. Our study shows that multiple strategies to perturb the FIG4/PIKFYVE/VAC14 enzyme complex, and by extension the lipid product PI(3,5)P</w:t>
      </w:r>
      <w:r>
        <w:rPr>
          <w:sz w:val="22"/>
          <w:szCs w:val="22"/>
          <w:vertAlign w:val="subscript"/>
          <w:shd w:val="clear" w:color="" w:fill=""/>
        </w:rPr>
        <w:t xml:space="preserve">2</w:t>
      </w:r>
      <w:r>
        <w:rPr>
          <w:sz w:val="22"/>
          <w:szCs w:val="22"/>
          <w:shd w:val="clear" w:color="" w:fill=""/>
        </w:rPr>
        <w:t xml:space="preserve">, result in the common endpoints of arrested OL differentiation, impaired myelin protein trafficking through the LE/Lys compartment, and severe CNS hypomyelination. We demonstrate that these defects in myelin biogenesis are functionally relevant and result in faulty conduction of electrical impulses.</w:t>
      </w:r>
    </w:p>
    <w:p/>
    <w:p>
      <w:pPr>
        <w:pStyle w:val="jrnlHead1"/>
      </w:pPr>
      <w:r>
        <w:rPr>
          <w:color w:val="#011b37"/>
          <w:sz w:val="56"/>
          <w:szCs w:val="56"/>
          <w:b/>
          <w:shd w:val="clear" w:color="" w:fill=""/>
        </w:rPr>
        <w:t xml:space="preserve">Results</w:t>
      </w:r>
    </w:p>
    <w:p/>
    <w:p>
      <w:pPr>
        <w:pStyle w:val="jrnlHead2"/>
      </w:pPr>
      <w:r>
        <w:rPr>
          <w:color w:val="#134985"/>
          <w:sz w:val="46"/>
          <w:szCs w:val="46"/>
          <w:b/>
          <w:shd w:val="clear" w:color="" w:fill=""/>
        </w:rPr>
        <w:t xml:space="preserve">Conditional ablation of </w:t>
      </w:r>
      <w:r>
        <w:rPr>
          <w:color w:val="#134985"/>
          <w:sz w:val="46"/>
          <w:szCs w:val="46"/>
          <w:b/>
          <w:i/>
          <w:iCs/>
          <w:shd w:val="clear" w:color="" w:fill=""/>
        </w:rPr>
        <w:t xml:space="preserve">Fig4</w:t>
      </w:r>
      <w:r>
        <w:rPr>
          <w:color w:val="#134985"/>
          <w:sz w:val="46"/>
          <w:szCs w:val="46"/>
          <w:b/>
          <w:shd w:val="clear" w:color="" w:fill=""/>
        </w:rPr>
        <w:t xml:space="preserve"> in neurons or the OL lineage results in CNS hypomyelination</w:t>
      </w:r>
    </w:p>
    <w:p>
      <w:pPr>
        <w:pStyle w:val="jrnlSecPara"/>
      </w:pPr>
      <w:r>
        <w:rPr>
          <w:sz w:val="22"/>
          <w:szCs w:val="22"/>
          <w:shd w:val="clear" w:color="" w:fill=""/>
        </w:rPr>
        <w:t xml:space="preserve">In the early postnatal brain, </w:t>
      </w:r>
      <w:r>
        <w:rPr>
          <w:sz w:val="22"/>
          <w:szCs w:val="22"/>
          <w:i/>
          <w:iCs/>
          <w:shd w:val="clear" w:color="" w:fill=""/>
        </w:rPr>
        <w:t xml:space="preserve">Fig4</w:t>
      </w:r>
      <w:r>
        <w:rPr>
          <w:sz w:val="22"/>
          <w:szCs w:val="22"/>
          <w:shd w:val="clear" w:color="" w:fill=""/>
        </w:rPr>
        <w:t xml:space="preserve"> is broadly expressed and enriched in oligodendrocyte progenitor cells (OPCs) and newly formed OLs (NFOs) (</w:t>
      </w:r>
      <w:hyperlink w:anchor="R80" w:history="1">
        <w:r>
          <w:rPr>
            <w:rStyle w:val="jrnlBibRef"/>
          </w:rPr>
          <w:t xml:space="preserve">Zhang et al., 2014</w:t>
        </w:r>
      </w:hyperlink>
      <w:r>
        <w:rPr>
          <w:sz w:val="22"/>
          <w:szCs w:val="22"/>
          <w:shd w:val="clear" w:color="" w:fill=""/>
        </w:rPr>
        <w:t xml:space="preserve">). Mice in which exon 4 of the </w:t>
      </w:r>
      <w:r>
        <w:rPr>
          <w:sz w:val="22"/>
          <w:szCs w:val="22"/>
          <w:i/>
          <w:iCs/>
          <w:shd w:val="clear" w:color="" w:fill=""/>
        </w:rPr>
        <w:t xml:space="preserve">Fig4</w:t>
      </w:r>
      <w:r>
        <w:rPr>
          <w:sz w:val="22"/>
          <w:szCs w:val="22"/>
          <w:shd w:val="clear" w:color="" w:fill=""/>
        </w:rPr>
        <w:t xml:space="preserve"> gene is flanked by </w:t>
      </w:r>
      <w:r>
        <w:rPr>
          <w:sz w:val="22"/>
          <w:szCs w:val="22"/>
          <w:i/>
          <w:iCs/>
          <w:shd w:val="clear" w:color="" w:fill=""/>
        </w:rPr>
        <w:t xml:space="preserve">loxP</w:t>
      </w:r>
      <w:r>
        <w:rPr>
          <w:sz w:val="22"/>
          <w:szCs w:val="22"/>
          <w:shd w:val="clear" w:color="" w:fill=""/>
        </w:rPr>
        <w:t xml:space="preserve"> sites (</w:t>
      </w:r>
      <w:hyperlink w:anchor="R24" w:history="1">
        <w:r>
          <w:rPr>
            <w:rStyle w:val="jrnlBibRef"/>
          </w:rPr>
          <w:t xml:space="preserve">Ferguson et al., 2012</w:t>
        </w:r>
      </w:hyperlink>
      <w:r>
        <w:rPr>
          <w:sz w:val="22"/>
          <w:szCs w:val="22"/>
          <w:shd w:val="clear" w:color="" w:fill=""/>
        </w:rPr>
        <w:t xml:space="preserve">) were used to generate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 </w:t>
      </w:r>
      <w:r>
        <w:rPr>
          <w:sz w:val="22"/>
          <w:szCs w:val="22"/>
          <w:shd w:val="clear" w:color="" w:fill=""/>
        </w:rPr>
        <w:t xml:space="preserve">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mice deficient for </w:t>
      </w:r>
      <w:r>
        <w:rPr>
          <w:sz w:val="22"/>
          <w:szCs w:val="22"/>
          <w:i/>
          <w:iCs/>
          <w:shd w:val="clear" w:color="" w:fill=""/>
        </w:rPr>
        <w:t xml:space="preserve">Fig4</w:t>
      </w:r>
      <w:r>
        <w:rPr>
          <w:sz w:val="22"/>
          <w:szCs w:val="22"/>
          <w:shd w:val="clear" w:color="" w:fill=""/>
        </w:rPr>
        <w:t xml:space="preserve"> in neurons or OLs, respectively. Myelin development in these conditional mutants, as well as the </w:t>
      </w:r>
      <w:r>
        <w:rPr>
          <w:sz w:val="22"/>
          <w:szCs w:val="22"/>
          <w:i/>
          <w:iCs/>
          <w:shd w:val="clear" w:color="" w:fill=""/>
        </w:rPr>
        <w:t xml:space="preserve">Fig4</w:t>
      </w:r>
      <w:r>
        <w:rPr>
          <w:sz w:val="22"/>
          <w:szCs w:val="22"/>
          <w:shd w:val="clear" w:color="" w:fill=""/>
        </w:rPr>
        <w:t xml:space="preserve"> global mutant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control mice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flox/+</w:t>
      </w:r>
      <w:r>
        <w:rPr>
          <w:sz w:val="22"/>
          <w:szCs w:val="22"/>
          <w:shd w:val="clear" w:color="" w:fill=""/>
        </w:rPr>
        <w:t xml:space="preserve">), was analyzed by Fluoromyelin Green labeling (</w:t>
      </w:r>
      <w:hyperlink w:anchor="F1" w:history="1">
        <w:r>
          <w:rPr>
            <w:rStyle w:val="jrnlFigRef"/>
          </w:rPr>
          <w:t xml:space="preserve">Figure 1</w:t>
        </w:r>
      </w:hyperlink>
      <w:r>
        <w:rPr>
          <w:sz w:val="22"/>
          <w:szCs w:val="22"/>
          <w:shd w:val="clear" w:color="" w:fill=""/>
        </w:rPr>
        <w:t xml:space="preserve">). In control brains, the corpus callosum and internal capsule were prominently labeled (</w:t>
      </w:r>
      <w:hyperlink w:anchor="F1" w:history="1">
        <w:r>
          <w:rPr>
            <w:rStyle w:val="jrnlFigRef"/>
          </w:rPr>
          <w:t xml:space="preserve">Figure 1A and A’</w:t>
        </w:r>
      </w:hyperlink>
      <w:r>
        <w:rPr>
          <w:sz w:val="22"/>
          <w:szCs w:val="22"/>
          <w:shd w:val="clear" w:color="" w:fill=""/>
        </w:rPr>
        <w:t xml:space="preserve">). Staining of these structures was weaker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brains and further reduced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brains (</w:t>
      </w:r>
      <w:hyperlink w:anchor="F1" w:history="1">
        <w:r>
          <w:rPr>
            <w:rStyle w:val="jrnlFigRef"/>
          </w:rPr>
          <w:t xml:space="preserve">Figure 1B-D’</w:t>
        </w:r>
      </w:hyperlink>
      <w:r>
        <w:rPr>
          <w:sz w:val="22"/>
          <w:szCs w:val="22"/>
          <w:shd w:val="clear" w:color="" w:fill=""/>
        </w:rPr>
        <w:t xml:space="preserve">). For a quantitative comparison of the myelination defects, whole brain membranes were prepared from P21 pups and analyzed by immunoblotting with antibodies specific for the myelin markers myelin-associated glycoprotein (MAG), 2’,3’-cyclic-nucleotide 3’-phosphodiesterase (CNPase), proteolipid protein (PLP), and myelin basic protein (MBP) (</w:t>
      </w:r>
      <w:hyperlink w:anchor="F1" w:history="1">
        <w:r>
          <w:rPr>
            <w:rStyle w:val="jrnlFigRef"/>
          </w:rPr>
          <w:t xml:space="preserve">Figure 1E</w:t>
        </w:r>
      </w:hyperlink>
      <w:r>
        <w:rPr>
          <w:sz w:val="22"/>
          <w:szCs w:val="22"/>
          <w:shd w:val="clear" w:color="" w:fill=""/>
        </w:rPr>
        <w:t xml:space="preserve">). Compared to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membranes, a significant reduction in myelin proteins was evident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mice,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w:t>
      </w:r>
      <w:hyperlink w:anchor="F1" w:history="1">
        <w:r>
          <w:rPr>
            <w:rStyle w:val="jrnlFigRef"/>
          </w:rPr>
          <w:t xml:space="preserve">Figure 1F -I</w:t>
        </w:r>
      </w:hyperlink>
      <w:r>
        <w:rPr>
          <w:sz w:val="22"/>
          <w:szCs w:val="22"/>
          <w:shd w:val="clear" w:color="" w:fill=""/>
        </w:rPr>
        <w:t xml:space="preserve">). The finding that the neuronal marker classIII </w:t>
      </w:r>
      <w:r>
        <w:rPr>
          <w:sz w:val="22"/>
          <w:szCs w:val="22"/>
          <w:i/>
          <w:iCs/>
          <w:shd w:val="clear" w:color="" w:fill=""/>
        </w:rPr>
        <w:t xml:space="preserve">β</w:t>
      </w:r>
      <w:r>
        <w:rPr>
          <w:sz w:val="22"/>
          <w:szCs w:val="22"/>
          <w:shd w:val="clear" w:color="" w:fill=""/>
        </w:rPr>
        <w:t xml:space="preserve">-tubulin is not significantly decreased in any of these mice indicates that the decrease in CNS myelin is not secondary to neuronal loss. While the </w:t>
      </w:r>
      <w:r>
        <w:rPr>
          <w:sz w:val="22"/>
          <w:szCs w:val="22"/>
          <w:i/>
          <w:iCs/>
          <w:shd w:val="clear" w:color="" w:fill=""/>
        </w:rPr>
        <w:t xml:space="preserve">Olig2 </w:t>
      </w:r>
      <w:r>
        <w:rPr>
          <w:sz w:val="22"/>
          <w:szCs w:val="22"/>
          <w:shd w:val="clear" w:color="" w:fill=""/>
        </w:rPr>
        <w:t xml:space="preserve">promoter is highly active in the OL lineage, activity has also been reported in astrocytes and a subset of neurons (</w:t>
      </w:r>
      <w:hyperlink w:anchor="R15" w:history="1">
        <w:r>
          <w:rPr>
            <w:rStyle w:val="jrnlBibRef"/>
          </w:rPr>
          <w:t xml:space="preserve">Dessaud et al., 2007</w:t>
        </w:r>
      </w:hyperlink>
      <w:r>
        <w:rPr>
          <w:sz w:val="22"/>
          <w:szCs w:val="22"/>
          <w:shd w:val="clear" w:color="" w:fill=""/>
        </w:rPr>
        <w:t xml:space="preserve">; </w:t>
      </w:r>
      <w:hyperlink w:anchor="R80" w:history="1">
        <w:r>
          <w:rPr>
            <w:rStyle w:val="jrnlBibRef"/>
          </w:rPr>
          <w:t xml:space="preserve">Zhang et al., 2014</w:t>
        </w:r>
      </w:hyperlink>
      <w:r>
        <w:rPr>
          <w:sz w:val="22"/>
          <w:szCs w:val="22"/>
          <w:shd w:val="clear" w:color="" w:fill=""/>
        </w:rPr>
        <w:t xml:space="preserve">). To independently assess the role of </w:t>
      </w:r>
      <w:r>
        <w:rPr>
          <w:sz w:val="22"/>
          <w:szCs w:val="22"/>
          <w:i/>
          <w:iCs/>
          <w:shd w:val="clear" w:color="" w:fill=""/>
        </w:rPr>
        <w:t xml:space="preserve">Fig4</w:t>
      </w:r>
      <w:r>
        <w:rPr>
          <w:sz w:val="22"/>
          <w:szCs w:val="22"/>
          <w:shd w:val="clear" w:color="" w:fill=""/>
        </w:rPr>
        <w:t xml:space="preserve"> in the OL lineage, we generated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,PdgfraCreER</w:t>
      </w:r>
      <w:r>
        <w:rPr>
          <w:sz w:val="22"/>
          <w:szCs w:val="22"/>
          <w:shd w:val="clear" w:color="" w:fill=""/>
        </w:rPr>
        <w:t xml:space="preserve"> mice that permit tamoxifen inducible gene ablation. At postnatal-days (P)5 and 6, before the onset of CNS myelination,</w:t>
      </w:r>
      <w:r>
        <w:rPr>
          <w:sz w:val="22"/>
          <w:szCs w:val="22"/>
          <w:i/>
          <w:iCs/>
          <w:shd w:val="clear" w:color="" w:fill=""/>
        </w:rPr>
        <w:t xml:space="preserve"> Fig4</w:t>
      </w:r>
      <w:r>
        <w:rPr>
          <w:sz w:val="22"/>
          <w:szCs w:val="22"/>
          <w:i/>
          <w:iCs/>
          <w:vertAlign w:val="superscript"/>
          <w:shd w:val="clear" w:color="" w:fill=""/>
        </w:rPr>
        <w:t xml:space="preserve">-/flox</w:t>
      </w:r>
      <w:r>
        <w:rPr>
          <w:sz w:val="22"/>
          <w:szCs w:val="22"/>
          <w:i/>
          <w:iCs/>
          <w:shd w:val="clear" w:color="" w:fill=""/>
        </w:rPr>
        <w:t xml:space="preserve">,PdgfraCreER</w:t>
      </w:r>
      <w:r>
        <w:rPr>
          <w:sz w:val="22"/>
          <w:szCs w:val="22"/>
          <w:shd w:val="clear" w:color="" w:fill=""/>
        </w:rPr>
        <w:t xml:space="preserve"> pups were injected with 4-hydroxytamoxifen and brains were analyzed at P20-P21. Inducible ablation of </w:t>
      </w:r>
      <w:r>
        <w:rPr>
          <w:sz w:val="22"/>
          <w:szCs w:val="22"/>
          <w:i/>
          <w:iCs/>
          <w:shd w:val="clear" w:color="" w:fill=""/>
        </w:rPr>
        <w:t xml:space="preserve">Fig4</w:t>
      </w:r>
      <w:r>
        <w:rPr>
          <w:sz w:val="22"/>
          <w:szCs w:val="22"/>
          <w:shd w:val="clear" w:color="" w:fill=""/>
        </w:rPr>
        <w:t xml:space="preserve"> in the OL-linage resulted in reduced expression of the myelin proteins CNPase, MAG, and MBP, as assessed by Western blot analysis (</w:t>
      </w:r>
      <w:hyperlink w:anchor="F1-S1" w:history="1">
        <w:r>
          <w:rPr>
            <w:rStyle w:val="jrnlFigRef"/>
          </w:rPr>
          <w:t xml:space="preserve">Figure 1—figure supplement 1A–B’</w:t>
        </w:r>
      </w:hyperlink>
      <w:r>
        <w:rPr>
          <w:sz w:val="22"/>
          <w:szCs w:val="22"/>
          <w:shd w:val="clear" w:color="" w:fill=""/>
        </w:rPr>
        <w:t xml:space="preserve">) as well as myelin loss in forebrain structures and cerebellar white matter (</w:t>
      </w:r>
      <w:hyperlink w:anchor="F1-S1" w:history="1">
        <w:r>
          <w:rPr>
            <w:rStyle w:val="jrnlFigRef"/>
          </w:rPr>
          <w:t xml:space="preserve">Figure 1—figure supplement 1C–D’</w:t>
        </w:r>
      </w:hyperlink>
      <w:r>
        <w:rPr>
          <w:sz w:val="22"/>
          <w:szCs w:val="22"/>
          <w:shd w:val="clear" w:color="" w:fill=""/>
        </w:rPr>
        <w:t xml:space="preserve">). Fewer </w:t>
      </w:r>
      <w:r>
        <w:rPr>
          <w:sz w:val="22"/>
          <w:szCs w:val="22"/>
          <w:i/>
          <w:iCs/>
          <w:shd w:val="clear" w:color="" w:fill=""/>
        </w:rPr>
        <w:t xml:space="preserve">Plp1</w:t>
      </w:r>
      <w:r>
        <w:rPr>
          <w:sz w:val="22"/>
          <w:szCs w:val="22"/>
          <w:i/>
          <w:iCs/>
          <w:vertAlign w:val="superscript"/>
          <w:shd w:val="clear" w:color="" w:fill=""/>
        </w:rPr>
        <w:t xml:space="preserve">+</w:t>
      </w:r>
      <w:r>
        <w:rPr>
          <w:sz w:val="22"/>
          <w:szCs w:val="22"/>
          <w:shd w:val="clear" w:color="" w:fill=""/>
        </w:rPr>
        <w:t xml:space="preserve"> OLs were present in optic nerve sections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,PdgfraCreER</w:t>
      </w:r>
      <w:r>
        <w:rPr>
          <w:sz w:val="22"/>
          <w:szCs w:val="22"/>
          <w:shd w:val="clear" w:color="" w:fill=""/>
        </w:rPr>
        <w:t xml:space="preserve"> mice (</w:t>
      </w:r>
      <w:hyperlink w:anchor="F1-S1" w:history="1">
        <w:r>
          <w:rPr>
            <w:rStyle w:val="jrnlFigRef"/>
          </w:rPr>
          <w:t xml:space="preserve">Figure 1—figure supplement 1E and E’</w:t>
        </w:r>
      </w:hyperlink>
      <w:r>
        <w:rPr>
          <w:sz w:val="22"/>
          <w:szCs w:val="22"/>
          <w:shd w:val="clear" w:color="" w:fill=""/>
        </w:rPr>
        <w:t xml:space="preserve">). Together, these studies indicate that proper CNS myelination is dependent upon OL cell-autonomous (intrinsic) functions of </w:t>
      </w:r>
      <w:r>
        <w:rPr>
          <w:sz w:val="22"/>
          <w:szCs w:val="22"/>
          <w:i/>
          <w:iCs/>
          <w:shd w:val="clear" w:color="" w:fill=""/>
        </w:rPr>
        <w:t xml:space="preserve">Fig4,</w:t>
      </w:r>
      <w:r>
        <w:rPr>
          <w:sz w:val="22"/>
          <w:szCs w:val="22"/>
          <w:shd w:val="clear" w:color="" w:fill=""/>
        </w:rPr>
        <w:t xml:space="preserve"> in addition to non-OL-autonomous (extrinsic) functions of </w:t>
      </w:r>
      <w:r>
        <w:rPr>
          <w:sz w:val="22"/>
          <w:szCs w:val="22"/>
          <w:i/>
          <w:iCs/>
          <w:shd w:val="clear" w:color="" w:fill=""/>
        </w:rPr>
        <w:t xml:space="preserve">Fig4</w:t>
      </w:r>
      <w:r>
        <w:rPr>
          <w:sz w:val="22"/>
          <w:szCs w:val="22"/>
          <w:shd w:val="clear" w:color="" w:fill=""/>
        </w:rPr>
        <w:t xml:space="preserve"> provided by neurons.</w:t>
      </w:r>
    </w:p>
    <w:p>
      <w:pPr>
        <w:pStyle w:val="jrnlFigBlock"/>
      </w:pPr>
    </w:p>
    <w:p>
      <w:pPr>
        <w:pStyle w:val="jrnlFigCaption"/>
      </w:pPr>
      <w:bookmarkStart w:id="1" w:name="F1"/>
      <w:bookmarkEnd w:id="1"/>
      <w:r>
        <w:rPr>
          <w:rStyle w:val="label"/>
        </w:rPr>
        <w:t xml:space="preserve">Figure 1.</w:t>
      </w:r>
      <w:r>
        <w:rPr>
          <w:color w:val="#ff8000"/>
          <w:shd w:val="clear" w:color="" w:fill=""/>
        </w:rPr>
        <w:t xml:space="preserve"> Conditional ablation of </w:t>
      </w:r>
      <w:r>
        <w:rPr>
          <w:color w:val="#ff8000"/>
          <w:i/>
          <w:iCs/>
          <w:shd w:val="clear" w:color="" w:fill=""/>
        </w:rPr>
        <w:t xml:space="preserve">Fig4</w:t>
      </w:r>
      <w:r>
        <w:rPr>
          <w:color w:val="#ff8000"/>
          <w:shd w:val="clear" w:color="" w:fill=""/>
        </w:rPr>
        <w:t xml:space="preserve"> in neurons or OLs leads to CNS hypomyelination.</w:t>
      </w:r>
    </w:p>
    <w:p>
      <w:pPr>
        <w:pStyle w:val="jrnlFigCaption"/>
      </w:pPr>
      <w:r>
        <w:rPr>
          <w:color w:val="#ff8000"/>
          <w:shd w:val="clear" w:color="" w:fill=""/>
        </w:rPr>
        <w:t xml:space="preserve">(</w:t>
      </w:r>
      <w:r>
        <w:rPr>
          <w:rStyle w:val="partLabel"/>
        </w:rPr>
        <w:t xml:space="preserve">A-D</w:t>
      </w:r>
      <w:r>
        <w:rPr>
          <w:color w:val="#ff8000"/>
          <w:shd w:val="clear" w:color="" w:fill=""/>
        </w:rPr>
        <w:t xml:space="preserve">) Coronal sections of juvenile (P21-30) mouse forebrain stained with FluoroMyelin Green. (</w:t>
      </w:r>
      <w:r>
        <w:rPr>
          <w:rStyle w:val="partLabel"/>
        </w:rPr>
        <w:t xml:space="preserve">A</w:t>
      </w:r>
      <w:r>
        <w:rPr>
          <w:color w:val="#ff8000"/>
          <w:shd w:val="clear" w:color="" w:fill=""/>
        </w:rPr>
        <w:t xml:space="preserve">) </w:t>
      </w:r>
      <w:r>
        <w:rPr>
          <w:color w:val="#ff8000"/>
          <w:i/>
          <w:iCs/>
          <w:shd w:val="clear" w:color="" w:fill=""/>
        </w:rPr>
        <w:t xml:space="preserve">Fig4</w:t>
      </w:r>
      <w:r>
        <w:rPr>
          <w:color w:val="#ff8000"/>
          <w:shd w:val="clear" w:color="" w:fill=""/>
        </w:rPr>
        <w:t xml:space="preserve"> control mice (harboring at least one </w:t>
      </w:r>
      <w:r>
        <w:rPr>
          <w:color w:val="#ff8000"/>
          <w:i/>
          <w:iCs/>
          <w:shd w:val="clear" w:color="" w:fill=""/>
        </w:rPr>
        <w:t xml:space="preserve">Fig4 </w:t>
      </w:r>
      <w:r>
        <w:rPr>
          <w:color w:val="#ff8000"/>
          <w:shd w:val="clear" w:color="" w:fill=""/>
        </w:rPr>
        <w:t xml:space="preserve">WT allele), (</w:t>
      </w:r>
      <w:r>
        <w:rPr>
          <w:rStyle w:val="partLabel"/>
        </w:rPr>
        <w:t xml:space="preserve">B</w:t>
      </w:r>
      <w:r>
        <w:rPr>
          <w:color w:val="#ff8000"/>
          <w:shd w:val="clear" w:color="" w:fill=""/>
        </w:rPr>
        <w:t xml:space="preserve">) </w:t>
      </w:r>
      <w:r>
        <w:rPr>
          <w:color w:val="#ff8000"/>
          <w:i/>
          <w:iCs/>
          <w:shd w:val="clear" w:color="" w:fill=""/>
        </w:rPr>
        <w:t xml:space="preserve">Fig4 </w:t>
      </w:r>
      <w:r>
        <w:rPr>
          <w:color w:val="#ff8000"/>
          <w:shd w:val="clear" w:color="" w:fill=""/>
        </w:rPr>
        <w:t xml:space="preserve">germline null mice (</w:t>
      </w:r>
      <w:r>
        <w:rPr>
          <w:color w:val="#ff8000"/>
          <w:i/>
          <w:iCs/>
          <w:shd w:val="clear" w:color="" w:fill=""/>
        </w:rPr>
        <w:t xml:space="preserve">Fig4</w:t>
      </w:r>
      <w:r>
        <w:rPr>
          <w:color w:val="#ff8000"/>
          <w:i/>
          <w:iCs/>
          <w:vertAlign w:val="superscript"/>
          <w:shd w:val="clear" w:color="" w:fill=""/>
        </w:rPr>
        <w:t xml:space="preserve">-/-</w:t>
      </w:r>
      <w:r>
        <w:rPr>
          <w:color w:val="#ff8000"/>
          <w:i/>
          <w:iCs/>
          <w:shd w:val="clear" w:color="" w:fill=""/>
        </w:rPr>
        <w:t xml:space="preserve">)</w:t>
      </w:r>
      <w:r>
        <w:rPr>
          <w:color w:val="#ff8000"/>
          <w:shd w:val="clear" w:color="" w:fill=""/>
        </w:rPr>
        <w:t xml:space="preserve">, (</w:t>
      </w:r>
      <w:r>
        <w:rPr>
          <w:rStyle w:val="partLabel"/>
        </w:rPr>
        <w:t xml:space="preserve">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mice and (</w:t>
      </w:r>
      <w:r>
        <w:rPr>
          <w:rStyle w:val="partLabel"/>
        </w:rPr>
        <w:t xml:space="preserve">D</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Thinning of the corpus callosum and internal capsule (white arrowheads) is observed in</w:t>
      </w:r>
      <w:r>
        <w:rPr>
          <w:color w:val="#ff8000"/>
          <w:i/>
          <w:iCs/>
          <w:shd w:val="clear" w:color="" w:fill=""/>
        </w:rPr>
        <w:t xml:space="preserve"> Fig4</w:t>
      </w:r>
      <w:r>
        <w:rPr>
          <w:color w:val="#ff8000"/>
          <w:i/>
          <w:iCs/>
          <w:vertAlign w:val="superscript"/>
          <w:shd w:val="clear" w:color="" w:fill=""/>
        </w:rPr>
        <w:t xml:space="preserve">-/-</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w:t>
      </w:r>
      <w:r>
        <w:rPr>
          <w:rStyle w:val="partLabel"/>
        </w:rPr>
        <w:t xml:space="preserve">A’-D’</w:t>
      </w:r>
      <w:r>
        <w:rPr>
          <w:color w:val="#ff8000"/>
          <w:shd w:val="clear" w:color="" w:fill=""/>
        </w:rPr>
        <w:t xml:space="preserve">) Higher magnification images of the corpus callosum. Scale bar (</w:t>
      </w:r>
      <w:r>
        <w:rPr>
          <w:rStyle w:val="partLabel"/>
        </w:rPr>
        <w:t xml:space="preserve">A-D</w:t>
      </w:r>
      <w:r>
        <w:rPr>
          <w:color w:val="#ff8000"/>
          <w:shd w:val="clear" w:color="" w:fill=""/>
        </w:rPr>
        <w:t xml:space="preserve">), 1 mm and (</w:t>
      </w:r>
      <w:r>
        <w:rPr>
          <w:rStyle w:val="partLabel"/>
        </w:rPr>
        <w:t xml:space="preserve">A’-D’</w:t>
      </w:r>
      <w:r>
        <w:rPr>
          <w:color w:val="#ff8000"/>
          <w:shd w:val="clear" w:color="" w:fill=""/>
        </w:rPr>
        <w:t xml:space="preserve">), 400 µm. (</w:t>
      </w:r>
      <w:r>
        <w:rPr>
          <w:rStyle w:val="partLabel"/>
        </w:rPr>
        <w:t xml:space="preserve">E</w:t>
      </w:r>
      <w:r>
        <w:rPr>
          <w:color w:val="#ff8000"/>
          <w:shd w:val="clear" w:color="" w:fill=""/>
        </w:rPr>
        <w:t xml:space="preserve">) Representative Western blots of P21 brain membranes prepared from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(WT), </w:t>
      </w:r>
      <w:r>
        <w:rPr>
          <w:color w:val="#ff8000"/>
          <w:i/>
          <w:iCs/>
          <w:shd w:val="clear" w:color="" w:fill=""/>
        </w:rPr>
        <w:t xml:space="preserve">Fig4</w:t>
      </w:r>
      <w:r>
        <w:rPr>
          <w:color w:val="#ff8000"/>
          <w:i/>
          <w:iCs/>
          <w:vertAlign w:val="superscript"/>
          <w:shd w:val="clear" w:color="" w:fill=""/>
        </w:rPr>
        <w:t xml:space="preserve">-/-</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and</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,Olig2Cre </w:t>
      </w:r>
      <w:r>
        <w:rPr>
          <w:color w:val="#ff8000"/>
          <w:shd w:val="clear" w:color="" w:fill=""/>
        </w:rPr>
        <w:t xml:space="preserve">mice probed with antibodies specific for the myelin proteins MAG, CNPase, PLP, and MBP. To control for protein loading, membranes were probed for the neuronal marker class III β-tubulin (βIII Tub). (</w:t>
      </w:r>
      <w:r>
        <w:rPr>
          <w:rStyle w:val="partLabel"/>
        </w:rPr>
        <w:t xml:space="preserve">F-I</w:t>
      </w:r>
      <w:r>
        <w:rPr>
          <w:color w:val="#ff8000"/>
          <w:shd w:val="clear" w:color="" w:fill=""/>
        </w:rPr>
        <w:t xml:space="preserve">) Quantification of Western blot signals for MAG, MBP, CNPase, and PLP in</w:t>
      </w:r>
      <w:r>
        <w:rPr>
          <w:color w:val="#ff8000"/>
          <w:i/>
          <w:iCs/>
          <w:shd w:val="clear" w:color="" w:fill=""/>
        </w:rPr>
        <w:t xml:space="preserve"> Fig4</w:t>
      </w:r>
      <w:r>
        <w:rPr>
          <w:color w:val="#ff8000"/>
          <w:i/>
          <w:iCs/>
          <w:vertAlign w:val="superscript"/>
          <w:shd w:val="clear" w:color="" w:fill=""/>
        </w:rPr>
        <w:t xml:space="preserve">+/+</w:t>
      </w:r>
      <w:r>
        <w:rPr>
          <w:color w:val="#ff8000"/>
          <w:shd w:val="clear" w:color="" w:fill=""/>
        </w:rPr>
        <w:t xml:space="preserve"> (black bars),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(purple bars),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 </w:t>
      </w:r>
      <w:r>
        <w:rPr>
          <w:color w:val="#ff8000"/>
          <w:shd w:val="clear" w:color="" w:fill=""/>
        </w:rPr>
        <w:t xml:space="preserve">(light blue bars),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 </w:t>
      </w:r>
      <w:r>
        <w:rPr>
          <w:color w:val="#ff8000"/>
          <w:shd w:val="clear" w:color="" w:fill=""/>
        </w:rPr>
        <w:t xml:space="preserve">(red bars) brain membranes. Quantification of myelin protein signals is normalized to βIII Tub. Relative protein intensities compared to WT brain are shown as mean value ± SEM. For each of the four genotypes, three independent membrane preparations were carried out. One-way ANOVA with multiple comparisons, Dunnett posthoc test; **p&lt;0.01, ***p&lt;0.001 and ****p&lt;0.0001. An independent strategy for OL-specific </w:t>
      </w:r>
      <w:r>
        <w:rPr>
          <w:color w:val="#ff8000"/>
          <w:i/>
          <w:iCs/>
          <w:shd w:val="clear" w:color="" w:fill=""/>
        </w:rPr>
        <w:t xml:space="preserve">Fig4</w:t>
      </w:r>
      <w:r>
        <w:rPr>
          <w:color w:val="#ff8000"/>
          <w:shd w:val="clear" w:color="" w:fill=""/>
        </w:rPr>
        <w:t xml:space="preserve"> deletion results in a similar phenotype as shown in </w:t>
      </w:r>
      <w:hyperlink w:anchor="F1-S1" w:history="1">
        <w:r>
          <w:rPr>
            <w:rStyle w:val="jrnlFigRef"/>
          </w:rPr>
          <w:t xml:space="preserve">Figure 1—figure supplement 1</w:t>
        </w:r>
      </w:hyperlink>
      <w:r>
        <w:rPr>
          <w:color w:val="#ff8000"/>
          <w:shd w:val="clear" w:color="" w:fill=""/>
        </w:rPr>
        <w:t xml:space="preserve">. Histochemical staining of brain, spinal cord and dorsal root ganglion tissue sections of </w:t>
      </w:r>
      <w:r>
        <w:rPr>
          <w:color w:val="#ff8000"/>
          <w:i/>
          <w:iCs/>
          <w:shd w:val="clear" w:color="" w:fill=""/>
        </w:rPr>
        <w:t xml:space="preserve">Fig4 </w:t>
      </w:r>
      <w:r>
        <w:rPr>
          <w:color w:val="#ff8000"/>
          <w:shd w:val="clear" w:color="" w:fill=""/>
        </w:rPr>
        <w:t xml:space="preserve">conditional knock-out mice, as well as Kaplan-Meier plots for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are shown in </w:t>
      </w:r>
      <w:hyperlink w:anchor="F1-S2" w:history="1">
        <w:r>
          <w:rPr>
            <w:rStyle w:val="jrnlFigRef"/>
          </w:rPr>
          <w:t xml:space="preserve">Figure 1—figure supplement 2</w:t>
        </w:r>
      </w:hyperlink>
      <w:r>
        <w:rPr>
          <w:color w:val="#ff8000"/>
          <w:shd w:val="clear" w:color="" w:fill=""/>
        </w:rPr>
        <w:t xml:space="preserve">.</w:t>
      </w:r>
    </w:p>
    <w:p>
      <w:pPr/>
      <w:r>
        <w:pict>
          <v:shape type="#_x0000_t75" style="width:500px; height:529.9674267101px; margin-left:0px; margin-top:0px; mso-position-horizontal:left; mso-position-vertical:top; mso-position-horizontal-relative:char; mso-position-vertical-relative:line; z-index:-2147483647;">
            <v:imagedata r:id="rId40" o:title=""/>
          </v:shape>
        </w:pict>
      </w:r>
    </w:p>
    <w:p>
      <w:pPr>
        <w:pStyle w:val="jrnlFigBlock"/>
      </w:pPr>
    </w:p>
    <w:p>
      <w:pPr>
        <w:pStyle w:val="jrnlFigCaption"/>
      </w:pPr>
      <w:bookmarkStart w:id="2" w:name="F1-S1"/>
      <w:bookmarkEnd w:id="2"/>
      <w:r>
        <w:rPr>
          <w:rStyle w:val="label"/>
        </w:rPr>
        <w:t xml:space="preserve">Figure 1—figure supplement 1.</w:t>
      </w:r>
      <w:r>
        <w:rPr>
          <w:color w:val="#ff8000"/>
          <w:shd w:val="clear" w:color="" w:fill=""/>
        </w:rPr>
        <w:t xml:space="preserve"> CNS hypomyelination in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,PdgfrαCreER</w:t>
      </w:r>
      <w:r>
        <w:rPr>
          <w:color w:val="#ff8000"/>
          <w:shd w:val="clear" w:color="" w:fill=""/>
        </w:rPr>
        <w:t xml:space="preserve"> mice.</w:t>
      </w:r>
    </w:p>
    <w:p>
      <w:pPr>
        <w:pStyle w:val="jrnlFigCaption"/>
      </w:pPr>
      <w:r>
        <w:rPr>
          <w:color w:val="#ff8000"/>
          <w:shd w:val="clear" w:color="" w:fill=""/>
        </w:rPr>
        <w:t xml:space="preserve">Representative Western blots of (</w:t>
      </w:r>
      <w:r>
        <w:rPr>
          <w:rStyle w:val="partLabel"/>
        </w:rPr>
        <w:t xml:space="preserve">A</w:t>
      </w:r>
      <w:r>
        <w:rPr>
          <w:color w:val="#ff8000"/>
          <w:shd w:val="clear" w:color="" w:fill=""/>
        </w:rPr>
        <w:t xml:space="preserve">) P21 forebrain and (</w:t>
      </w:r>
      <w:r>
        <w:rPr>
          <w:rStyle w:val="partLabel"/>
        </w:rPr>
        <w:t xml:space="preserve">B</w:t>
      </w:r>
      <w:r>
        <w:rPr>
          <w:color w:val="#ff8000"/>
          <w:shd w:val="clear" w:color="" w:fill=""/>
        </w:rPr>
        <w:t xml:space="preserve">) P21 hindbrain (cerebellum/brainstem) lysates prepared from </w:t>
      </w:r>
      <w:r>
        <w:rPr>
          <w:color w:val="#ff8000"/>
          <w:i/>
          <w:iCs/>
          <w:shd w:val="clear" w:color="" w:fill=""/>
        </w:rPr>
        <w:t xml:space="preserve">Fig4</w:t>
      </w:r>
      <w:r>
        <w:rPr>
          <w:color w:val="#ff8000"/>
          <w:shd w:val="clear" w:color="" w:fill=""/>
        </w:rPr>
        <w:t xml:space="preserve"> control littermate mice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and</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mutant mice, probed with antibodies specific for the myelin proteins MAG, CNPase and MBP. To control for protein loading, blots were probed for the neuronal marker class III β-tubulin (βIII Tub). (</w:t>
      </w:r>
      <w:r>
        <w:rPr>
          <w:rStyle w:val="partLabel"/>
        </w:rPr>
        <w:t xml:space="preserve">A’ </w:t>
      </w:r>
      <w:r>
        <w:rPr>
          <w:color w:val="#ff8000"/>
          <w:shd w:val="clear" w:color="" w:fill=""/>
        </w:rPr>
        <w:t xml:space="preserve">and </w:t>
      </w:r>
      <w:r>
        <w:rPr>
          <w:rStyle w:val="partLabel"/>
        </w:rPr>
        <w:t xml:space="preserve">B’</w:t>
      </w:r>
      <w:r>
        <w:rPr>
          <w:color w:val="#ff8000"/>
          <w:shd w:val="clear" w:color="" w:fill=""/>
        </w:rPr>
        <w:t xml:space="preserve">) Quantification of Western blot signals for MAG, CNPase and MBP in (</w:t>
      </w:r>
      <w:r>
        <w:rPr>
          <w:rStyle w:val="partLabel"/>
        </w:rPr>
        <w:t xml:space="preserve">A’</w:t>
      </w:r>
      <w:r>
        <w:rPr>
          <w:color w:val="#ff8000"/>
          <w:shd w:val="clear" w:color="" w:fill=""/>
        </w:rPr>
        <w:t xml:space="preserve">) forebrain and (</w:t>
      </w:r>
      <w:r>
        <w:rPr>
          <w:rStyle w:val="partLabel"/>
        </w:rPr>
        <w:t xml:space="preserve">B’</w:t>
      </w:r>
      <w:r>
        <w:rPr>
          <w:color w:val="#ff8000"/>
          <w:shd w:val="clear" w:color="" w:fill=""/>
        </w:rPr>
        <w:t xml:space="preserve">) cerebellum/brainstem lysates. Relative protein intensities compared to control tissue are shown as mean value ± SEM. Six pairs of control littermate and</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mice were analyzed and quantified. Unpaired Student’s </w:t>
      </w:r>
      <w:r>
        <w:rPr>
          <w:color w:val="#ff8000"/>
          <w:i/>
          <w:iCs/>
          <w:shd w:val="clear" w:color="" w:fill=""/>
        </w:rPr>
        <w:t xml:space="preserve">t</w:t>
      </w:r>
      <w:r>
        <w:rPr>
          <w:color w:val="#ff8000"/>
          <w:shd w:val="clear" w:color="" w:fill=""/>
        </w:rPr>
        <w:t xml:space="preserve">-test, *p=0.0323 (</w:t>
      </w:r>
      <w:r>
        <w:rPr>
          <w:color w:val="#ff8000"/>
          <w:b/>
          <w:shd w:val="clear" w:color="" w:fill=""/>
        </w:rPr>
        <w:t xml:space="preserve">A</w:t>
      </w:r>
      <w:r>
        <w:rPr>
          <w:color w:val="#ff8000"/>
          <w:shd w:val="clear" w:color="" w:fill=""/>
        </w:rPr>
        <w:t xml:space="preserve">', MAG), ***p=0.0006 (</w:t>
      </w:r>
      <w:r>
        <w:rPr>
          <w:color w:val="#ff8000"/>
          <w:b/>
          <w:shd w:val="clear" w:color="" w:fill=""/>
        </w:rPr>
        <w:t xml:space="preserve">A</w:t>
      </w:r>
      <w:r>
        <w:rPr>
          <w:color w:val="#ff8000"/>
          <w:shd w:val="clear" w:color="" w:fill=""/>
        </w:rPr>
        <w:t xml:space="preserve">', CNPase), **p=0.0096 (</w:t>
      </w:r>
      <w:r>
        <w:rPr>
          <w:rStyle w:val="partLabel"/>
        </w:rPr>
        <w:t xml:space="preserve">A’</w:t>
      </w:r>
      <w:r>
        <w:rPr>
          <w:color w:val="#ff8000"/>
          <w:shd w:val="clear" w:color="" w:fill=""/>
        </w:rPr>
        <w:t xml:space="preserve">, MBP), **p=0.027 (B', MAG), **p=0.038 (</w:t>
      </w:r>
      <w:r>
        <w:rPr>
          <w:rStyle w:val="partLabel"/>
        </w:rPr>
        <w:t xml:space="preserve">B’,</w:t>
      </w:r>
      <w:r>
        <w:rPr>
          <w:color w:val="#ff8000"/>
          <w:shd w:val="clear" w:color="" w:fill=""/>
        </w:rPr>
        <w:t xml:space="preserve"> CNPase), </w:t>
      </w:r>
      <w:r>
        <w:rPr>
          <w:color w:val="#ff8000"/>
          <w:shd w:val="clear" w:color="" w:fill=""/>
        </w:rPr>
        <w:t xml:space="preserve"/>
      </w:r>
      <w:r>
        <w:rPr>
          <w:color w:val="#ff8000"/>
          <w:shd w:val="clear" w:color="" w:fill=""/>
        </w:rPr>
        <w:t xml:space="preserve"/>
      </w:r>
      <w:r>
        <w:rPr>
          <w:color w:val="#ff8000"/>
          <w:shd w:val="clear" w:color="" w:fill=""/>
        </w:rPr>
        <w:t xml:space="preserve"> ***p=0.0004 (</w:t>
      </w:r>
      <w:r>
        <w:rPr>
          <w:rStyle w:val="partLabel"/>
        </w:rPr>
        <w:t xml:space="preserve">B’</w:t>
      </w:r>
      <w:r>
        <w:rPr>
          <w:color w:val="#ff8000"/>
          <w:shd w:val="clear" w:color="" w:fill=""/>
        </w:rPr>
        <w:t xml:space="preserve">, MBP). (</w:t>
      </w:r>
      <w:r>
        <w:rPr>
          <w:rStyle w:val="partLabel"/>
        </w:rPr>
        <w:t xml:space="preserve">C</w:t>
      </w:r>
      <w:r>
        <w:rPr>
          <w:color w:val="#ff8000"/>
          <w:shd w:val="clear" w:color="" w:fill=""/>
        </w:rPr>
        <w:t xml:space="preserve"> and </w:t>
      </w:r>
      <w:r>
        <w:rPr>
          <w:rStyle w:val="partLabel"/>
        </w:rPr>
        <w:t xml:space="preserve">C’</w:t>
      </w:r>
      <w:r>
        <w:rPr>
          <w:color w:val="#ff8000"/>
          <w:shd w:val="clear" w:color="" w:fill=""/>
        </w:rPr>
        <w:t xml:space="preserve">) Sagittal sections of P21 forebrain of control littermate</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and</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mutant mice probed for </w:t>
      </w:r>
      <w:r>
        <w:rPr>
          <w:color w:val="#ff8000"/>
          <w:i/>
          <w:iCs/>
          <w:shd w:val="clear" w:color="" w:fill=""/>
        </w:rPr>
        <w:t xml:space="preserve">Mbp</w:t>
      </w:r>
      <w:r>
        <w:rPr>
          <w:color w:val="#ff8000"/>
          <w:shd w:val="clear" w:color="" w:fill=""/>
        </w:rPr>
        <w:t xml:space="preserve"> mRNA expression. (</w:t>
      </w:r>
      <w:r>
        <w:rPr>
          <w:rStyle w:val="partLabel"/>
        </w:rPr>
        <w:t xml:space="preserve">D</w:t>
      </w:r>
      <w:r>
        <w:rPr>
          <w:color w:val="#ff8000"/>
          <w:shd w:val="clear" w:color="" w:fill=""/>
        </w:rPr>
        <w:t xml:space="preserve"> and </w:t>
      </w:r>
      <w:r>
        <w:rPr>
          <w:rStyle w:val="partLabel"/>
        </w:rPr>
        <w:t xml:space="preserve">D’</w:t>
      </w:r>
      <w:r>
        <w:rPr>
          <w:color w:val="#ff8000"/>
          <w:shd w:val="clear" w:color="" w:fill=""/>
        </w:rPr>
        <w:t xml:space="preserve">) Sagittal sections of P21 cerebellum of control littermate</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and</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,PdgfrαCreER </w:t>
      </w:r>
      <w:r>
        <w:rPr>
          <w:color w:val="#ff8000"/>
          <w:shd w:val="clear" w:color="" w:fill=""/>
        </w:rPr>
        <w:t xml:space="preserve">mutant mice probed for </w:t>
      </w:r>
      <w:r>
        <w:rPr>
          <w:color w:val="#ff8000"/>
          <w:i/>
          <w:iCs/>
          <w:shd w:val="clear" w:color="" w:fill=""/>
        </w:rPr>
        <w:t xml:space="preserve">Mbp</w:t>
      </w:r>
      <w:r>
        <w:rPr>
          <w:color w:val="#ff8000"/>
          <w:shd w:val="clear" w:color="" w:fill=""/>
        </w:rPr>
        <w:t xml:space="preserve"> mRNA expression. (</w:t>
      </w:r>
      <w:r>
        <w:rPr>
          <w:rStyle w:val="partLabel"/>
        </w:rPr>
        <w:t xml:space="preserve">E</w:t>
      </w:r>
      <w:r>
        <w:rPr>
          <w:color w:val="#ff8000"/>
          <w:shd w:val="clear" w:color="" w:fill=""/>
        </w:rPr>
        <w:t xml:space="preserve"> and </w:t>
      </w:r>
      <w:r>
        <w:rPr>
          <w:rStyle w:val="partLabel"/>
        </w:rPr>
        <w:t xml:space="preserve">E’</w:t>
      </w:r>
      <w:r>
        <w:rPr>
          <w:color w:val="#ff8000"/>
          <w:shd w:val="clear" w:color="" w:fill=""/>
        </w:rPr>
        <w:t xml:space="preserve">) Longitudinal optic nerve sections of P21 littermate control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,PdgfraCreER</w:t>
      </w:r>
      <w:r>
        <w:rPr>
          <w:color w:val="#ff8000"/>
          <w:shd w:val="clear" w:color="" w:fill=""/>
        </w:rPr>
        <w:t xml:space="preserve"> mice probed for </w:t>
      </w:r>
      <w:r>
        <w:rPr>
          <w:color w:val="#ff8000"/>
          <w:i/>
          <w:iCs/>
          <w:shd w:val="clear" w:color="" w:fill=""/>
        </w:rPr>
        <w:t xml:space="preserve">Plp1</w:t>
      </w:r>
      <w:r>
        <w:rPr>
          <w:color w:val="#ff8000"/>
          <w:shd w:val="clear" w:color="" w:fill=""/>
        </w:rPr>
        <w:t xml:space="preserve"> mRNA expression. Scale bar (</w:t>
      </w:r>
      <w:r>
        <w:rPr>
          <w:rStyle w:val="partLabel"/>
        </w:rPr>
        <w:t xml:space="preserve">C-D’</w:t>
      </w:r>
      <w:r>
        <w:rPr>
          <w:color w:val="#ff8000"/>
          <w:shd w:val="clear" w:color="" w:fill=""/>
        </w:rPr>
        <w:t xml:space="preserve"/>
      </w:r>
      <w:r>
        <w:rPr>
          <w:color w:val="#ff8000"/>
          <w:shd w:val="clear" w:color="" w:fill=""/>
        </w:rPr>
        <w:t xml:space="preserve">), 500 μm and (</w:t>
      </w:r>
      <w:r>
        <w:rPr>
          <w:rStyle w:val="partLabel"/>
        </w:rPr>
        <w:t xml:space="preserve">E</w:t>
      </w:r>
      <w:r>
        <w:rPr>
          <w:color w:val="#ff8000"/>
          <w:shd w:val="clear" w:color="" w:fill=""/>
        </w:rPr>
        <w:t xml:space="preserve"> and </w:t>
      </w:r>
      <w:r>
        <w:rPr>
          <w:rStyle w:val="partLabel"/>
        </w:rPr>
        <w:t xml:space="preserve">E’</w:t>
      </w:r>
      <w:r>
        <w:rPr>
          <w:color w:val="#ff8000"/>
          <w:shd w:val="clear" w:color="" w:fill=""/>
        </w:rPr>
        <w:t xml:space="preserve">), 200 μm.</w:t>
      </w:r>
    </w:p>
    <w:p>
      <w:pPr/>
      <w:r>
        <w:pict>
          <v:shape type="#_x0000_t75" style="width:500px; height:228.59830667921px; margin-left:0px; margin-top:0px; mso-position-horizontal:left; mso-position-vertical:top; mso-position-horizontal-relative:char; mso-position-vertical-relative:line; z-index:-2147483647;">
            <v:imagedata r:id="rId41" o:title=""/>
          </v:shape>
        </w:pict>
      </w:r>
    </w:p>
    <w:p>
      <w:pPr>
        <w:pStyle w:val="jrnlFigBlock"/>
      </w:pPr>
    </w:p>
    <w:p>
      <w:pPr>
        <w:pStyle w:val="jrnlFigCaption"/>
      </w:pPr>
      <w:bookmarkStart w:id="3" w:name="F1-S2"/>
      <w:bookmarkEnd w:id="3"/>
      <w:r>
        <w:rPr>
          <w:rStyle w:val="label"/>
        </w:rPr>
        <w:t xml:space="preserve">Figure 1—figure supplement 2.</w:t>
      </w:r>
      <w:r>
        <w:rPr>
          <w:color w:val="#ff8000"/>
          <w:shd w:val="clear" w:color="" w:fill=""/>
        </w:rPr>
        <w:t xml:space="preserve"> Loss of </w:t>
      </w:r>
      <w:r>
        <w:rPr>
          <w:color w:val="#ff8000"/>
          <w:i/>
          <w:iCs/>
          <w:shd w:val="clear" w:color="" w:fill=""/>
        </w:rPr>
        <w:t xml:space="preserve">Fig4</w:t>
      </w:r>
      <w:r>
        <w:rPr>
          <w:color w:val="#ff8000"/>
          <w:shd w:val="clear" w:color="" w:fill=""/>
        </w:rPr>
        <w:t xml:space="preserve"> in the OL-lineage or neurons differentially affects spongiform degeneration and lifespan.</w:t>
      </w:r>
    </w:p>
    <w:p>
      <w:pPr>
        <w:pStyle w:val="jrnlFigCaption"/>
      </w:pPr>
      <w:r>
        <w:rPr>
          <w:color w:val="#ff8000"/>
          <w:shd w:val="clear" w:color="" w:fill=""/>
        </w:rPr>
        <w:t xml:space="preserve">(</w:t>
      </w:r>
      <w:r>
        <w:rPr>
          <w:rStyle w:val="partLabel"/>
        </w:rPr>
        <w:t xml:space="preserve">A-D’’’</w:t>
      </w:r>
      <w:r>
        <w:rPr>
          <w:color w:val="#ff8000"/>
          <w:shd w:val="clear" w:color="" w:fill=""/>
        </w:rPr>
        <w:t xml:space="preserve">) Hematoxylin/eosin stained tissue sections of P30 mouse neocortex, cerebellum, dorsal root ganglion (DRG) and spinal cord ventral horn. Tissue sections of mice with the following genotypes are shown: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control mice (</w:t>
      </w:r>
      <w:r>
        <w:rPr>
          <w:color w:val="#ff8000"/>
          <w:i/>
          <w:iCs/>
          <w:shd w:val="clear" w:color="" w:fill=""/>
        </w:rPr>
        <w:t xml:space="preserve">Fig4</w:t>
      </w:r>
      <w:r>
        <w:rPr>
          <w:color w:val="#ff8000"/>
          <w:i/>
          <w:iCs/>
          <w:vertAlign w:val="superscript"/>
          <w:shd w:val="clear" w:color="" w:fill=""/>
        </w:rPr>
        <w:t xml:space="preserve">flox/-</w:t>
      </w:r>
      <w:r>
        <w:rPr>
          <w:color w:val="#ff8000"/>
          <w:shd w:val="clear" w:color="" w:fill=""/>
        </w:rPr>
        <w:t xml:space="preserve">),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w:t>
      </w:r>
      <w:r>
        <w:rPr>
          <w:color w:val="#ff8000"/>
          <w:i/>
          <w:iCs/>
          <w:shd w:val="clear" w:color="" w:fill=""/>
        </w:rPr>
        <w:t xml:space="preserve">Fig4</w:t>
      </w:r>
      <w:r>
        <w:rPr>
          <w:color w:val="#ff8000"/>
          <w:shd w:val="clear" w:color="" w:fill=""/>
        </w:rPr>
        <w:t xml:space="preserve"> germline null mice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 </w:t>
      </w:r>
      <w:r>
        <w:rPr>
          <w:color w:val="#ff8000"/>
          <w:shd w:val="clear" w:color="" w:fill=""/>
        </w:rPr>
        <w:t xml:space="preserve">conditional mutants and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conditional mutants. Most notable are the large vacuolar (sponge-like) structures in different regions of the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nervous system, including (</w:t>
      </w:r>
      <w:r>
        <w:rPr>
          <w:rStyle w:val="partLabel"/>
        </w:rPr>
        <w:t xml:space="preserve">A’</w:t>
      </w:r>
      <w:r>
        <w:rPr>
          <w:color w:val="#ff8000"/>
          <w:shd w:val="clear" w:color="" w:fill=""/>
        </w:rPr>
        <w:t xml:space="preserve">) deep layers of the neocortex, (</w:t>
      </w:r>
      <w:r>
        <w:rPr>
          <w:rStyle w:val="partLabel"/>
        </w:rPr>
        <w:t xml:space="preserve">B’</w:t>
      </w:r>
      <w:r>
        <w:rPr>
          <w:color w:val="#ff8000"/>
          <w:shd w:val="clear" w:color="" w:fill=""/>
        </w:rPr>
        <w:t xml:space="preserve">) deep cerebellar nuclei, (</w:t>
      </w:r>
      <w:r>
        <w:rPr>
          <w:rStyle w:val="partLabel"/>
        </w:rPr>
        <w:t xml:space="preserve">C’</w:t>
      </w:r>
      <w:r>
        <w:rPr>
          <w:color w:val="#ff8000"/>
          <w:shd w:val="clear" w:color="" w:fill=""/>
        </w:rPr>
        <w:t xml:space="preserve">) DRGs and (</w:t>
      </w:r>
      <w:r>
        <w:rPr>
          <w:rStyle w:val="partLabel"/>
        </w:rPr>
        <w:t xml:space="preserve">D’</w:t>
      </w:r>
      <w:r>
        <w:rPr>
          <w:color w:val="#ff8000"/>
          <w:shd w:val="clear" w:color="" w:fill=""/>
        </w:rPr>
        <w:t xml:space="preserve">) ventral horn of the spinal cord. (</w:t>
      </w:r>
      <w:r>
        <w:rPr>
          <w:rStyle w:val="partLabel"/>
        </w:rPr>
        <w:t xml:space="preserve">A”-D”</w:t>
      </w:r>
      <w:r>
        <w:rPr>
          <w:color w:val="#ff8000"/>
          <w:shd w:val="clear" w:color="" w:fill=""/>
        </w:rPr>
        <w:t xml:space="preserve">) A milder but similar phenotype is observed in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mice. (</w:t>
      </w:r>
      <w:r>
        <w:rPr>
          <w:rStyle w:val="partLabel"/>
        </w:rPr>
        <w:t xml:space="preserve">A’’’</w:t>
      </w:r>
      <w:r>
        <w:rPr>
          <w:color w:val="#ff8000"/>
          <w:shd w:val="clear" w:color="" w:fill=""/>
        </w:rPr>
        <w:t xml:space="preserve">) In the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neocortex small vacuoles are observed in all layers of the neocortex. (</w:t>
      </w:r>
      <w:r>
        <w:rPr>
          <w:rStyle w:val="partLabel"/>
        </w:rPr>
        <w:t xml:space="preserve">B’’’</w:t>
      </w:r>
      <w:r>
        <w:rPr>
          <w:color w:val="#ff8000"/>
          <w:shd w:val="clear" w:color="" w:fill=""/>
        </w:rPr>
        <w:t xml:space="preserve"> and </w:t>
      </w:r>
      <w:r>
        <w:rPr>
          <w:rStyle w:val="partLabel"/>
        </w:rPr>
        <w:t xml:space="preserve">C’’’</w:t>
      </w:r>
      <w:r>
        <w:rPr>
          <w:color w:val="#ff8000"/>
          <w:shd w:val="clear" w:color="" w:fill=""/>
        </w:rPr>
        <w:t xml:space="preserve">) In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deep cerebellar nuclei and DRGs look largely normal. (</w:t>
      </w:r>
      <w:r>
        <w:rPr>
          <w:rStyle w:val="partLabel"/>
        </w:rPr>
        <w:t xml:space="preserve">D’’’</w:t>
      </w:r>
      <w:r>
        <w:rPr>
          <w:color w:val="#ff8000"/>
          <w:shd w:val="clear" w:color="" w:fill=""/>
        </w:rPr>
        <w:t xml:space="preserve">) The large vacuoles in the spinal cord ventral horn of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likely represent motoneurons, as the</w:t>
      </w:r>
      <w:r>
        <w:rPr>
          <w:color w:val="#ff8000"/>
          <w:i/>
          <w:iCs/>
          <w:shd w:val="clear" w:color="" w:fill=""/>
        </w:rPr>
        <w:t xml:space="preserve"> Olig2</w:t>
      </w:r>
      <w:r>
        <w:rPr>
          <w:color w:val="#ff8000"/>
          <w:shd w:val="clear" w:color="" w:fill=""/>
        </w:rPr>
        <w:t xml:space="preserve"> promoter is known to drive cre expression in motoneurons and the OL-linage. (</w:t>
      </w:r>
      <w:r>
        <w:rPr>
          <w:rStyle w:val="partLabel"/>
        </w:rPr>
        <w:t xml:space="preserve">E</w:t>
      </w:r>
      <w:r>
        <w:rPr>
          <w:color w:val="#ff8000"/>
          <w:shd w:val="clear" w:color="" w:fill=""/>
        </w:rPr>
        <w:t xml:space="preserve">) The </w:t>
      </w:r>
      <w:r>
        <w:rPr>
          <w:color w:val="#ff8000"/>
          <w:i/>
          <w:iCs/>
          <w:shd w:val="clear" w:color="" w:fill=""/>
        </w:rPr>
        <w:t xml:space="preserve">Hb9-cre</w:t>
      </w:r>
      <w:r>
        <w:rPr>
          <w:color w:val="#ff8000"/>
          <w:shd w:val="clear" w:color="" w:fill=""/>
        </w:rPr>
        <w:t xml:space="preserve"> driver line was used for conditional deletion of </w:t>
      </w:r>
      <w:r>
        <w:rPr>
          <w:color w:val="#ff8000"/>
          <w:i/>
          <w:iCs/>
          <w:shd w:val="clear" w:color="" w:fill=""/>
        </w:rPr>
        <w:t xml:space="preserve">Fig4</w:t>
      </w:r>
      <w:r>
        <w:rPr>
          <w:color w:val="#ff8000"/>
          <w:shd w:val="clear" w:color="" w:fill=""/>
        </w:rPr>
        <w:t xml:space="preserve"> specifically in motoneurons. Toluidine blue stained section of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,Hb9Cre</w:t>
      </w:r>
      <w:r>
        <w:rPr>
          <w:color w:val="#ff8000"/>
          <w:shd w:val="clear" w:color="" w:fill=""/>
        </w:rPr>
        <w:t xml:space="preserve"> ventral horn shows multiple large vacuolar structures within the gray and white matter of the spinal cord. Examples of vacuolar structures are labeled with asterisks. Apparently normal motoneuron profiles are indicated by arrows. (</w:t>
      </w:r>
      <w:r>
        <w:rPr>
          <w:rStyle w:val="partLabel"/>
        </w:rPr>
        <w:t xml:space="preserve">F</w:t>
      </w:r>
      <w:r>
        <w:rPr>
          <w:color w:val="#ff8000"/>
          <w:shd w:val="clear" w:color="" w:fill=""/>
        </w:rPr>
        <w:t xml:space="preserve">) Electron micrograph of</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,Hb9Cre</w:t>
      </w:r>
      <w:r>
        <w:rPr>
          <w:color w:val="#ff8000"/>
          <w:shd w:val="clear" w:color="" w:fill=""/>
        </w:rPr>
        <w:t xml:space="preserve"> ventral horn with large vacuolar structures labeled by asterisks. Vacuolar structures are mostly devoid of electron-dense material and found in axons surrounded by thin myelin sheaths (arrows). Vacuoles cause peripheral displacement of axoplasm and mitochondria. The arrowhead points to a dystrophic axon with accumulation of numerous smaller vesicles. (</w:t>
      </w:r>
      <w:r>
        <w:rPr>
          <w:rStyle w:val="partLabel"/>
        </w:rPr>
        <w:t xml:space="preserve">G</w:t>
      </w:r>
      <w:r>
        <w:rPr>
          <w:color w:val="#ff8000"/>
          <w:shd w:val="clear" w:color="" w:fill=""/>
        </w:rPr>
        <w:t xml:space="preserve">) Viability of </w:t>
      </w:r>
      <w:r>
        <w:rPr>
          <w:color w:val="#ff8000"/>
          <w:i/>
          <w:iCs/>
          <w:shd w:val="clear" w:color="" w:fill=""/>
        </w:rPr>
        <w:t xml:space="preserve">Fig4</w:t>
      </w:r>
      <w:r>
        <w:rPr>
          <w:color w:val="#ff8000"/>
          <w:shd w:val="clear" w:color="" w:fill=""/>
        </w:rPr>
        <w:t xml:space="preserve"> conditional mutants. Kaplan-Meier plot shows an average life-span of 6 months for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 </w:t>
      </w:r>
      <w:r>
        <w:rPr>
          <w:color w:val="#ff8000"/>
          <w:shd w:val="clear" w:color="" w:fill=""/>
        </w:rPr>
        <w:t xml:space="preserve">mice (n = 15), while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 </w:t>
      </w:r>
      <w:r>
        <w:rPr>
          <w:color w:val="#ff8000"/>
          <w:shd w:val="clear" w:color="" w:fill=""/>
        </w:rPr>
        <w:t xml:space="preserve">mice (n = 5) are viable for 12–14 months (the oldest mice currently in our colony).</w:t>
      </w:r>
    </w:p>
    <w:p>
      <w:pPr/>
      <w:r>
        <w:pict>
          <v:shape type="#_x0000_t75" style="width:500px; height:837.18244803695px; margin-left:0px; margin-top:0px; mso-position-horizontal:left; mso-position-vertical:top; mso-position-horizontal-relative:char; mso-position-vertical-relative:line; z-index:-2147483647;">
            <v:imagedata r:id="rId42" o:title=""/>
          </v:shape>
        </w:pict>
      </w:r>
    </w:p>
    <w:p>
      <w:pPr>
        <w:pStyle w:val="jrnlSecPara"/>
      </w:pPr>
      <w:r>
        <w:rPr>
          <w:sz w:val="22"/>
          <w:szCs w:val="22"/>
          <w:shd w:val="clear" w:color="" w:fill=""/>
        </w:rPr>
        <w:t xml:space="preserve">As previously described,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exhibit impaired movement and region-specific vacuolization and neurodegeneration (</w:t>
      </w:r>
      <w:hyperlink w:anchor="F1-S2" w:history="1">
        <w:r>
          <w:rPr>
            <w:rStyle w:val="jrnlFigRef"/>
          </w:rPr>
          <w:t xml:space="preserve">Figure 1—figure supplement 2A”,B”,C”,D”</w:t>
        </w:r>
      </w:hyperlink>
      <w:r>
        <w:rPr>
          <w:sz w:val="22"/>
          <w:szCs w:val="22"/>
          <w:shd w:val="clear" w:color="" w:fill=""/>
        </w:rPr>
        <w:t xml:space="preserve">) (</w:t>
      </w:r>
      <w:hyperlink w:anchor="R24" w:history="1">
        <w:r>
          <w:rPr>
            <w:rStyle w:val="jrnlBibRef"/>
          </w:rPr>
          <w:t xml:space="preserve">Ferguson et al., 2012</w:t>
        </w:r>
      </w:hyperlink>
      <w:r>
        <w:rPr>
          <w:sz w:val="22"/>
          <w:szCs w:val="22"/>
          <w:shd w:val="clear" w:color="" w:fill=""/>
        </w:rPr>
        <w:t xml:space="preserve">). In contrast,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exhibit very mild vacuolization in brain (</w:t>
      </w:r>
      <w:hyperlink w:anchor="F1-S2" w:history="1">
        <w:r>
          <w:rPr>
            <w:rStyle w:val="jrnlFigRef"/>
          </w:rPr>
          <w:t xml:space="preserve">Figure 1—figure supplement 2A’’’,B’’’,C’’’,D’’’</w:t>
        </w:r>
      </w:hyperlink>
      <w:r>
        <w:rPr>
          <w:sz w:val="22"/>
          <w:szCs w:val="22"/>
          <w:shd w:val="clear" w:color="" w:fill=""/>
        </w:rPr>
        <w:t xml:space="preserve">). Consistent with the known expression of the </w:t>
      </w:r>
      <w:r>
        <w:rPr>
          <w:sz w:val="22"/>
          <w:szCs w:val="22"/>
          <w:i/>
          <w:iCs/>
          <w:shd w:val="clear" w:color="" w:fill=""/>
        </w:rPr>
        <w:t xml:space="preserve">Olig2</w:t>
      </w:r>
      <w:r>
        <w:rPr>
          <w:sz w:val="22"/>
          <w:szCs w:val="22"/>
          <w:shd w:val="clear" w:color="" w:fill=""/>
        </w:rPr>
        <w:t xml:space="preserve"> promoter in motor neurons (</w:t>
      </w:r>
      <w:hyperlink w:anchor="R48" w:history="1">
        <w:r>
          <w:rPr>
            <w:rStyle w:val="jrnlBibRef"/>
          </w:rPr>
          <w:t xml:space="preserve">Mizuguchi et al., 2001</w:t>
        </w:r>
      </w:hyperlink>
      <w:r>
        <w:rPr>
          <w:sz w:val="22"/>
          <w:szCs w:val="22"/>
          <w:shd w:val="clear" w:color="" w:fill=""/>
        </w:rPr>
        <w:t xml:space="preserve">) ventral spinal cord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shows extensive vacuolization (</w:t>
      </w:r>
      <w:hyperlink w:anchor="F1-S2" w:history="1">
        <w:r>
          <w:rPr>
            <w:rStyle w:val="jrnlFigRef"/>
          </w:rPr>
          <w:t xml:space="preserve">Figure 1—figure supplement 2D’’’</w:t>
        </w:r>
      </w:hyperlink>
      <w:r>
        <w:rPr>
          <w:sz w:val="22"/>
          <w:szCs w:val="22"/>
          <w:shd w:val="clear" w:color="" w:fill=""/>
        </w:rPr>
        <w:t xml:space="preserve">), similar to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 Mnx1Cre</w:t>
      </w:r>
      <w:r>
        <w:rPr>
          <w:sz w:val="22"/>
          <w:szCs w:val="22"/>
          <w:shd w:val="clear" w:color="" w:fill=""/>
        </w:rPr>
        <w:t xml:space="preserve"> (otherwise referred to as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,Hb9Cre</w:t>
      </w:r>
      <w:r>
        <w:rPr>
          <w:sz w:val="22"/>
          <w:szCs w:val="22"/>
          <w:shd w:val="clear" w:color="" w:fill=""/>
        </w:rPr>
        <w:t xml:space="preserve">) mice (</w:t>
      </w:r>
      <w:hyperlink w:anchor="F1-S2" w:history="1">
        <w:r>
          <w:rPr>
            <w:rStyle w:val="jrnlFigRef"/>
          </w:rPr>
          <w:t xml:space="preserve">Figure 1—figure supplement 2E</w:t>
        </w:r>
      </w:hyperlink>
      <w:r>
        <w:rPr>
          <w:sz w:val="22"/>
          <w:szCs w:val="22"/>
          <w:shd w:val="clear" w:color="" w:fill=""/>
        </w:rPr>
        <w:t xml:space="preserve">) (</w:t>
      </w:r>
      <w:hyperlink w:anchor="R69" w:history="1">
        <w:r>
          <w:rPr>
            <w:rStyle w:val="jrnlBibRef"/>
          </w:rPr>
          <w:t xml:space="preserve">Vaccari et al., 2015</w:t>
        </w:r>
      </w:hyperlink>
      <w:r>
        <w:rPr>
          <w:sz w:val="22"/>
          <w:szCs w:val="22"/>
          <w:shd w:val="clear" w:color="" w:fill=""/>
        </w:rPr>
        <w:t xml:space="preserve">). Analysis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,Hb9Cre</w:t>
      </w:r>
      <w:r>
        <w:rPr>
          <w:sz w:val="22"/>
          <w:szCs w:val="22"/>
          <w:shd w:val="clear" w:color="" w:fill=""/>
        </w:rPr>
        <w:t xml:space="preserve"> spinal cord identified enlarged vacuoles within motoneuron axons, greatly extending their diameter and pushing the axoplasm into a thin peripheral rim near the plasma membrane (</w:t>
      </w:r>
      <w:hyperlink w:anchor="F1-S2" w:history="1">
        <w:r>
          <w:rPr>
            <w:rStyle w:val="jrnlFigRef"/>
          </w:rPr>
          <w:t xml:space="preserve">Figure 1—figure supplement 2F</w:t>
        </w:r>
      </w:hyperlink>
      <w:r>
        <w:rPr>
          <w:sz w:val="22"/>
          <w:szCs w:val="22"/>
          <w:shd w:val="clear" w:color="" w:fill=""/>
        </w:rPr>
        <w:t xml:space="preserve">). In contrast to the movement disability and reduced survival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w:t>
      </w:r>
      <w:hyperlink w:anchor="R24" w:history="1">
        <w:r>
          <w:rPr>
            <w:rStyle w:val="jrnlBibRef"/>
          </w:rPr>
          <w:t xml:space="preserve">Ferguson et al., 2012</w:t>
        </w:r>
      </w:hyperlink>
      <w:r>
        <w:rPr>
          <w:sz w:val="22"/>
          <w:szCs w:val="22"/>
          <w:shd w:val="clear" w:color="" w:fill=""/>
        </w:rPr>
        <w:t xml:space="preserve">) the movement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is normal and no premature death was observed, with the oldest now surviving beyond 14 months of age (</w:t>
      </w:r>
      <w:hyperlink w:anchor="F1-S2" w:history="1">
        <w:r>
          <w:rPr>
            <w:rStyle w:val="jrnlFigRef"/>
          </w:rPr>
          <w:t xml:space="preserve">Figure 1—figure supplement 2G</w:t>
        </w:r>
      </w:hyperlink>
      <w:r>
        <w:rPr>
          <w:sz w:val="22"/>
          <w:szCs w:val="22"/>
          <w:shd w:val="clear" w:color="" w:fill=""/>
        </w:rPr>
        <w:t xml:space="preserve">). There are no obvious defects in mobility of littermate controls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conditional mutant mice at P23, as demonstrated in the </w:t>
      </w:r>
      <w:r>
        <w:rPr>
          <w:rStyle w:val="jrnlVidRef"/>
        </w:rPr>
        <w:t xml:space="preserve">Videos 1 and 2</w:t>
      </w:r>
      <w:r>
        <w:rPr>
          <w:sz w:val="22"/>
          <w:szCs w:val="22"/>
          <w:shd w:val="clear" w:color="" w:fill=""/>
        </w:rPr>
        <w:t xml:space="preserve">.</w:t>
      </w:r>
    </w:p>
    <w:p>
      <w:pPr>
        <w:pStyle w:val="jrnlVidBlock"/>
      </w:pPr>
      <w:r>
        <w:rPr>
          <w:shd w:val="clear" w:color="" w:fill=""/>
        </w:rPr>
        <w:t xml:space="preserve"/>
      </w:r>
    </w:p>
    <w:p>
      <w:pPr>
        <w:pStyle w:val="jrnlVidCaption"/>
      </w:pPr>
      <w:bookmarkStart w:id="4" w:name="V1"/>
      <w:bookmarkEnd w:id="4"/>
      <w:r>
        <w:rPr>
          <w:rStyle w:val="label"/>
        </w:rPr>
        <w:t xml:space="preserve">Video 1.</w:t>
      </w:r>
      <w:r>
        <w:rPr>
          <w:shd w:val="clear" w:color="" w:fill=""/>
        </w:rPr>
        <w:t xml:space="preserve"> Normal locomotion of juvenile </w:t>
      </w:r>
      <w:r>
        <w:rPr>
          <w:i/>
          <w:iCs/>
          <w:shd w:val="clear" w:color="" w:fill=""/>
        </w:rPr>
        <w:t xml:space="preserve">Fig4</w:t>
      </w:r>
      <w:r>
        <w:rPr>
          <w:i/>
          <w:iCs/>
          <w:vertAlign w:val="superscript"/>
          <w:shd w:val="clear" w:color="" w:fill=""/>
        </w:rPr>
        <w:t xml:space="preserve">+/flox</w:t>
      </w:r>
      <w:r>
        <w:rPr>
          <w:i/>
          <w:iCs/>
          <w:shd w:val="clear" w:color="" w:fill=""/>
        </w:rPr>
        <w:t xml:space="preserve">,Olig2Cre</w:t>
      </w:r>
      <w:r>
        <w:rPr>
          <w:shd w:val="clear" w:color="" w:fill=""/>
        </w:rPr>
        <w:t xml:space="preserve"> mice.</w:t>
      </w:r>
    </w:p>
    <w:p>
      <w:pPr>
        <w:pStyle w:val="jrnlVidCaption"/>
      </w:pPr>
      <w:r>
        <w:rPr>
          <w:shd w:val="clear" w:color="" w:fill=""/>
        </w:rPr>
        <w:t xml:space="preserve">A representative video of a control </w:t>
      </w:r>
      <w:r>
        <w:rPr>
          <w:i/>
          <w:iCs/>
          <w:shd w:val="clear" w:color="" w:fill=""/>
        </w:rPr>
        <w:t xml:space="preserve">Fig4</w:t>
      </w:r>
      <w:r>
        <w:rPr>
          <w:i/>
          <w:iCs/>
          <w:vertAlign w:val="superscript"/>
          <w:shd w:val="clear" w:color="" w:fill=""/>
        </w:rPr>
        <w:t xml:space="preserve">+/flox</w:t>
      </w:r>
      <w:r>
        <w:rPr>
          <w:i/>
          <w:iCs/>
          <w:shd w:val="clear" w:color="" w:fill=""/>
        </w:rPr>
        <w:t xml:space="preserve">,Olig2Cre</w:t>
      </w:r>
      <w:r>
        <w:rPr>
          <w:shd w:val="clear" w:color="" w:fill=""/>
        </w:rPr>
        <w:t xml:space="preserve"> mouse at P23. N = 10</w:t>
      </w:r>
    </w:p>
    <w:p>
      <w:pPr>
        <w:pStyle w:val="jrnlVidBlock"/>
      </w:pPr>
      <w:r>
        <w:rPr>
          <w:shd w:val="clear" w:color="" w:fill=""/>
        </w:rPr>
        <w:t xml:space="preserve"/>
      </w:r>
    </w:p>
    <w:p/>
    <w:p>
      <w:pPr>
        <w:pStyle w:val="jrnlVidCaption"/>
      </w:pPr>
      <w:bookmarkStart w:id="5" w:name="V2"/>
      <w:bookmarkEnd w:id="5"/>
      <w:r>
        <w:rPr>
          <w:rStyle w:val="label"/>
        </w:rPr>
        <w:t xml:space="preserve">Video 2.</w:t>
      </w:r>
      <w:r>
        <w:rPr>
          <w:shd w:val="clear" w:color="" w:fill=""/>
        </w:rPr>
        <w:t xml:space="preserve"> Normal locomotion of juvenile </w:t>
      </w:r>
      <w:r>
        <w:rPr>
          <w:i/>
          <w:iCs/>
          <w:shd w:val="clear" w:color="" w:fill=""/>
        </w:rPr>
        <w:t xml:space="preserve">Fig4</w:t>
      </w:r>
      <w:r>
        <w:rPr>
          <w:i/>
          <w:iCs/>
          <w:vertAlign w:val="superscript"/>
          <w:shd w:val="clear" w:color="" w:fill=""/>
        </w:rPr>
        <w:t xml:space="preserve">-/flox</w:t>
      </w:r>
      <w:r>
        <w:rPr>
          <w:i/>
          <w:iCs/>
          <w:shd w:val="clear" w:color="" w:fill=""/>
        </w:rPr>
        <w:t xml:space="preserve">,Olig2Cre</w:t>
      </w:r>
      <w:r>
        <w:rPr>
          <w:shd w:val="clear" w:color="" w:fill=""/>
        </w:rPr>
        <w:t xml:space="preserve"> mice.</w:t>
      </w:r>
    </w:p>
    <w:p>
      <w:pPr>
        <w:pStyle w:val="jrnlVidCaption"/>
      </w:pPr>
      <w:r>
        <w:rPr>
          <w:shd w:val="clear" w:color="" w:fill=""/>
        </w:rPr>
        <w:t xml:space="preserve">A representative video of a </w:t>
      </w:r>
      <w:r>
        <w:rPr>
          <w:i/>
          <w:iCs/>
          <w:shd w:val="clear" w:color="" w:fill=""/>
        </w:rPr>
        <w:t xml:space="preserve">Fig4</w:t>
      </w:r>
      <w:r>
        <w:rPr>
          <w:i/>
          <w:iCs/>
          <w:vertAlign w:val="superscript"/>
          <w:shd w:val="clear" w:color="" w:fill=""/>
        </w:rPr>
        <w:t xml:space="preserve">-/flox</w:t>
      </w:r>
      <w:r>
        <w:rPr>
          <w:i/>
          <w:iCs/>
          <w:shd w:val="clear" w:color="" w:fill=""/>
        </w:rPr>
        <w:t xml:space="preserve">,Olig2Cre </w:t>
      </w:r>
      <w:r>
        <w:rPr>
          <w:shd w:val="clear" w:color="" w:fill=""/>
        </w:rPr>
        <w:t xml:space="preserve">conditional mutant mouse at P23 shows no obvious pathology in locomotion. N = 10</w:t>
      </w:r>
    </w:p>
    <w:p>
      <w:pPr>
        <w:pStyle w:val="jrnlHead2"/>
      </w:pPr>
      <w:r>
        <w:rPr>
          <w:color w:val="#134985"/>
          <w:sz w:val="46"/>
          <w:szCs w:val="46"/>
          <w:b/>
          <w:i/>
          <w:iCs/>
          <w:shd w:val="clear" w:color="" w:fill=""/>
        </w:rPr>
        <w:t xml:space="preserve">Fig4</w:t>
      </w:r>
      <w:r>
        <w:rPr>
          <w:color w:val="#134985"/>
          <w:sz w:val="46"/>
          <w:szCs w:val="46"/>
          <w:b/>
          <w:shd w:val="clear" w:color="" w:fill=""/>
        </w:rPr>
        <w:t xml:space="preserve"> deficiency in neurons or OLs leads to developmental dysmyelination of the optic nerve</w:t>
      </w:r>
    </w:p>
    <w:p>
      <w:pPr>
        <w:pStyle w:val="jrnlSecPara"/>
      </w:pPr>
      <w:r>
        <w:rPr>
          <w:sz w:val="22"/>
          <w:szCs w:val="22"/>
          <w:shd w:val="clear" w:color="" w:fill=""/>
        </w:rPr>
        <w:t xml:space="preserve">Analysis of P21 retina revealed the presence of numerous vacuoles in the inner retina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but no defects in overall morphology or stratification (</w:t>
      </w:r>
      <w:hyperlink w:anchor="F2" w:history="1">
        <w:r>
          <w:rPr>
            <w:rStyle w:val="jrnlFigRef"/>
          </w:rPr>
          <w:t xml:space="preserve">Figure 2A’</w:t>
        </w:r>
      </w:hyperlink>
      <w:r>
        <w:rPr>
          <w:sz w:val="22"/>
          <w:szCs w:val="22"/>
          <w:shd w:val="clear" w:color="" w:fill=""/>
        </w:rPr>
        <w:t xml:space="preserve">). No vacuoles were detected in the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retina (</w:t>
      </w:r>
      <w:hyperlink w:anchor="F2" w:history="1">
        <w:r>
          <w:rPr>
            <w:rStyle w:val="jrnlFigRef"/>
          </w:rPr>
          <w:t xml:space="preserve">Figure 2A’’</w:t>
        </w:r>
      </w:hyperlink>
      <w:r>
        <w:rPr>
          <w:sz w:val="22"/>
          <w:szCs w:val="22"/>
          <w:shd w:val="clear" w:color="" w:fill=""/>
        </w:rPr>
        <w:t xml:space="preserve">). For ultrastructural analysis, optic nerves of </w:t>
      </w:r>
      <w:r>
        <w:rPr>
          <w:sz w:val="22"/>
          <w:szCs w:val="22"/>
          <w:i/>
          <w:iCs/>
          <w:shd w:val="clear" w:color="" w:fill=""/>
        </w:rPr>
        <w:t xml:space="preserve">Fig4</w:t>
      </w:r>
      <w:r>
        <w:rPr>
          <w:sz w:val="22"/>
          <w:szCs w:val="22"/>
          <w:shd w:val="clear" w:color="" w:fill=""/>
        </w:rPr>
        <w:t xml:space="preserve"> conditional knock-out mice were processed for transmission electron microscopy (TEM). In P21 </w:t>
      </w:r>
      <w:r>
        <w:rPr>
          <w:sz w:val="22"/>
          <w:szCs w:val="22"/>
          <w:i/>
          <w:iCs/>
          <w:shd w:val="clear" w:color="" w:fill=""/>
        </w:rPr>
        <w:t xml:space="preserve">Fig4</w:t>
      </w:r>
      <w:r>
        <w:rPr>
          <w:sz w:val="22"/>
          <w:szCs w:val="22"/>
          <w:shd w:val="clear" w:color="" w:fill=""/>
        </w:rPr>
        <w:t xml:space="preserve"> control mice (retaining at least one intact allele of </w:t>
      </w:r>
      <w:r>
        <w:rPr>
          <w:sz w:val="22"/>
          <w:szCs w:val="22"/>
          <w:i/>
          <w:iCs/>
          <w:shd w:val="clear" w:color="" w:fill=""/>
        </w:rPr>
        <w:t xml:space="preserve">Fig4</w:t>
      </w:r>
      <w:r>
        <w:rPr>
          <w:sz w:val="22"/>
          <w:szCs w:val="22"/>
          <w:shd w:val="clear" w:color="" w:fill=""/>
        </w:rPr>
        <w:t xml:space="preserve">), the fraction of myelinated axons in the optic nerve is 79± 2%. In optic nerves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only 9± 3% of axons are myelinated and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only 12± 1% of axons are myelinated (</w:t>
      </w:r>
      <w:hyperlink w:anchor="F2" w:history="1">
        <w:r>
          <w:rPr>
            <w:rStyle w:val="jrnlFigRef"/>
          </w:rPr>
          <w:t xml:space="preserve">Figure 2B–B’’ and D</w:t>
        </w:r>
      </w:hyperlink>
      <w:r>
        <w:rPr>
          <w:sz w:val="22"/>
          <w:szCs w:val="22"/>
          <w:shd w:val="clear" w:color="" w:fill=""/>
        </w:rPr>
        <w:t xml:space="preserve">). To assess myelin health, we determined the g-ratio (the ratio of the inner axonal diameter to the total fiber diameter) of myelinated axons in the optic nerve of </w:t>
      </w:r>
      <w:r>
        <w:rPr>
          <w:sz w:val="22"/>
          <w:szCs w:val="22"/>
          <w:i/>
          <w:iCs/>
          <w:shd w:val="clear" w:color="" w:fill=""/>
        </w:rPr>
        <w:t xml:space="preserve">Fig4</w:t>
      </w:r>
      <w:r>
        <w:rPr>
          <w:sz w:val="22"/>
          <w:szCs w:val="22"/>
          <w:shd w:val="clear" w:color="" w:fill=""/>
        </w:rPr>
        <w:t xml:space="preserve"> control and conditional mutants. Compared to control mice, a small but significant increase in g-ratio was observed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an indication of myelin thinning (</w:t>
      </w:r>
      <w:hyperlink w:anchor="F2" w:history="1">
        <w:r>
          <w:rPr>
            <w:rStyle w:val="jrnlFigRef"/>
          </w:rPr>
          <w:t xml:space="preserve">Figure 2E</w:t>
        </w:r>
      </w:hyperlink>
      <w:r>
        <w:rPr>
          <w:sz w:val="22"/>
          <w:szCs w:val="22"/>
          <w:shd w:val="clear" w:color="" w:fill=""/>
        </w:rPr>
        <w:t xml:space="preserve">). To determine whether the optic nerve hypomyelination at P21 reflects a transient delay in myelin development, rather than a lasting defect, we repeated the analysis with adult mice. Similar to P21 optic nerves, ultrastructural analysis of both types of adult optic nerves revealed profound hypomyelination (</w:t>
      </w:r>
      <w:hyperlink w:anchor="F2" w:history="1">
        <w:r>
          <w:rPr>
            <w:rStyle w:val="jrnlFigRef"/>
          </w:rPr>
          <w:t xml:space="preserve">Figure 2C–C’’</w:t>
        </w:r>
      </w:hyperlink>
      <w:r>
        <w:rPr>
          <w:sz w:val="22"/>
          <w:szCs w:val="22"/>
          <w:shd w:val="clear" w:color="" w:fill=""/>
        </w:rPr>
        <w:t xml:space="preserve">). At P60-75, 92± 2% of axons are myelinated in </w:t>
      </w:r>
      <w:r>
        <w:rPr>
          <w:sz w:val="22"/>
          <w:szCs w:val="22"/>
          <w:i/>
          <w:iCs/>
          <w:shd w:val="clear" w:color="" w:fill=""/>
        </w:rPr>
        <w:t xml:space="preserve">Fig4</w:t>
      </w:r>
      <w:r>
        <w:rPr>
          <w:sz w:val="22"/>
          <w:szCs w:val="22"/>
          <w:shd w:val="clear" w:color="" w:fill=""/>
        </w:rPr>
        <w:t xml:space="preserve"> control nerves. This is reduced to 16± 4%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and 12± 2%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mice (</w:t>
      </w:r>
      <w:hyperlink w:anchor="F2" w:history="1">
        <w:r>
          <w:rPr>
            <w:rStyle w:val="jrnlFigRef"/>
          </w:rPr>
          <w:t xml:space="preserve">Figure 2F</w:t>
        </w:r>
      </w:hyperlink>
      <w:r>
        <w:rPr>
          <w:sz w:val="22"/>
          <w:szCs w:val="22"/>
          <w:shd w:val="clear" w:color="" w:fill=""/>
        </w:rPr>
        <w:t xml:space="preserve">). It is noteworthy that conditional ablation of </w:t>
      </w:r>
      <w:r>
        <w:rPr>
          <w:sz w:val="22"/>
          <w:szCs w:val="22"/>
          <w:i/>
          <w:iCs/>
          <w:shd w:val="clear" w:color="" w:fill=""/>
        </w:rPr>
        <w:t xml:space="preserve">Fig4</w:t>
      </w:r>
      <w:r>
        <w:rPr>
          <w:sz w:val="22"/>
          <w:szCs w:val="22"/>
          <w:shd w:val="clear" w:color="" w:fill=""/>
        </w:rPr>
        <w:t xml:space="preserve"> either in neurons or OLs leads to preferential absence of myelin sheaths on small and intermediate caliber axons, while many large caliber axons undergo myelination (</w:t>
      </w:r>
      <w:hyperlink w:anchor="F2" w:history="1">
        <w:r>
          <w:rPr>
            <w:rStyle w:val="jrnlFigRef"/>
          </w:rPr>
          <w:t xml:space="preserve">Figure 2B’,B”,C’ and C”</w:t>
        </w:r>
      </w:hyperlink>
      <w:r>
        <w:rPr>
          <w:sz w:val="22"/>
          <w:szCs w:val="22"/>
          <w:shd w:val="clear" w:color="" w:fill=""/>
        </w:rPr>
        <w:t xml:space="preserve">).</w:t>
      </w:r>
    </w:p>
    <w:p>
      <w:pPr>
        <w:pStyle w:val="jrnlFigBlock"/>
      </w:pPr>
    </w:p>
    <w:p>
      <w:pPr>
        <w:pStyle w:val="jrnlFigCaption"/>
      </w:pPr>
      <w:bookmarkStart w:id="6" w:name="F2"/>
      <w:bookmarkEnd w:id="6"/>
      <w:r>
        <w:rPr>
          <w:rStyle w:val="label"/>
        </w:rPr>
        <w:t xml:space="preserve">Figure 2.</w:t>
      </w:r>
      <w:r>
        <w:rPr>
          <w:color w:val="#ff8000"/>
          <w:shd w:val="clear" w:color="" w:fill=""/>
        </w:rPr>
        <w:t xml:space="preserve"> Conditional ablation of </w:t>
      </w:r>
      <w:r>
        <w:rPr>
          <w:color w:val="#ff8000"/>
          <w:i/>
          <w:iCs/>
          <w:shd w:val="clear" w:color="" w:fill=""/>
        </w:rPr>
        <w:t xml:space="preserve">Fig4</w:t>
      </w:r>
      <w:r>
        <w:rPr>
          <w:color w:val="#ff8000"/>
          <w:shd w:val="clear" w:color="" w:fill=""/>
        </w:rPr>
        <w:t xml:space="preserve"> in neurons or in OLs leads to severe dysmyelination of the optic nerve.</w:t>
      </w:r>
    </w:p>
    <w:p>
      <w:pPr>
        <w:pStyle w:val="jrnlFigCaption"/>
      </w:pPr>
      <w:r>
        <w:rPr>
          <w:color w:val="#ff8000"/>
          <w:shd w:val="clear" w:color="" w:fill=""/>
        </w:rPr>
        <w:t xml:space="preserve">(</w:t>
      </w:r>
      <w:r>
        <w:rPr>
          <w:rStyle w:val="partLabel"/>
        </w:rPr>
        <w:t xml:space="preserve">A-A’’</w:t>
      </w:r>
      <w:r>
        <w:rPr>
          <w:color w:val="#ff8000"/>
          <w:shd w:val="clear" w:color="" w:fill=""/>
        </w:rPr>
        <w:t xml:space="preserve">) Sagittal sections of juvenile (P21) mouse retina embedded in epoxy resin and stained with toluidine blue. (</w:t>
      </w:r>
      <w:r>
        <w:rPr>
          <w:rStyle w:val="partLabel"/>
        </w:rPr>
        <w:t xml:space="preserve">A</w:t>
      </w:r>
      <w:r>
        <w:rPr>
          <w:color w:val="#ff8000"/>
          <w:shd w:val="clear" w:color="" w:fill=""/>
        </w:rPr>
        <w:t xml:space="preserve">) </w:t>
      </w:r>
      <w:r>
        <w:rPr>
          <w:color w:val="#ff8000"/>
          <w:i/>
          <w:iCs/>
          <w:shd w:val="clear" w:color="" w:fill=""/>
        </w:rPr>
        <w:t xml:space="preserve">Fig4</w:t>
      </w:r>
      <w:r>
        <w:rPr>
          <w:color w:val="#ff8000"/>
          <w:shd w:val="clear" w:color="" w:fill=""/>
        </w:rPr>
        <w:t xml:space="preserve"> control mice, harboring at least one </w:t>
      </w:r>
      <w:r>
        <w:rPr>
          <w:color w:val="#ff8000"/>
          <w:i/>
          <w:iCs/>
          <w:shd w:val="clear" w:color="" w:fill=""/>
        </w:rPr>
        <w:t xml:space="preserve">Fig4 </w:t>
      </w:r>
      <w:r>
        <w:rPr>
          <w:color w:val="#ff8000"/>
          <w:shd w:val="clear" w:color="" w:fill=""/>
        </w:rPr>
        <w:t xml:space="preserve">WT allele, (</w:t>
      </w:r>
      <w:r>
        <w:rPr>
          <w:rStyle w:val="partLabel"/>
        </w:rPr>
        <w:t xml:space="preserve">A’</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mice and (</w:t>
      </w:r>
      <w:r>
        <w:rPr>
          <w:rStyle w:val="partLabel"/>
        </w:rPr>
        <w:t xml:space="preserve">A’’</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Scale bar, 100 µm. (</w:t>
      </w:r>
      <w:r>
        <w:rPr>
          <w:rStyle w:val="partLabel"/>
        </w:rPr>
        <w:t xml:space="preserve">B-B’’</w:t>
      </w:r>
      <w:r>
        <w:rPr>
          <w:color w:val="#ff8000"/>
          <w:shd w:val="clear" w:color="" w:fill=""/>
        </w:rPr>
        <w:t xml:space="preserve">) Representative TEM images of optic nerve cross sections of P21 (</w:t>
      </w:r>
      <w:r>
        <w:rPr>
          <w:rStyle w:val="partLabel"/>
        </w:rPr>
        <w:t xml:space="preserve">B</w:t>
      </w:r>
      <w:r>
        <w:rPr>
          <w:color w:val="#ff8000"/>
          <w:shd w:val="clear" w:color="" w:fill=""/>
        </w:rPr>
        <w:t xml:space="preserve">) </w:t>
      </w:r>
      <w:r>
        <w:rPr>
          <w:color w:val="#ff8000"/>
          <w:i/>
          <w:iCs/>
          <w:shd w:val="clear" w:color="" w:fill=""/>
        </w:rPr>
        <w:t xml:space="preserve">Fig4</w:t>
      </w:r>
      <w:r>
        <w:rPr>
          <w:color w:val="#ff8000"/>
          <w:shd w:val="clear" w:color="" w:fill=""/>
        </w:rPr>
        <w:t xml:space="preserve"> control, (</w:t>
      </w:r>
      <w:r>
        <w:rPr>
          <w:rStyle w:val="partLabel"/>
        </w:rPr>
        <w:t xml:space="preserve">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and (</w:t>
      </w:r>
      <w:r>
        <w:rPr>
          <w:rStyle w:val="partLabel"/>
        </w:rPr>
        <w:t xml:space="preserve">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w:t>
      </w:r>
      <w:r>
        <w:rPr>
          <w:rStyle w:val="partLabel"/>
        </w:rPr>
        <w:t xml:space="preserve">C-C’’</w:t>
      </w:r>
      <w:r>
        <w:rPr>
          <w:color w:val="#ff8000"/>
          <w:shd w:val="clear" w:color="" w:fill=""/>
        </w:rPr>
        <w:t xml:space="preserve">) Representative TEM images of optic nerve cross sections of adult (P60-75) mice. (</w:t>
      </w:r>
      <w:r>
        <w:rPr>
          <w:rStyle w:val="partLabel"/>
        </w:rPr>
        <w:t xml:space="preserve">C</w:t>
      </w:r>
      <w:r>
        <w:rPr>
          <w:color w:val="#ff8000"/>
          <w:shd w:val="clear" w:color="" w:fill=""/>
        </w:rPr>
        <w:t xml:space="preserve">) </w:t>
      </w:r>
      <w:r>
        <w:rPr>
          <w:color w:val="#ff8000"/>
          <w:i/>
          <w:iCs/>
          <w:shd w:val="clear" w:color="" w:fill=""/>
        </w:rPr>
        <w:t xml:space="preserve">Fig4</w:t>
      </w:r>
      <w:r>
        <w:rPr>
          <w:color w:val="#ff8000"/>
          <w:shd w:val="clear" w:color="" w:fill=""/>
        </w:rPr>
        <w:t xml:space="preserve"> control, (</w:t>
      </w:r>
      <w:r>
        <w:rPr>
          <w:rStyle w:val="partLabel"/>
        </w:rPr>
        <w:t xml:space="preserve">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and (</w:t>
      </w:r>
      <w:r>
        <w:rPr>
          <w:rStyle w:val="partLabel"/>
        </w:rPr>
        <w:t xml:space="preserve">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Black arrows in </w:t>
      </w:r>
      <w:r>
        <w:rPr>
          <w:rStyle w:val="partLabel"/>
        </w:rPr>
        <w:t xml:space="preserve">C’</w:t>
      </w:r>
      <w:r>
        <w:rPr>
          <w:color w:val="#ff8000"/>
          <w:shd w:val="clear" w:color="" w:fill=""/>
        </w:rPr>
        <w:t xml:space="preserve"> indicate the presence of dystrophic axons. Scale bar (</w:t>
      </w:r>
      <w:r>
        <w:rPr>
          <w:rStyle w:val="partLabel"/>
        </w:rPr>
        <w:t xml:space="preserve">B-C’’</w:t>
      </w:r>
      <w:r>
        <w:rPr>
          <w:color w:val="#ff8000"/>
          <w:shd w:val="clear" w:color="" w:fill=""/>
        </w:rPr>
        <w:t xml:space="preserve">) = 1 μm. (</w:t>
      </w:r>
      <w:r>
        <w:rPr>
          <w:rStyle w:val="partLabel"/>
        </w:rPr>
        <w:t xml:space="preserve">D</w:t>
      </w:r>
      <w:r>
        <w:rPr>
          <w:color w:val="#ff8000"/>
          <w:shd w:val="clear" w:color="" w:fill=""/>
        </w:rPr>
        <w:t xml:space="preserve">) Quantification of percentage of myelinated fibers in the optic nerve at P21 and P60-75. At P21, </w:t>
      </w:r>
      <w:r>
        <w:rPr>
          <w:color w:val="#ff8000"/>
          <w:i/>
          <w:iCs/>
          <w:shd w:val="clear" w:color="" w:fill=""/>
        </w:rPr>
        <w:t xml:space="preserve">Fig4</w:t>
      </w:r>
      <w:r>
        <w:rPr>
          <w:color w:val="#ff8000"/>
          <w:shd w:val="clear" w:color="" w:fill=""/>
        </w:rPr>
        <w:t xml:space="preserve"> controls (n = 3 mice, 3 nerves);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(n = 2 mice, 3 nerves)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w:t>
      </w:r>
      <w:r>
        <w:rPr>
          <w:color w:val="#ff8000"/>
          <w:shd w:val="clear" w:color="" w:fill=""/>
        </w:rPr>
        <w:t xml:space="preserve">e (n = 3 mice, 3 nerves). (</w:t>
      </w:r>
      <w:r>
        <w:rPr>
          <w:rStyle w:val="partLabel"/>
        </w:rPr>
        <w:t xml:space="preserve">E</w:t>
      </w:r>
      <w:r>
        <w:rPr>
          <w:color w:val="#ff8000"/>
          <w:shd w:val="clear" w:color="" w:fill=""/>
        </w:rPr>
        <w:t xml:space="preserve">) Quantification of myelinated fiber g-ratios in the optic nerve at P21, n = 3 animals, 3 nerves for all groups. (</w:t>
      </w:r>
      <w:r>
        <w:rPr>
          <w:rStyle w:val="partLabel"/>
        </w:rPr>
        <w:t xml:space="preserve">F</w:t>
      </w:r>
      <w:r>
        <w:rPr>
          <w:color w:val="#ff8000"/>
          <w:shd w:val="clear" w:color="" w:fill=""/>
        </w:rPr>
        <w:t xml:space="preserve">) Quantification of myelinated fibers in the optic nerve at P60-P75. </w:t>
      </w:r>
      <w:r>
        <w:rPr>
          <w:color w:val="#ff8000"/>
          <w:i/>
          <w:iCs/>
          <w:shd w:val="clear" w:color="" w:fill=""/>
        </w:rPr>
        <w:t xml:space="preserve">Fig4</w:t>
      </w:r>
      <w:r>
        <w:rPr>
          <w:color w:val="#ff8000"/>
          <w:shd w:val="clear" w:color="" w:fill=""/>
        </w:rPr>
        <w:t xml:space="preserve"> control (n = 4 mice, 4 nerves),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(n = 4 mice, 4 nerves);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w:t>
      </w:r>
      <w:r>
        <w:rPr>
          <w:color w:val="#ff8000"/>
          <w:shd w:val="clear" w:color="" w:fill=""/>
        </w:rPr>
        <w:t xml:space="preserve">e (n = 3 mice, 4 nerves). Results are shown as mean value ± SEM, one-way ANOVA with multiple comparisons, Tukey posthoc test; n.s. p&gt;0.05, *p=0.0211, **p=0.0055, ****p&lt;0.0001.</w:t>
      </w:r>
    </w:p>
    <w:p>
      <w:pPr/>
      <w:r>
        <w:pict>
          <v:shape type="#_x0000_t75" style="width:500px; height:720.18348623853px; margin-left:0px; margin-top:0px; mso-position-horizontal:left; mso-position-vertical:top; mso-position-horizontal-relative:char; mso-position-vertical-relative:line; z-index:-2147483647;">
            <v:imagedata r:id="rId46" o:title=""/>
          </v:shape>
        </w:pict>
      </w:r>
    </w:p>
    <w:p>
      <w:pPr>
        <w:pStyle w:val="jrnlSecPara"/>
      </w:pPr>
      <w:r>
        <w:rPr>
          <w:sz w:val="22"/>
          <w:szCs w:val="22"/>
          <w:shd w:val="clear" w:color="" w:fill=""/>
        </w:rPr>
        <w:t xml:space="preserve">Few axons in the optic nerve of adult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showed signs of degeneration (</w:t>
      </w:r>
      <w:hyperlink w:anchor="F2" w:history="1">
        <w:r>
          <w:rPr>
            <w:rStyle w:val="jrnlFigRef"/>
          </w:rPr>
          <w:t xml:space="preserve">Figure 2C’</w:t>
        </w:r>
      </w:hyperlink>
      <w:r>
        <w:rPr>
          <w:sz w:val="22"/>
          <w:szCs w:val="22"/>
          <w:shd w:val="clear" w:color="" w:fill=""/>
        </w:rPr>
        <w:t xml:space="preserve">). No evidence for axonal degeneration was observed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optic nerves. CNS hypomyelination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was still present at P150, the oldest time point examined by TEM (data not shown). Thus, the optic nerve hypomyelination observed at P21 is not transient in nature but persists into adulthood. We conclude that selective ablation of </w:t>
      </w:r>
      <w:r>
        <w:rPr>
          <w:sz w:val="22"/>
          <w:szCs w:val="22"/>
          <w:i/>
          <w:iCs/>
          <w:shd w:val="clear" w:color="" w:fill=""/>
        </w:rPr>
        <w:t xml:space="preserve">Fig4</w:t>
      </w:r>
      <w:r>
        <w:rPr>
          <w:sz w:val="22"/>
          <w:szCs w:val="22"/>
          <w:shd w:val="clear" w:color="" w:fill=""/>
        </w:rPr>
        <w:t xml:space="preserve"> either in neurons or in the OL lineage leads to profound CNS dysmyelination.</w:t>
      </w:r>
    </w:p>
    <w:p/>
    <w:p>
      <w:pPr>
        <w:pStyle w:val="jrnlHead2"/>
      </w:pPr>
      <w:r>
        <w:rPr>
          <w:color w:val="#134985"/>
          <w:sz w:val="46"/>
          <w:szCs w:val="46"/>
          <w:b/>
          <w:shd w:val="clear" w:color="" w:fill=""/>
        </w:rPr>
        <w:t xml:space="preserve">Conditional ablation of </w:t>
      </w:r>
      <w:r>
        <w:rPr>
          <w:color w:val="#134985"/>
          <w:sz w:val="46"/>
          <w:szCs w:val="46"/>
          <w:b/>
          <w:i/>
          <w:iCs/>
          <w:shd w:val="clear" w:color="" w:fill=""/>
        </w:rPr>
        <w:t xml:space="preserve">Fig4 </w:t>
      </w:r>
      <w:r>
        <w:rPr>
          <w:color w:val="#134985"/>
          <w:sz w:val="46"/>
          <w:szCs w:val="46"/>
          <w:b/>
          <w:shd w:val="clear" w:color="" w:fill=""/>
        </w:rPr>
        <w:t xml:space="preserve">in neurons or the OL lineage impairs nerve conduction</w:t>
      </w:r>
    </w:p>
    <w:p>
      <w:pPr>
        <w:pStyle w:val="jrnlSecPara"/>
      </w:pPr>
      <w:r>
        <w:rPr>
          <w:sz w:val="22"/>
          <w:szCs w:val="22"/>
          <w:shd w:val="clear" w:color="" w:fill=""/>
        </w:rPr>
        <w:t xml:space="preserve">To determine whether the morphological defects in CNS myelin of </w:t>
      </w:r>
      <w:r>
        <w:rPr>
          <w:sz w:val="22"/>
          <w:szCs w:val="22"/>
          <w:i/>
          <w:iCs/>
          <w:shd w:val="clear" w:color="" w:fill=""/>
        </w:rPr>
        <w:t xml:space="preserve">Fig4</w:t>
      </w:r>
      <w:r>
        <w:rPr>
          <w:sz w:val="22"/>
          <w:szCs w:val="22"/>
          <w:shd w:val="clear" w:color="" w:fill=""/>
        </w:rPr>
        <w:t xml:space="preserve"> conditional mutants result in functional deficits, we performed electrophysiological recordings. We measured the conduction velocity and amplitude of compound action potentials (CAPs) in optic nerves acutely isolated from P21 mice. Global deletion of </w:t>
      </w:r>
      <w:r>
        <w:rPr>
          <w:sz w:val="22"/>
          <w:szCs w:val="22"/>
          <w:i/>
          <w:iCs/>
          <w:shd w:val="clear" w:color="" w:fill=""/>
        </w:rPr>
        <w:t xml:space="preserve">Fig4 (Fig4</w:t>
      </w:r>
      <w:r>
        <w:rPr>
          <w:sz w:val="22"/>
          <w:szCs w:val="22"/>
          <w:i/>
          <w:iCs/>
          <w:vertAlign w:val="superscript"/>
          <w:shd w:val="clear" w:color="" w:fill=""/>
        </w:rPr>
        <w:t xml:space="preserve">-/-</w:t>
      </w:r>
      <w:r>
        <w:rPr>
          <w:sz w:val="22"/>
          <w:szCs w:val="22"/>
          <w:shd w:val="clear" w:color="" w:fill=""/>
        </w:rPr>
        <w:t xml:space="preserve">) results in a dramatic reduction in a population of fast conducting fibers and a corresponding increase in the proportion of slowly conducting fibers (</w:t>
      </w:r>
      <w:hyperlink w:anchor="F3" w:history="1">
        <w:r>
          <w:rPr>
            <w:rStyle w:val="jrnlFigRef"/>
          </w:rPr>
          <w:t xml:space="preserve">Figure 3A,B,E</w:t>
        </w:r>
      </w:hyperlink>
      <w:r>
        <w:rPr>
          <w:sz w:val="22"/>
          <w:szCs w:val="22"/>
          <w:shd w:val="clear" w:color="" w:fill=""/>
        </w:rPr>
        <w:t xml:space="preserve">) (</w:t>
      </w:r>
      <w:hyperlink w:anchor="R73" w:history="1">
        <w:r>
          <w:rPr>
            <w:rStyle w:val="jrnlBibRef"/>
          </w:rPr>
          <w:t xml:space="preserve">Winters et al., 2011</w:t>
        </w:r>
      </w:hyperlink>
      <w:r>
        <w:rPr>
          <w:sz w:val="22"/>
          <w:szCs w:val="22"/>
          <w:shd w:val="clear" w:color="" w:fill=""/>
        </w:rPr>
        <w:t xml:space="preserve">). The average velocity of the largest peak in </w:t>
      </w:r>
      <w:r>
        <w:rPr>
          <w:sz w:val="22"/>
          <w:szCs w:val="22"/>
          <w:i/>
          <w:iCs/>
          <w:shd w:val="clear" w:color="" w:fill=""/>
        </w:rPr>
        <w:t xml:space="preserve">Fig4</w:t>
      </w:r>
      <w:r>
        <w:rPr>
          <w:sz w:val="22"/>
          <w:szCs w:val="22"/>
          <w:shd w:val="clear" w:color="" w:fill=""/>
        </w:rPr>
        <w:t xml:space="preserve"> control nerves carrying at least one intact allele of </w:t>
      </w:r>
      <w:r>
        <w:rPr>
          <w:sz w:val="22"/>
          <w:szCs w:val="22"/>
          <w:i/>
          <w:iCs/>
          <w:shd w:val="clear" w:color="" w:fill=""/>
        </w:rPr>
        <w:t xml:space="preserve">Fig4</w:t>
      </w:r>
      <w:r>
        <w:rPr>
          <w:sz w:val="22"/>
          <w:szCs w:val="22"/>
          <w:shd w:val="clear" w:color="" w:fill=""/>
        </w:rPr>
        <w:t xml:space="preserve"> is 1.9 ± 0.1 m/s but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nerves this is reduced to 0.7 ± 0.2 m/s. A similar CAP redistribution was observed in optic nerves prepared from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mice (0.7 ± 0.1 m/s) and</w:t>
      </w:r>
      <w:r>
        <w:rPr>
          <w:sz w:val="22"/>
          <w:szCs w:val="22"/>
          <w:i/>
          <w:iCs/>
          <w:shd w:val="clear" w:color="" w:fill=""/>
        </w:rPr>
        <w:t xml:space="preserve"> 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mice (0.6 ± 0.03 m/s) (</w:t>
      </w:r>
      <w:hyperlink w:anchor="F3" w:history="1">
        <w:r>
          <w:rPr>
            <w:rStyle w:val="jrnlFigRef"/>
          </w:rPr>
          <w:t xml:space="preserve">Figure 3C,D,E</w:t>
        </w:r>
      </w:hyperlink>
      <w:r>
        <w:rPr>
          <w:sz w:val="22"/>
          <w:szCs w:val="22"/>
          <w:shd w:val="clear" w:color="" w:fill=""/>
        </w:rPr>
        <w:t xml:space="preserve">). Thus, consistent with biochemical and morphological analyses (</w:t>
      </w:r>
      <w:r>
        <w:rPr>
          <w:rStyle w:val="jrnlFigRef"/>
        </w:rPr>
        <w:t xml:space="preserve">Figures 1 and 2</w:t>
      </w:r>
      <w:r>
        <w:rPr>
          <w:sz w:val="22"/>
          <w:szCs w:val="22"/>
          <w:shd w:val="clear" w:color="" w:fill=""/>
        </w:rPr>
        <w:t xml:space="preserve">), loss of </w:t>
      </w:r>
      <w:r>
        <w:rPr>
          <w:sz w:val="22"/>
          <w:szCs w:val="22"/>
          <w:i/>
          <w:iCs/>
          <w:shd w:val="clear" w:color="" w:fill=""/>
        </w:rPr>
        <w:t xml:space="preserve">Fig4</w:t>
      </w:r>
      <w:r>
        <w:rPr>
          <w:sz w:val="22"/>
          <w:szCs w:val="22"/>
          <w:shd w:val="clear" w:color="" w:fill=""/>
        </w:rPr>
        <w:t xml:space="preserve"> in neurons or in the OL-lineage results in slowed nerve conduction.</w:t>
      </w:r>
    </w:p>
    <w:p>
      <w:pPr>
        <w:pStyle w:val="jrnlFigBlock"/>
      </w:pPr>
    </w:p>
    <w:p/>
    <w:p>
      <w:pPr>
        <w:pStyle w:val="jrnlFigCaption"/>
      </w:pPr>
      <w:bookmarkStart w:id="7" w:name="F3"/>
      <w:bookmarkEnd w:id="7"/>
      <w:r>
        <w:rPr>
          <w:rStyle w:val="label"/>
        </w:rPr>
        <w:t xml:space="preserve">Figure 3.</w:t>
      </w:r>
      <w:r>
        <w:rPr>
          <w:color w:val="#ff8000"/>
          <w:shd w:val="clear" w:color="" w:fill=""/>
        </w:rPr>
        <w:t xml:space="preserve"> Conditional ablation of </w:t>
      </w:r>
      <w:r>
        <w:rPr>
          <w:color w:val="#ff8000"/>
          <w:i/>
          <w:iCs/>
          <w:shd w:val="clear" w:color="" w:fill=""/>
        </w:rPr>
        <w:t xml:space="preserve">Fig4</w:t>
      </w:r>
      <w:r>
        <w:rPr>
          <w:color w:val="#ff8000"/>
          <w:shd w:val="clear" w:color="" w:fill=""/>
        </w:rPr>
        <w:t xml:space="preserve"> in neurons or OLs leads to impaired conduction of electrical impulses in the optic nerve.</w:t>
      </w:r>
    </w:p>
    <w:p>
      <w:pPr>
        <w:pStyle w:val="jrnlFigCaption"/>
      </w:pPr>
      <w:r>
        <w:rPr>
          <w:color w:val="#ff8000"/>
          <w:shd w:val="clear" w:color="" w:fill=""/>
        </w:rPr>
        <w:t xml:space="preserve">Compound action potential (CAP) recordings from acutely isolated optic nerves of P21 mice. (</w:t>
      </w:r>
      <w:r>
        <w:rPr>
          <w:rStyle w:val="partLabel"/>
        </w:rPr>
        <w:t xml:space="preserve">A</w:t>
      </w:r>
      <w:r>
        <w:rPr>
          <w:color w:val="#ff8000"/>
          <w:shd w:val="clear" w:color="" w:fill=""/>
        </w:rPr>
        <w:t xml:space="preserve">) Representative CAP traces recorded from </w:t>
      </w:r>
      <w:r>
        <w:rPr>
          <w:color w:val="#ff8000"/>
          <w:i/>
          <w:iCs/>
          <w:shd w:val="clear" w:color="" w:fill=""/>
        </w:rPr>
        <w:t xml:space="preserve">Fig4</w:t>
      </w:r>
      <w:r>
        <w:rPr>
          <w:color w:val="#ff8000"/>
          <w:shd w:val="clear" w:color="" w:fill=""/>
        </w:rPr>
        <w:t xml:space="preserve"> control mice, harboring at least one </w:t>
      </w:r>
      <w:r>
        <w:rPr>
          <w:color w:val="#ff8000"/>
          <w:i/>
          <w:iCs/>
          <w:shd w:val="clear" w:color="" w:fill=""/>
        </w:rPr>
        <w:t xml:space="preserve">Fig4 </w:t>
      </w:r>
      <w:r>
        <w:rPr>
          <w:color w:val="#ff8000"/>
          <w:shd w:val="clear" w:color="" w:fill=""/>
        </w:rPr>
        <w:t xml:space="preserve">WT allele (n = 14 nerves), (</w:t>
      </w:r>
      <w:r>
        <w:rPr>
          <w:rStyle w:val="partLabel"/>
        </w:rPr>
        <w:t xml:space="preserve">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mice (n = 5 nerves), (</w:t>
      </w:r>
      <w:r>
        <w:rPr>
          <w:rStyle w:val="partLabel"/>
        </w:rPr>
        <w:t xml:space="preserve">C</w:t>
      </w:r>
      <w:r>
        <w:rPr>
          <w:color w:val="#ff8000"/>
          <w:shd w:val="clear" w:color="" w:fill=""/>
        </w:rPr>
        <w:t xml:space="preserve">)</w:t>
      </w:r>
      <w:r>
        <w:rPr>
          <w:color w:val="#ff8000"/>
          <w:i/>
          <w:iCs/>
          <w:shd w:val="clear" w:color="" w:fill=""/>
        </w:rPr>
        <w:t xml:space="preserve"> 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mice (n = 11 nerves) and (</w:t>
      </w:r>
      <w:r>
        <w:rPr>
          <w:rStyle w:val="partLabel"/>
        </w:rPr>
        <w:t xml:space="preserve">D</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 </w:t>
      </w:r>
      <w:r>
        <w:rPr>
          <w:color w:val="#ff8000"/>
          <w:shd w:val="clear" w:color="" w:fill=""/>
        </w:rPr>
        <w:t xml:space="preserve">mice (n = 9 nerves). For each graph, the arrow indicates the largest amplitude peak, as identified by Gaussian fit. (</w:t>
      </w:r>
      <w:r>
        <w:rPr>
          <w:rStyle w:val="partLabel"/>
        </w:rPr>
        <w:t xml:space="preserve">E</w:t>
      </w:r>
      <w:r>
        <w:rPr>
          <w:color w:val="#ff8000"/>
          <w:shd w:val="clear" w:color="" w:fill=""/>
        </w:rPr>
        <w:t xml:space="preserve">) Quantification of average conduction velocity of largest amplitude peaks identified in </w:t>
      </w:r>
      <w:r>
        <w:rPr>
          <w:rStyle w:val="partLabel"/>
        </w:rPr>
        <w:t xml:space="preserve">A-D</w:t>
      </w:r>
      <w:r>
        <w:rPr>
          <w:color w:val="#ff8000"/>
          <w:shd w:val="clear" w:color="" w:fill=""/>
        </w:rPr>
        <w:t xml:space="preserve">. Results are shown as mean value ± SEM, one-way ANOVA with multiple comparisons, Dunnett posthoc, ****p&lt;0.0001.</w:t>
      </w:r>
    </w:p>
    <w:p>
      <w:pPr/>
      <w:r>
        <w:pict>
          <v:shape type="#_x0000_t75" style="width:500px; height:436.07112616427px; margin-left:0px; margin-top:0px; mso-position-horizontal:left; mso-position-vertical:top; mso-position-horizontal-relative:char; mso-position-vertical-relative:line; z-index:-2147483647;">
            <v:imagedata r:id="rId48" o:title=""/>
          </v:shape>
        </w:pict>
      </w:r>
    </w:p>
    <w:p>
      <w:pPr>
        <w:pStyle w:val="jrnlHead2"/>
      </w:pPr>
      <w:r>
        <w:rPr>
          <w:color w:val="#134985"/>
          <w:sz w:val="46"/>
          <w:szCs w:val="46"/>
          <w:b/>
          <w:shd w:val="clear" w:color="" w:fill=""/>
        </w:rPr>
        <w:t xml:space="preserve">Reduced number of mature OLs in </w:t>
      </w:r>
      <w:r>
        <w:rPr>
          <w:color w:val="#134985"/>
          <w:sz w:val="46"/>
          <w:szCs w:val="46"/>
          <w:b/>
          <w:i/>
          <w:iCs/>
          <w:shd w:val="clear" w:color="" w:fill=""/>
        </w:rPr>
        <w:t xml:space="preserve">Fig4</w:t>
      </w:r>
      <w:r>
        <w:rPr>
          <w:color w:val="#134985"/>
          <w:sz w:val="46"/>
          <w:szCs w:val="46"/>
          <w:b/>
          <w:i/>
          <w:iCs/>
          <w:vertAlign w:val="superscript"/>
          <w:shd w:val="clear" w:color="" w:fill=""/>
        </w:rPr>
        <w:t xml:space="preserve">-/flox</w:t>
      </w:r>
      <w:r>
        <w:rPr>
          <w:color w:val="#134985"/>
          <w:sz w:val="46"/>
          <w:szCs w:val="46"/>
          <w:b/>
          <w:i/>
          <w:iCs/>
          <w:shd w:val="clear" w:color="" w:fill=""/>
        </w:rPr>
        <w:t xml:space="preserve">,Olig2Cre </w:t>
      </w:r>
      <w:r>
        <w:rPr>
          <w:color w:val="#134985"/>
          <w:sz w:val="46"/>
          <w:szCs w:val="46"/>
          <w:b/>
          <w:shd w:val="clear" w:color="" w:fill=""/>
        </w:rPr>
        <w:t xml:space="preserve">and</w:t>
      </w:r>
      <w:r>
        <w:rPr>
          <w:color w:val="#134985"/>
          <w:sz w:val="46"/>
          <w:szCs w:val="46"/>
          <w:b/>
          <w:i/>
          <w:iCs/>
          <w:shd w:val="clear" w:color="" w:fill=""/>
        </w:rPr>
        <w:t xml:space="preserve"> Fig4</w:t>
      </w:r>
      <w:r>
        <w:rPr>
          <w:color w:val="#134985"/>
          <w:sz w:val="46"/>
          <w:szCs w:val="46"/>
          <w:b/>
          <w:i/>
          <w:iCs/>
          <w:vertAlign w:val="superscript"/>
          <w:shd w:val="clear" w:color="" w:fill=""/>
        </w:rPr>
        <w:t xml:space="preserve">-/flox</w:t>
      </w:r>
      <w:r>
        <w:rPr>
          <w:color w:val="#134985"/>
          <w:sz w:val="46"/>
          <w:szCs w:val="46"/>
          <w:b/>
          <w:i/>
          <w:iCs/>
          <w:shd w:val="clear" w:color="" w:fill=""/>
        </w:rPr>
        <w:t xml:space="preserve">,SynCre</w:t>
      </w:r>
      <w:r>
        <w:rPr>
          <w:color w:val="#134985"/>
          <w:sz w:val="46"/>
          <w:szCs w:val="46"/>
          <w:b/>
          <w:shd w:val="clear" w:color="" w:fill=""/>
        </w:rPr>
        <w:t xml:space="preserve"> optic nerves</w:t>
      </w:r>
    </w:p>
    <w:p>
      <w:pPr>
        <w:pStyle w:val="jrnlSecPara"/>
      </w:pPr>
      <w:r>
        <w:rPr>
          <w:sz w:val="22"/>
          <w:szCs w:val="22"/>
          <w:shd w:val="clear" w:color="" w:fill=""/>
        </w:rPr>
        <w:t xml:space="preserve">To assess the cellular basis of the CNS hypomyelination phenotype, we stained optic nerve cross sections from </w:t>
      </w:r>
      <w:r>
        <w:rPr>
          <w:sz w:val="22"/>
          <w:szCs w:val="22"/>
          <w:i/>
          <w:iCs/>
          <w:shd w:val="clear" w:color="" w:fill=""/>
        </w:rPr>
        <w:t xml:space="preserve">Fig4</w:t>
      </w:r>
      <w:r>
        <w:rPr>
          <w:sz w:val="22"/>
          <w:szCs w:val="22"/>
          <w:shd w:val="clear" w:color="" w:fill=""/>
        </w:rPr>
        <w:t xml:space="preserve"> conditional mutants for markers in the OL lineage. Compared to </w:t>
      </w:r>
      <w:r>
        <w:rPr>
          <w:sz w:val="22"/>
          <w:szCs w:val="22"/>
          <w:i/>
          <w:iCs/>
          <w:shd w:val="clear" w:color="" w:fill=""/>
        </w:rPr>
        <w:t xml:space="preserve">Fig4</w:t>
      </w:r>
      <w:r>
        <w:rPr>
          <w:sz w:val="22"/>
          <w:szCs w:val="22"/>
          <w:shd w:val="clear" w:color="" w:fill=""/>
        </w:rPr>
        <w:t xml:space="preserve"> control optic nerves, the diameter of nerves from P21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 </w:t>
      </w:r>
      <w:r>
        <w:rPr>
          <w:sz w:val="22"/>
          <w:szCs w:val="22"/>
          <w:shd w:val="clear" w:color="" w:fill=""/>
        </w:rPr>
        <w:t xml:space="preserve">mice were each reduced by 20%. The density of NG2</w:t>
      </w:r>
      <w:r>
        <w:rPr>
          <w:sz w:val="22"/>
          <w:szCs w:val="22"/>
          <w:vertAlign w:val="superscript"/>
          <w:shd w:val="clear" w:color="" w:fill=""/>
        </w:rPr>
        <w:t xml:space="preserve">+</w:t>
      </w:r>
      <w:r>
        <w:rPr>
          <w:sz w:val="22"/>
          <w:szCs w:val="22"/>
          <w:shd w:val="clear" w:color="" w:fill=""/>
        </w:rPr>
        <w:t xml:space="preserve"> progenitor cells in optic nerve tissue sections is comparable among the three genotypes (</w:t>
      </w:r>
      <w:hyperlink w:anchor="F4" w:history="1">
        <w:r>
          <w:rPr>
            <w:rStyle w:val="jrnlFigRef"/>
          </w:rPr>
          <w:t xml:space="preserve">Figure 4A–A’’ and D</w:t>
        </w:r>
      </w:hyperlink>
      <w:r>
        <w:rPr>
          <w:sz w:val="22"/>
          <w:szCs w:val="22"/>
          <w:shd w:val="clear" w:color="" w:fill=""/>
        </w:rPr>
        <w:t xml:space="preserve">). The density of Olig2</w:t>
      </w:r>
      <w:r>
        <w:rPr>
          <w:sz w:val="22"/>
          <w:szCs w:val="22"/>
          <w:vertAlign w:val="superscript"/>
          <w:shd w:val="clear" w:color="" w:fill=""/>
        </w:rPr>
        <w:t xml:space="preserve">+</w:t>
      </w:r>
      <w:r>
        <w:rPr>
          <w:sz w:val="22"/>
          <w:szCs w:val="22"/>
          <w:shd w:val="clear" w:color="" w:fill=""/>
        </w:rPr>
        <w:t xml:space="preserve"> cells, a marker that labels immature and mature OLs, is reduced, as is labeling of </w:t>
      </w:r>
      <w:r>
        <w:rPr>
          <w:sz w:val="22"/>
          <w:szCs w:val="22"/>
          <w:i/>
          <w:iCs/>
          <w:shd w:val="clear" w:color="" w:fill=""/>
        </w:rPr>
        <w:t xml:space="preserve">Plp1</w:t>
      </w:r>
      <w:r>
        <w:rPr>
          <w:sz w:val="22"/>
          <w:szCs w:val="22"/>
          <w:shd w:val="clear" w:color="" w:fill=""/>
        </w:rPr>
        <w:t xml:space="preserve">, a mature OL marker (</w:t>
      </w:r>
      <w:hyperlink w:anchor="F4" w:history="1">
        <w:r>
          <w:rPr>
            <w:rStyle w:val="jrnlFigRef"/>
          </w:rPr>
          <w:t xml:space="preserve">Figure 4B-B’’,C–C’’,E and F</w:t>
        </w:r>
      </w:hyperlink>
      <w:r>
        <w:rPr>
          <w:sz w:val="22"/>
          <w:szCs w:val="22"/>
          <w:shd w:val="clear" w:color="" w:fill=""/>
        </w:rPr>
        <w:t xml:space="preserve">). These studies indicate that OPCs are present at normal density and tissue distribution in the </w:t>
      </w:r>
      <w:r>
        <w:rPr>
          <w:sz w:val="22"/>
          <w:szCs w:val="22"/>
          <w:i/>
          <w:iCs/>
          <w:shd w:val="clear" w:color="" w:fill=""/>
        </w:rPr>
        <w:t xml:space="preserve">Fig4</w:t>
      </w:r>
      <w:r>
        <w:rPr>
          <w:sz w:val="22"/>
          <w:szCs w:val="22"/>
          <w:shd w:val="clear" w:color="" w:fill=""/>
        </w:rPr>
        <w:t xml:space="preserve"> conditional null optic nerves, but they fail to generate the normal population of mature myelin-forming OLs.</w:t>
      </w:r>
    </w:p>
    <w:p>
      <w:pPr>
        <w:pStyle w:val="jrnlFigBlock"/>
      </w:pPr>
    </w:p>
    <w:p/>
    <w:p>
      <w:pPr>
        <w:pStyle w:val="jrnlFigCaption"/>
      </w:pPr>
      <w:bookmarkStart w:id="8" w:name="F4"/>
      <w:bookmarkEnd w:id="8"/>
      <w:r>
        <w:rPr>
          <w:rStyle w:val="label"/>
        </w:rPr>
        <w:t xml:space="preserve">Figure 4.</w:t>
      </w:r>
      <w:r>
        <w:rPr>
          <w:color w:val="#ff8000"/>
          <w:shd w:val="clear" w:color="" w:fill=""/>
        </w:rPr>
        <w:t xml:space="preserve"> Conditional ablation of </w:t>
      </w:r>
      <w:r>
        <w:rPr>
          <w:color w:val="#ff8000"/>
          <w:i/>
          <w:iCs/>
          <w:shd w:val="clear" w:color="" w:fill=""/>
        </w:rPr>
        <w:t xml:space="preserve">Fig4</w:t>
      </w:r>
      <w:r>
        <w:rPr>
          <w:color w:val="#ff8000"/>
          <w:shd w:val="clear" w:color="" w:fill=""/>
        </w:rPr>
        <w:t xml:space="preserve"> in neurons or OLs results in a decrease of mature OLs.</w:t>
      </w:r>
    </w:p>
    <w:p>
      <w:pPr>
        <w:pStyle w:val="jrnlFigCaption"/>
      </w:pPr>
      <w:r>
        <w:rPr>
          <w:color w:val="#ff8000"/>
          <w:shd w:val="clear" w:color="" w:fill=""/>
        </w:rPr>
        <w:t xml:space="preserve">(</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Optic nerve cross sections from P21 </w:t>
      </w:r>
      <w:r>
        <w:rPr>
          <w:color w:val="#ff8000"/>
          <w:i/>
          <w:iCs/>
          <w:shd w:val="clear" w:color="" w:fill=""/>
        </w:rPr>
        <w:t xml:space="preserve">Fig4</w:t>
      </w:r>
      <w:r>
        <w:rPr>
          <w:color w:val="#ff8000"/>
          <w:shd w:val="clear" w:color="" w:fill=""/>
        </w:rPr>
        <w:t xml:space="preserve"> control mice, harboring at least one </w:t>
      </w:r>
      <w:r>
        <w:rPr>
          <w:color w:val="#ff8000"/>
          <w:i/>
          <w:iCs/>
          <w:shd w:val="clear" w:color="" w:fill=""/>
        </w:rPr>
        <w:t xml:space="preserve">Fig4 </w:t>
      </w:r>
      <w:r>
        <w:rPr>
          <w:color w:val="#ff8000"/>
          <w:shd w:val="clear" w:color="" w:fill=""/>
        </w:rPr>
        <w:t xml:space="preserve">WT allele,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mice and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mice were stained with anti-NG2, anti-Olig2 or probed for </w:t>
      </w:r>
      <w:r>
        <w:rPr>
          <w:color w:val="#ff8000"/>
          <w:i/>
          <w:iCs/>
          <w:shd w:val="clear" w:color="" w:fill=""/>
        </w:rPr>
        <w:t xml:space="preserve">Plp1</w:t>
      </w:r>
      <w:r>
        <w:rPr>
          <w:color w:val="#ff8000"/>
          <w:shd w:val="clear" w:color="" w:fill=""/>
        </w:rPr>
        <w:t xml:space="preserve"> mRNA expression. Scale bar = 100 µm. (</w:t>
      </w:r>
      <w:r>
        <w:rPr>
          <w:rStyle w:val="partLabel"/>
        </w:rPr>
        <w:t xml:space="preserve">D-F</w:t>
      </w:r>
      <w:r>
        <w:rPr>
          <w:color w:val="#ff8000"/>
          <w:shd w:val="clear" w:color="" w:fill=""/>
        </w:rPr>
        <w:t xml:space="preserve">) Quantification of labeled cells in optic nerve cross sections normalized to area in arbitrary units (A.U.). (</w:t>
      </w:r>
      <w:r>
        <w:rPr>
          <w:rStyle w:val="partLabel"/>
        </w:rPr>
        <w:t xml:space="preserve">D</w:t>
      </w:r>
      <w:r>
        <w:rPr>
          <w:color w:val="#ff8000"/>
          <w:shd w:val="clear" w:color="" w:fill=""/>
        </w:rPr>
        <w:t xml:space="preserve">) The density of NG2</w:t>
      </w:r>
      <w:r>
        <w:rPr>
          <w:color w:val="#ff8000"/>
          <w:vertAlign w:val="superscript"/>
          <w:shd w:val="clear" w:color="" w:fill=""/>
        </w:rPr>
        <w:t xml:space="preserve">+</w:t>
      </w:r>
      <w:r>
        <w:rPr>
          <w:color w:val="#ff8000"/>
          <w:shd w:val="clear" w:color="" w:fill=""/>
        </w:rPr>
        <w:t xml:space="preserve"> cells in </w:t>
      </w:r>
      <w:r>
        <w:rPr>
          <w:color w:val="#ff8000"/>
          <w:i/>
          <w:iCs/>
          <w:shd w:val="clear" w:color="" w:fill=""/>
        </w:rPr>
        <w:t xml:space="preserve">Fig4</w:t>
      </w:r>
      <w:r>
        <w:rPr>
          <w:color w:val="#ff8000"/>
          <w:shd w:val="clear" w:color="" w:fill=""/>
        </w:rPr>
        <w:t xml:space="preserve"> control (n = 4 mice),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(n = 3 mice)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(n = 3 mice) optic nerves is not significantly (n.s.) different. (</w:t>
      </w:r>
      <w:r>
        <w:rPr>
          <w:rStyle w:val="partLabel"/>
        </w:rPr>
        <w:t xml:space="preserve">E</w:t>
      </w:r>
      <w:r>
        <w:rPr>
          <w:color w:val="#ff8000"/>
          <w:shd w:val="clear" w:color="" w:fill=""/>
        </w:rPr>
        <w:t xml:space="preserve">) Quantification of the density of Olig2</w:t>
      </w:r>
      <w:r>
        <w:rPr>
          <w:color w:val="#ff8000"/>
          <w:vertAlign w:val="superscript"/>
          <w:shd w:val="clear" w:color="" w:fill=""/>
        </w:rPr>
        <w:t xml:space="preserve">+</w:t>
      </w:r>
      <w:r>
        <w:rPr>
          <w:color w:val="#ff8000"/>
          <w:shd w:val="clear" w:color="" w:fill=""/>
        </w:rPr>
        <w:t xml:space="preserve"> cells in </w:t>
      </w:r>
      <w:r>
        <w:rPr>
          <w:color w:val="#ff8000"/>
          <w:i/>
          <w:iCs/>
          <w:shd w:val="clear" w:color="" w:fill=""/>
        </w:rPr>
        <w:t xml:space="preserve">Fig4</w:t>
      </w:r>
      <w:r>
        <w:rPr>
          <w:color w:val="#ff8000"/>
          <w:shd w:val="clear" w:color="" w:fill=""/>
        </w:rPr>
        <w:t xml:space="preserve"> control (n = 6 mice),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(n = 3 mice)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(n = 4 mice) optic nerves. (</w:t>
      </w:r>
      <w:r>
        <w:rPr>
          <w:rStyle w:val="partLabel"/>
        </w:rPr>
        <w:t xml:space="preserve">F</w:t>
      </w:r>
      <w:r>
        <w:rPr>
          <w:color w:val="#ff8000"/>
          <w:shd w:val="clear" w:color="" w:fill=""/>
        </w:rPr>
        <w:t xml:space="preserve">) Quantification of the density of </w:t>
      </w:r>
      <w:r>
        <w:rPr>
          <w:color w:val="#ff8000"/>
          <w:i/>
          <w:iCs/>
          <w:shd w:val="clear" w:color="" w:fill=""/>
        </w:rPr>
        <w:t xml:space="preserve">Plp1</w:t>
      </w:r>
      <w:r>
        <w:rPr>
          <w:color w:val="#ff8000"/>
          <w:vertAlign w:val="superscript"/>
          <w:shd w:val="clear" w:color="" w:fill=""/>
        </w:rPr>
        <w:t xml:space="preserve">+</w:t>
      </w:r>
      <w:r>
        <w:rPr>
          <w:color w:val="#ff8000"/>
          <w:shd w:val="clear" w:color="" w:fill=""/>
        </w:rPr>
        <w:t xml:space="preserve"> cells in </w:t>
      </w:r>
      <w:r>
        <w:rPr>
          <w:color w:val="#ff8000"/>
          <w:i/>
          <w:iCs/>
          <w:shd w:val="clear" w:color="" w:fill=""/>
        </w:rPr>
        <w:t xml:space="preserve">Fig4</w:t>
      </w:r>
      <w:r>
        <w:rPr>
          <w:color w:val="#ff8000"/>
          <w:shd w:val="clear" w:color="" w:fill=""/>
        </w:rPr>
        <w:t xml:space="preserve"> control (n = 8 mice),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,SynCre</w:t>
      </w:r>
      <w:r>
        <w:rPr>
          <w:color w:val="#ff8000"/>
          <w:shd w:val="clear" w:color="" w:fill=""/>
        </w:rPr>
        <w:t xml:space="preserve"> (n = 4 mice) and </w:t>
      </w:r>
      <w:r>
        <w:rPr>
          <w:color w:val="#ff8000"/>
          <w:i/>
          <w:iCs/>
          <w:shd w:val="clear" w:color="" w:fill=""/>
        </w:rPr>
        <w:t xml:space="preserve">Fig4</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(n = 4 mice) optic nerves. Results are shown as mean value ± SEM, one-way ANOVA with multiple comparisons, Dunnett’s posthoc test. **p=0.001, ***p=0.0002 and ****p&lt;0.0001.</w:t>
      </w:r>
    </w:p>
    <w:p>
      <w:pPr/>
      <w:r>
        <w:pict>
          <v:shape type="#_x0000_t75" style="width:500px; height:390.55374592834px; margin-left:0px; margin-top:0px; mso-position-horizontal:left; mso-position-vertical:top; mso-position-horizontal-relative:char; mso-position-vertical-relative:line; z-index:-2147483647;">
            <v:imagedata r:id="rId50" o:title=""/>
          </v:shape>
        </w:pict>
      </w:r>
    </w:p>
    <w:p>
      <w:pPr>
        <w:pStyle w:val="jrnlHead2"/>
      </w:pPr>
      <w:r>
        <w:rPr>
          <w:color w:val="#134985"/>
          <w:sz w:val="46"/>
          <w:szCs w:val="46"/>
          <w:b/>
          <w:shd w:val="clear" w:color="" w:fill=""/>
        </w:rPr>
        <w:t xml:space="preserve">Loss of </w:t>
      </w:r>
      <w:r>
        <w:rPr>
          <w:color w:val="#134985"/>
          <w:sz w:val="46"/>
          <w:szCs w:val="46"/>
          <w:b/>
          <w:i/>
          <w:iCs/>
          <w:shd w:val="clear" w:color="" w:fill=""/>
        </w:rPr>
        <w:t xml:space="preserve">Fig4</w:t>
      </w:r>
      <w:r>
        <w:rPr>
          <w:color w:val="#134985"/>
          <w:sz w:val="46"/>
          <w:szCs w:val="46"/>
          <w:b/>
          <w:shd w:val="clear" w:color="" w:fill=""/>
        </w:rPr>
        <w:t xml:space="preserve"> attenuates OL differentiation in vitro</w:t>
      </w:r>
    </w:p>
    <w:p>
      <w:pPr>
        <w:pStyle w:val="jrnlSecPara"/>
      </w:pPr>
      <w:r>
        <w:rPr>
          <w:sz w:val="22"/>
          <w:szCs w:val="22"/>
          <w:shd w:val="clear" w:color="" w:fill=""/>
        </w:rPr>
        <w:t xml:space="preserve">For a more detailed analysis of the OL lineage</w:t>
      </w:r>
      <w:r>
        <w:rPr>
          <w:sz w:val="22"/>
          <w:szCs w:val="22"/>
          <w:i/>
          <w:iCs/>
          <w:shd w:val="clear" w:color="" w:fill=""/>
        </w:rPr>
        <w:t xml:space="preserve">,</w:t>
      </w:r>
      <w:r>
        <w:rPr>
          <w:sz w:val="22"/>
          <w:szCs w:val="22"/>
          <w:shd w:val="clear" w:color="" w:fill=""/>
        </w:rPr>
        <w:t xml:space="preserve"> we isolated primary OPCs from P6-P14 </w:t>
      </w:r>
      <w:r>
        <w:rPr>
          <w:sz w:val="22"/>
          <w:szCs w:val="22"/>
          <w:i/>
          <w:iCs/>
          <w:shd w:val="clear" w:color="" w:fill=""/>
        </w:rPr>
        <w:t xml:space="preserve">Fig4</w:t>
      </w:r>
      <w:r>
        <w:rPr>
          <w:sz w:val="22"/>
          <w:szCs w:val="22"/>
          <w:shd w:val="clear" w:color="" w:fill=""/>
        </w:rPr>
        <w:t xml:space="preserve"> pups by anti-PDGFRα immunopanning (</w:t>
      </w:r>
      <w:hyperlink w:anchor="R21" w:history="1">
        <w:r>
          <w:rPr>
            <w:rStyle w:val="jrnlBibRef"/>
          </w:rPr>
          <w:t xml:space="preserve">Emery and Dugas, 2013</w:t>
        </w:r>
      </w:hyperlink>
      <w:r>
        <w:rPr>
          <w:sz w:val="22"/>
          <w:szCs w:val="22"/>
          <w:shd w:val="clear" w:color="" w:fill=""/>
        </w:rPr>
        <w:t xml:space="preserve">). Yields of OPCs per brain did not differ between control and </w:t>
      </w:r>
      <w:r>
        <w:rPr>
          <w:sz w:val="22"/>
          <w:szCs w:val="22"/>
          <w:i/>
          <w:iCs/>
          <w:shd w:val="clear" w:color="" w:fill=""/>
        </w:rPr>
        <w:t xml:space="preserve">Fig4</w:t>
      </w:r>
      <w:r>
        <w:rPr>
          <w:sz w:val="22"/>
          <w:szCs w:val="22"/>
          <w:shd w:val="clear" w:color="" w:fill=""/>
        </w:rPr>
        <w:t xml:space="preserve">-deficient mice (data not shown). OPCs were cultured for two days in vitro (DIV2) under proliferating conditions, fixed and analyzed by double-immunofluorescence staining of Ki67 and PDGFRα. The density of Ki67</w:t>
      </w:r>
      <w:r>
        <w:rPr>
          <w:sz w:val="22"/>
          <w:szCs w:val="22"/>
          <w:vertAlign w:val="superscript"/>
          <w:shd w:val="clear" w:color="" w:fill=""/>
        </w:rPr>
        <w:t xml:space="preserve">+</w:t>
      </w:r>
      <w:r>
        <w:rPr>
          <w:sz w:val="22"/>
          <w:szCs w:val="22"/>
          <w:shd w:val="clear" w:color="" w:fill=""/>
        </w:rPr>
        <w:t xml:space="preserve">/PDGFRα</w:t>
      </w:r>
      <w:r>
        <w:rPr>
          <w:sz w:val="22"/>
          <w:szCs w:val="22"/>
          <w:vertAlign w:val="superscript"/>
          <w:shd w:val="clear" w:color="" w:fill=""/>
        </w:rPr>
        <w:t xml:space="preserve">+</w:t>
      </w:r>
      <w:r>
        <w:rPr>
          <w:sz w:val="22"/>
          <w:szCs w:val="22"/>
          <w:shd w:val="clear" w:color="" w:fill=""/>
        </w:rPr>
        <w:t xml:space="preserve"> cells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cultures is very similar (</w:t>
      </w:r>
      <w:hyperlink w:anchor="F5-S1" w:history="1">
        <w:r>
          <w:rPr>
            <w:rStyle w:val="jrnlFigRef"/>
          </w:rPr>
          <w:t xml:space="preserve">Figure 5—figure supplement 1A–B</w:t>
        </w:r>
      </w:hyperlink>
      <w:r>
        <w:rPr>
          <w:sz w:val="22"/>
          <w:szCs w:val="22"/>
          <w:shd w:val="clear" w:color="" w:fill=""/>
        </w:rPr>
        <w:t xml:space="preserve">). After culture under standard differentiation conditions for 4 days, absence of PDGF and presence of triiodothyronine (T3), OPCs isolated from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(control) or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pups both acquire a highly arborized morphology and positive staining for OL markers. The density of NG2</w:t>
      </w:r>
      <w:r>
        <w:rPr>
          <w:sz w:val="22"/>
          <w:szCs w:val="22"/>
          <w:vertAlign w:val="superscript"/>
          <w:shd w:val="clear" w:color="" w:fill=""/>
        </w:rPr>
        <w:t xml:space="preserve">+</w:t>
      </w:r>
      <w:r>
        <w:rPr>
          <w:sz w:val="22"/>
          <w:szCs w:val="22"/>
          <w:shd w:val="clear" w:color="" w:fill=""/>
        </w:rPr>
        <w:t xml:space="preserve"> cells and CNPase</w:t>
      </w:r>
      <w:r>
        <w:rPr>
          <w:sz w:val="22"/>
          <w:szCs w:val="22"/>
          <w:vertAlign w:val="superscript"/>
          <w:shd w:val="clear" w:color="" w:fill=""/>
        </w:rPr>
        <w:t xml:space="preserve">+</w:t>
      </w:r>
      <w:r>
        <w:rPr>
          <w:sz w:val="22"/>
          <w:szCs w:val="22"/>
          <w:shd w:val="clear" w:color="" w:fill=""/>
        </w:rPr>
        <w:t xml:space="preserve"> cells, normalized to Hoechst 33,342 dye</w:t>
      </w:r>
      <w:r>
        <w:rPr>
          <w:sz w:val="22"/>
          <w:szCs w:val="22"/>
          <w:vertAlign w:val="superscript"/>
          <w:shd w:val="clear" w:color="" w:fill=""/>
        </w:rPr>
        <w:t xml:space="preserve">+</w:t>
      </w:r>
      <w:r>
        <w:rPr>
          <w:sz w:val="22"/>
          <w:szCs w:val="22"/>
          <w:shd w:val="clear" w:color="" w:fill=""/>
        </w:rPr>
        <w:t xml:space="preserve"> nuclei, is comparable among wildtype and </w:t>
      </w:r>
      <w:r>
        <w:rPr>
          <w:sz w:val="22"/>
          <w:szCs w:val="22"/>
          <w:i/>
          <w:iCs/>
          <w:shd w:val="clear" w:color="" w:fill=""/>
        </w:rPr>
        <w:t xml:space="preserve">Fig4-</w:t>
      </w:r>
      <w:r>
        <w:rPr>
          <w:sz w:val="22"/>
          <w:szCs w:val="22"/>
          <w:shd w:val="clear" w:color="" w:fill=""/>
        </w:rPr>
        <w:t xml:space="preserve">deficient cultures (</w:t>
      </w:r>
      <w:hyperlink w:anchor="F5" w:history="1">
        <w:r>
          <w:rPr>
            <w:rStyle w:val="jrnlFigRef"/>
          </w:rPr>
          <w:t xml:space="preserve">Figure 5A–B’, and C</w:t>
        </w:r>
      </w:hyperlink>
      <w:r>
        <w:rPr>
          <w:sz w:val="22"/>
          <w:szCs w:val="22"/>
          <w:shd w:val="clear" w:color="" w:fill=""/>
        </w:rPr>
        <w:t xml:space="preserve">). However, the fraction of cells expressing the more mature OL markers MAG and MBP was significantly reduced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cultures (</w:t>
      </w:r>
      <w:hyperlink w:anchor="F5" w:history="1">
        <w:r>
          <w:rPr>
            <w:rStyle w:val="jrnlFigRef"/>
          </w:rPr>
          <w:t xml:space="preserve">Figure 5A–B’, and C</w:t>
        </w:r>
      </w:hyperlink>
      <w:r>
        <w:rPr>
          <w:sz w:val="22"/>
          <w:szCs w:val="22"/>
          <w:shd w:val="clear" w:color="" w:fill=""/>
        </w:rPr>
        <w:t xml:space="preserve">). A more detailed categorization of post-mitotic OLs, based on actin and MBP double-labeling, revealed a significantly decreased number of </w:t>
      </w:r>
      <w:r>
        <w:rPr>
          <w:sz w:val="22"/>
          <w:szCs w:val="22"/>
          <w:i/>
          <w:iCs/>
          <w:shd w:val="clear" w:color="" w:fill=""/>
        </w:rPr>
        <w:t xml:space="preserve">Fig4</w:t>
      </w:r>
      <w:r>
        <w:rPr>
          <w:sz w:val="22"/>
          <w:szCs w:val="22"/>
          <w:shd w:val="clear" w:color="" w:fill=""/>
        </w:rPr>
        <w:t xml:space="preserve">-deficient OLs that matured to a stage with lamellar MBP</w:t>
      </w:r>
      <w:r>
        <w:rPr>
          <w:sz w:val="22"/>
          <w:szCs w:val="22"/>
          <w:vertAlign w:val="superscript"/>
          <w:shd w:val="clear" w:color="" w:fill=""/>
        </w:rPr>
        <w:t xml:space="preserve">+</w:t>
      </w:r>
      <w:r>
        <w:rPr>
          <w:sz w:val="22"/>
          <w:szCs w:val="22"/>
          <w:shd w:val="clear" w:color="" w:fill=""/>
        </w:rPr>
        <w:t xml:space="preserve"> membrane sheets (</w:t>
      </w:r>
      <w:hyperlink w:anchor="R83" w:history="1">
        <w:r>
          <w:rPr>
            <w:rStyle w:val="jrnlBibRef"/>
          </w:rPr>
          <w:t xml:space="preserve">Zuchero et al., 2015</w:t>
        </w:r>
      </w:hyperlink>
      <w:r>
        <w:rPr>
          <w:sz w:val="22"/>
          <w:szCs w:val="22"/>
          <w:shd w:val="clear" w:color="" w:fill=""/>
        </w:rPr>
        <w:t xml:space="preserve">) (</w:t>
      </w:r>
      <w:hyperlink w:anchor="F5" w:history="1">
        <w:r>
          <w:rPr>
            <w:rStyle w:val="jrnlFigRef"/>
          </w:rPr>
          <w:t xml:space="preserve">Figure 5D–E</w:t>
        </w:r>
      </w:hyperlink>
      <w:r>
        <w:rPr>
          <w:sz w:val="22"/>
          <w:szCs w:val="22"/>
          <w:shd w:val="clear" w:color="" w:fill=""/>
        </w:rPr>
        <w:t xml:space="preserve">). The reduced number of mature OLs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cultures was not caused by increased cell death (</w:t>
      </w:r>
      <w:hyperlink w:anchor="F5-S1" w:history="1">
        <w:r>
          <w:rPr>
            <w:rStyle w:val="jrnlFigRef"/>
          </w:rPr>
          <w:t xml:space="preserve">Figure 5—figure supplement 1C–E</w:t>
        </w:r>
      </w:hyperlink>
      <w:r>
        <w:rPr>
          <w:sz w:val="22"/>
          <w:szCs w:val="22"/>
          <w:shd w:val="clear" w:color="" w:fill=""/>
        </w:rPr>
        <w:t xml:space="preserve">). For a quantitative assessment of protein expression in primary OLs from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w:t>
      </w:r>
      <w:r>
        <w:rPr>
          <w:sz w:val="22"/>
          <w:szCs w:val="22"/>
          <w:i/>
          <w:iCs/>
          <w:shd w:val="clear" w:color="" w:fill=""/>
        </w:rPr>
        <w:t xml:space="preserve"> Fig4</w:t>
      </w:r>
      <w:r>
        <w:rPr>
          <w:sz w:val="22"/>
          <w:szCs w:val="22"/>
          <w:i/>
          <w:iCs/>
          <w:vertAlign w:val="superscript"/>
          <w:shd w:val="clear" w:color="" w:fill=""/>
        </w:rPr>
        <w:t xml:space="preserve">-/-</w:t>
      </w:r>
      <w:r>
        <w:rPr>
          <w:sz w:val="22"/>
          <w:szCs w:val="22"/>
          <w:shd w:val="clear" w:color="" w:fill=""/>
        </w:rPr>
        <w:t xml:space="preserve"> brains, DIV 3 cultures were lysed and analyzed by capillary Western blotting (</w:t>
      </w:r>
      <w:hyperlink w:anchor="F5-S2" w:history="1">
        <w:r>
          <w:rPr>
            <w:rStyle w:val="jrnlFigRef"/>
          </w:rPr>
          <w:t xml:space="preserve">Figure 5—figure supplement 2A–C</w:t>
        </w:r>
      </w:hyperlink>
      <w:r>
        <w:rPr>
          <w:sz w:val="22"/>
          <w:szCs w:val="22"/>
          <w:shd w:val="clear" w:color="" w:fill=""/>
        </w:rPr>
        <w:t xml:space="preserve">). FIG4 is clearly detected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 lysates but not in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OL lysates.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lysates MAG is significantly reduced. Collectively, these data suggest that the initial programs of OL maturation progress normally in the absence of </w:t>
      </w:r>
      <w:r>
        <w:rPr>
          <w:sz w:val="22"/>
          <w:szCs w:val="22"/>
          <w:i/>
          <w:iCs/>
          <w:shd w:val="clear" w:color="" w:fill=""/>
        </w:rPr>
        <w:t xml:space="preserve">Fig4</w:t>
      </w:r>
      <w:r>
        <w:rPr>
          <w:sz w:val="22"/>
          <w:szCs w:val="22"/>
          <w:shd w:val="clear" w:color="" w:fill=""/>
        </w:rPr>
        <w:t xml:space="preserve"> while later stages of OL-differentiation, including lamellar membrane expansion, are </w:t>
      </w:r>
      <w:r>
        <w:rPr>
          <w:sz w:val="22"/>
          <w:szCs w:val="22"/>
          <w:i/>
          <w:iCs/>
          <w:shd w:val="clear" w:color="" w:fill=""/>
        </w:rPr>
        <w:t xml:space="preserve">Fig4</w:t>
      </w:r>
      <w:r>
        <w:rPr>
          <w:sz w:val="22"/>
          <w:szCs w:val="22"/>
          <w:shd w:val="clear" w:color="" w:fill=""/>
        </w:rPr>
        <w:t xml:space="preserve">-dependent.</w:t>
      </w:r>
    </w:p>
    <w:p>
      <w:pPr>
        <w:pStyle w:val="jrnlFigBlock"/>
      </w:pPr>
    </w:p>
    <w:p>
      <w:pPr>
        <w:pStyle w:val="jrnlFigCaption"/>
      </w:pPr>
      <w:bookmarkStart w:id="9" w:name="F5"/>
      <w:bookmarkEnd w:id="9"/>
      <w:r>
        <w:rPr>
          <w:rStyle w:val="label"/>
        </w:rPr>
        <w:t xml:space="preserve">Figure 5.</w:t>
      </w:r>
      <w:r>
        <w:rPr>
          <w:color w:val="#ff8000"/>
          <w:shd w:val="clear" w:color="" w:fill=""/>
        </w:rPr>
        <w:t xml:space="preserve"> </w:t>
      </w:r>
      <w:r>
        <w:rPr>
          <w:color w:val="#ff8000"/>
          <w:i/>
          <w:iCs/>
          <w:shd w:val="clear" w:color="" w:fill=""/>
        </w:rPr>
        <w:t xml:space="preserve">Fig4</w:t>
      </w:r>
      <w:r>
        <w:rPr>
          <w:color w:val="#ff8000"/>
          <w:shd w:val="clear" w:color="" w:fill=""/>
        </w:rPr>
        <w:t xml:space="preserve">-deficient OLs show impaired differentiation and membrane expansion in vitro.</w:t>
      </w:r>
    </w:p>
    <w:p>
      <w:pPr>
        <w:pStyle w:val="jrnlFigCaption"/>
      </w:pPr>
      <w:r>
        <w:rPr>
          <w:color w:val="#ff8000"/>
          <w:shd w:val="clear" w:color="" w:fill=""/>
        </w:rPr>
        <w:t xml:space="preserve">Representative images of </w:t>
      </w:r>
      <w:r>
        <w:rPr>
          <w:color w:val="#ff8000"/>
          <w:i/>
          <w:iCs/>
          <w:shd w:val="clear" w:color="" w:fill=""/>
        </w:rPr>
        <w:t xml:space="preserve">Fig4</w:t>
      </w:r>
      <w:r>
        <w:rPr>
          <w:color w:val="#ff8000"/>
          <w:shd w:val="clear" w:color="" w:fill=""/>
        </w:rPr>
        <w:t xml:space="preserve"> control </w:t>
      </w:r>
      <w:r>
        <w:rPr>
          <w:color w:val="#ff8000"/>
          <w:i/>
          <w:iCs/>
          <w:shd w:val="clear" w:color="" w:fill=""/>
        </w:rPr>
        <w:t xml:space="preserve">(Fig4</w:t>
      </w:r>
      <w:r>
        <w:rPr>
          <w:color w:val="#ff8000"/>
          <w:i/>
          <w:iCs/>
          <w:vertAlign w:val="superscript"/>
          <w:shd w:val="clear" w:color="" w:fill=""/>
        </w:rPr>
        <w:t xml:space="preserve">+/+</w:t>
      </w:r>
      <w:r>
        <w:rPr>
          <w:color w:val="#ff8000"/>
          <w:i/>
          <w:iCs/>
          <w:shd w:val="clear" w:color="" w:fill=""/>
        </w:rPr>
        <w:t xml:space="preserve"> or Fig4</w:t>
      </w:r>
      <w:r>
        <w:rPr>
          <w:color w:val="#ff8000"/>
          <w:i/>
          <w:iCs/>
          <w:vertAlign w:val="superscript"/>
          <w:shd w:val="clear" w:color="" w:fill=""/>
        </w:rPr>
        <w:t xml:space="preserve">+/-</w:t>
      </w:r>
      <w:r>
        <w:rPr>
          <w:color w:val="#ff8000"/>
          <w:shd w:val="clear" w:color="" w:fill=""/>
        </w:rPr>
        <w:t xml:space="preserve">)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t>
      </w:r>
      <w:r>
        <w:rPr>
          <w:color w:val="#ff8000"/>
          <w:shd w:val="clear" w:color="" w:fill=""/>
        </w:rPr>
        <w:t xml:space="preserve"/>
      </w:r>
      <w:r>
        <w:rPr>
          <w:color w:val="#ff8000"/>
          <w:shd w:val="clear" w:color="" w:fill=""/>
        </w:rPr>
        <w:t xml:space="preserve">primary OLs after 4 days in differentiation medium, fixed and stained for the OL-lineage markers (</w:t>
      </w:r>
      <w:r>
        <w:rPr>
          <w:rStyle w:val="partLabel"/>
        </w:rPr>
        <w:t xml:space="preserve">A </w:t>
      </w:r>
      <w:r>
        <w:rPr>
          <w:color w:val="#ff8000"/>
          <w:shd w:val="clear" w:color="" w:fill=""/>
        </w:rPr>
        <w:t xml:space="preserve">and </w:t>
      </w:r>
      <w:r>
        <w:rPr>
          <w:rStyle w:val="partLabel"/>
        </w:rPr>
        <w:t xml:space="preserve">A’</w:t>
      </w:r>
      <w:r>
        <w:rPr>
          <w:color w:val="#ff8000"/>
          <w:shd w:val="clear" w:color="" w:fill=""/>
        </w:rPr>
        <w:t xml:space="preserve">) NG2 and MAG; (</w:t>
      </w:r>
      <w:r>
        <w:rPr>
          <w:rStyle w:val="partLabel"/>
        </w:rPr>
        <w:t xml:space="preserve">B </w:t>
      </w:r>
      <w:r>
        <w:rPr>
          <w:color w:val="#ff8000"/>
          <w:shd w:val="clear" w:color="" w:fill=""/>
        </w:rPr>
        <w:t xml:space="preserve">and </w:t>
      </w:r>
      <w:r>
        <w:rPr>
          <w:rStyle w:val="partLabel"/>
        </w:rPr>
        <w:t xml:space="preserve">B’</w:t>
      </w:r>
      <w:r>
        <w:rPr>
          <w:color w:val="#ff8000"/>
          <w:shd w:val="clear" w:color="" w:fill=""/>
        </w:rPr>
        <w:t xml:space="preserve">) CNPase and MBP. Scale bar in </w:t>
      </w:r>
      <w:r>
        <w:rPr>
          <w:rStyle w:val="partLabel"/>
        </w:rPr>
        <w:t xml:space="preserve">A-B’</w:t>
      </w:r>
      <w:r>
        <w:rPr>
          <w:color w:val="#ff8000"/>
          <w:shd w:val="clear" w:color="" w:fill=""/>
        </w:rPr>
        <w:t xml:space="preserve">, 200 µm. (</w:t>
      </w:r>
      <w:r>
        <w:rPr>
          <w:rStyle w:val="partLabel"/>
        </w:rPr>
        <w:t xml:space="preserve">C</w:t>
      </w:r>
      <w:r>
        <w:rPr>
          <w:color w:val="#ff8000"/>
          <w:shd w:val="clear" w:color="" w:fill=""/>
        </w:rPr>
        <w:t xml:space="preserve">) Quantification of NG2, CNPase, MAG, and MBP/CNPase labeled cells in </w:t>
      </w:r>
      <w:r>
        <w:rPr>
          <w:color w:val="#ff8000"/>
          <w:i/>
          <w:iCs/>
          <w:shd w:val="clear" w:color="" w:fill=""/>
        </w:rPr>
        <w:t xml:space="preserve">Fig4 </w:t>
      </w:r>
      <w:r>
        <w:rPr>
          <w:color w:val="#ff8000"/>
          <w:shd w:val="clear" w:color="" w:fill=""/>
        </w:rPr>
        <w:t xml:space="preserve">control (n = 3)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(n = 3) cultures normalized to Hoechst 33342 dye labeled cells. The ratio of immunolabeled cells over Hoechst</w:t>
      </w:r>
      <w:r>
        <w:rPr>
          <w:color w:val="#ff8000"/>
          <w:vertAlign w:val="superscript"/>
          <w:shd w:val="clear" w:color="" w:fill=""/>
        </w:rPr>
        <w:t xml:space="preserve">+</w:t>
      </w:r>
      <w:r>
        <w:rPr>
          <w:color w:val="#ff8000"/>
          <w:shd w:val="clear" w:color="" w:fill=""/>
        </w:rPr>
        <w:t xml:space="preserve"> cells in </w:t>
      </w:r>
      <w:r>
        <w:rPr>
          <w:color w:val="#ff8000"/>
          <w:i/>
          <w:iCs/>
          <w:shd w:val="clear" w:color="" w:fill=""/>
        </w:rPr>
        <w:t xml:space="preserve">Fig4 </w:t>
      </w:r>
      <w:r>
        <w:rPr>
          <w:color w:val="#ff8000"/>
          <w:shd w:val="clear" w:color="" w:fill=""/>
        </w:rPr>
        <w:t xml:space="preserve">control cultures was set at 1. Results are shown as mean value ± SEM, multiple t-test analysis with Holm-Sidak method. **p=0.0075 (MAG), *p=0.012 (MBP). (</w:t>
      </w:r>
      <w:r>
        <w:rPr>
          <w:rStyle w:val="partLabel"/>
        </w:rPr>
        <w:t xml:space="preserve">D</w:t>
      </w:r>
      <w:r>
        <w:rPr>
          <w:color w:val="#ff8000"/>
          <w:shd w:val="clear" w:color="" w:fill=""/>
        </w:rPr>
        <w:t xml:space="preserve"> and </w:t>
      </w:r>
      <w:r>
        <w:rPr>
          <w:rStyle w:val="partLabel"/>
        </w:rPr>
        <w:t xml:space="preserve">D’</w:t>
      </w:r>
      <w:r>
        <w:rPr>
          <w:color w:val="#ff8000"/>
          <w:shd w:val="clear" w:color="" w:fill=""/>
        </w:rPr>
        <w:t xml:space="preserve">) Confocal images of MBP</w:t>
      </w:r>
      <w:r>
        <w:rPr>
          <w:color w:val="#ff8000"/>
          <w:vertAlign w:val="superscript"/>
          <w:shd w:val="clear" w:color="" w:fill=""/>
        </w:rPr>
        <w:t xml:space="preserve">+ </w:t>
      </w:r>
      <w:r>
        <w:rPr>
          <w:color w:val="#ff8000"/>
          <w:shd w:val="clear" w:color="" w:fill=""/>
        </w:rPr>
        <w:t xml:space="preserve">and Actin Red 555</w:t>
      </w:r>
      <w:r>
        <w:rPr>
          <w:color w:val="#ff8000"/>
          <w:vertAlign w:val="superscript"/>
          <w:shd w:val="clear" w:color="" w:fill=""/>
        </w:rPr>
        <w:t xml:space="preserve">+</w:t>
      </w:r>
      <w:r>
        <w:rPr>
          <w:color w:val="#ff8000"/>
          <w:shd w:val="clear" w:color="" w:fill=""/>
        </w:rPr>
        <w:t xml:space="preserve"> OLs in </w:t>
      </w:r>
      <w:r>
        <w:rPr>
          <w:color w:val="#ff8000"/>
          <w:i/>
          <w:iCs/>
          <w:shd w:val="clear" w:color="" w:fill=""/>
        </w:rPr>
        <w:t xml:space="preserve">Fig4</w:t>
      </w:r>
      <w:r>
        <w:rPr>
          <w:color w:val="#ff8000"/>
          <w:shd w:val="clear" w:color="" w:fill=""/>
        </w:rPr>
        <w:t xml:space="preserve"> control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cultures. Nuclei were labeled with TO-PRO-3, scale bar = 20 µm. (</w:t>
      </w:r>
      <w:r>
        <w:rPr>
          <w:rStyle w:val="partLabel"/>
        </w:rPr>
        <w:t xml:space="preserve">E</w:t>
      </w:r>
      <w:r>
        <w:rPr>
          <w:color w:val="#ff8000"/>
          <w:shd w:val="clear" w:color="" w:fill=""/>
        </w:rPr>
        <w:t xml:space="preserve">) Quantification of the fraction of “arborized” (actin rich, no MBP), “partial” (partial actin disassembly, onset of MBP expansion), and “ring + lamellar” (full MBP expansion, actin disassembly) in </w:t>
      </w:r>
      <w:r>
        <w:rPr>
          <w:color w:val="#ff8000"/>
          <w:i/>
          <w:iCs/>
          <w:shd w:val="clear" w:color="" w:fill=""/>
        </w:rPr>
        <w:t xml:space="preserve">Fig4 </w:t>
      </w:r>
      <w:r>
        <w:rPr>
          <w:color w:val="#ff8000"/>
          <w:shd w:val="clear" w:color="" w:fill=""/>
        </w:rPr>
        <w:t xml:space="preserve">control cultures (n = 4)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(n = 4) cultures. Results are shown as mean value ± SEM, multiple t-test analysis with Holm-Sidak method. *p=0.0008 (“partial”), *p=0.009 (“ring + lamellar”). The effects of </w:t>
      </w:r>
      <w:r>
        <w:rPr>
          <w:color w:val="#ff8000"/>
          <w:i/>
          <w:iCs/>
          <w:shd w:val="clear" w:color="" w:fill=""/>
        </w:rPr>
        <w:t xml:space="preserve">Fig4</w:t>
      </w:r>
      <w:r>
        <w:rPr>
          <w:color w:val="#ff8000"/>
          <w:shd w:val="clear" w:color="" w:fill=""/>
        </w:rPr>
        <w:t xml:space="preserve"> deletion on OPC proliferation and OL survival are shown in </w:t>
      </w:r>
      <w:hyperlink w:anchor="F5-S1" w:history="1">
        <w:r>
          <w:rPr>
            <w:rStyle w:val="jrnlFigRef"/>
          </w:rPr>
          <w:t xml:space="preserve">Figure 5—figure supplement 1</w:t>
        </w:r>
      </w:hyperlink>
      <w:r>
        <w:rPr>
          <w:color w:val="#ff8000"/>
          <w:shd w:val="clear" w:color="" w:fill=""/>
        </w:rPr>
        <w:t xml:space="preserve">. Quantitative Western blot analysis of myelin proteins in primary OL lysates is shown in </w:t>
      </w:r>
      <w:hyperlink w:anchor="F5-S2" w:history="1">
        <w:r>
          <w:rPr>
            <w:rStyle w:val="jrnlFigRef"/>
          </w:rPr>
          <w:t xml:space="preserve">Figure 5—figure supplement 2</w:t>
        </w:r>
      </w:hyperlink>
      <w:r>
        <w:rPr>
          <w:color w:val="#ff8000"/>
          <w:shd w:val="clear" w:color="" w:fill=""/>
        </w:rPr>
        <w:t xml:space="preserve">.</w:t>
      </w:r>
    </w:p>
    <w:p>
      <w:pPr/>
      <w:r>
        <w:pict>
          <v:shape type="#_x0000_t75" style="width:500px; height:485.6303069889px; margin-left:0px; margin-top:0px; mso-position-horizontal:left; mso-position-vertical:top; mso-position-horizontal-relative:char; mso-position-vertical-relative:line; z-index:-2147483647;">
            <v:imagedata r:id="rId56" o:title=""/>
          </v:shape>
        </w:pict>
      </w:r>
    </w:p>
    <w:p>
      <w:pPr>
        <w:pStyle w:val="jrnlFigBlock"/>
      </w:pPr>
    </w:p>
    <w:p>
      <w:pPr>
        <w:pStyle w:val="jrnlFigCaption"/>
      </w:pPr>
      <w:bookmarkStart w:id="10" w:name="F5-S1"/>
      <w:bookmarkEnd w:id="10"/>
      <w:r>
        <w:rPr>
          <w:rStyle w:val="label"/>
        </w:rPr>
        <w:t xml:space="preserve">Figure 5—figure supplement 1.</w:t>
      </w:r>
      <w:r>
        <w:rPr>
          <w:color w:val="#ff8000"/>
          <w:shd w:val="clear" w:color="" w:fill=""/>
        </w:rPr>
        <w:t xml:space="preserve"> Loss of</w:t>
      </w:r>
      <w:r>
        <w:rPr>
          <w:color w:val="#ff8000"/>
          <w:i/>
          <w:iCs/>
          <w:shd w:val="clear" w:color="" w:fill=""/>
        </w:rPr>
        <w:t xml:space="preserve"> Fig4</w:t>
      </w:r>
      <w:r>
        <w:rPr>
          <w:color w:val="#ff8000"/>
          <w:i/>
          <w:iCs/>
          <w:vertAlign w:val="superscript"/>
          <w:shd w:val="clear" w:color="" w:fill=""/>
        </w:rPr>
        <w:t xml:space="preserve">-/-</w:t>
      </w:r>
      <w:r>
        <w:rPr>
          <w:color w:val="#ff8000"/>
          <w:shd w:val="clear" w:color="" w:fill=""/>
        </w:rPr>
        <w:t xml:space="preserve"> in primary OLs does not affect cell proliferation or cell death.</w:t>
      </w:r>
    </w:p>
    <w:p>
      <w:pPr>
        <w:pStyle w:val="jrnlFigCaption"/>
      </w:pPr>
      <w:r>
        <w:rPr>
          <w:color w:val="#ff8000"/>
          <w:shd w:val="clear" w:color="" w:fill=""/>
        </w:rPr>
        <w:t xml:space="preserve">(</w:t>
      </w:r>
      <w:r>
        <w:rPr>
          <w:rStyle w:val="partLabel"/>
        </w:rPr>
        <w:t xml:space="preserve">A-A’</w:t>
      </w:r>
      <w:r>
        <w:rPr>
          <w:color w:val="#ff8000"/>
          <w:shd w:val="clear" w:color="" w:fill=""/>
        </w:rPr>
        <w:t xml:space="preserve">) Representative images of control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or</w:t>
      </w:r>
      <w:r>
        <w:rPr>
          <w:color w:val="#ff8000"/>
          <w:i/>
          <w:iCs/>
          <w:shd w:val="clear" w:color="" w:fill=""/>
        </w:rPr>
        <w:t xml:space="preserve"> Fig4</w:t>
      </w:r>
      <w:r>
        <w:rPr>
          <w:color w:val="#ff8000"/>
          <w:i/>
          <w:iCs/>
          <w:vertAlign w:val="superscript"/>
          <w:shd w:val="clear" w:color="" w:fill=""/>
        </w:rPr>
        <w:t xml:space="preserve">+/-</w:t>
      </w:r>
      <w:r>
        <w:rPr>
          <w:color w:val="#ff8000"/>
          <w:shd w:val="clear" w:color="" w:fill=""/>
        </w:rPr>
        <w:t xml:space="preserve">)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OPCs cultured for 2 days under proliferative conditions, fixed and stained with anti-PDGFRα (green) and Ki67 (red). Hoechst 33342 dye was included for nuclear staining of all cells. Scale bar = 200 µm. (</w:t>
      </w:r>
      <w:r>
        <w:rPr>
          <w:rStyle w:val="partLabel"/>
        </w:rPr>
        <w:t xml:space="preserve">B</w:t>
      </w:r>
      <w:r>
        <w:rPr>
          <w:color w:val="#ff8000"/>
          <w:shd w:val="clear" w:color="" w:fill=""/>
        </w:rPr>
        <w:t xml:space="preserve">) Quantification of PDGFRα and Ki67 double-labeled cells. The number of double stained cells in </w:t>
      </w:r>
      <w:r>
        <w:rPr>
          <w:color w:val="#ff8000"/>
          <w:i/>
          <w:iCs/>
          <w:shd w:val="clear" w:color="" w:fill=""/>
        </w:rPr>
        <w:t xml:space="preserve">Fig4</w:t>
      </w:r>
      <w:r>
        <w:rPr>
          <w:color w:val="#ff8000"/>
          <w:shd w:val="clear" w:color="" w:fill=""/>
        </w:rPr>
        <w:t xml:space="preserve"> control cultures was set at 1 and is comparable to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cultures (n = 4 experiments per genotype). Results are shown as mean value ± SEM, unpaired Student’s </w:t>
      </w:r>
      <w:r>
        <w:rPr>
          <w:color w:val="#ff8000"/>
          <w:i/>
          <w:iCs/>
          <w:shd w:val="clear" w:color="" w:fill=""/>
        </w:rPr>
        <w:t xml:space="preserve">t</w:t>
      </w:r>
      <w:r>
        <w:rPr>
          <w:color w:val="#ff8000"/>
          <w:shd w:val="clear" w:color="" w:fill=""/>
        </w:rPr>
        <w:t xml:space="preserve">-test. (</w:t>
      </w:r>
      <w:r>
        <w:rPr>
          <w:rStyle w:val="partLabel"/>
        </w:rPr>
        <w:t xml:space="preserve">C-C’</w:t>
      </w:r>
      <w:r>
        <w:rPr>
          <w:color w:val="#ff8000"/>
          <w:shd w:val="clear" w:color="" w:fill=""/>
        </w:rPr>
        <w:t xml:space="preserve">) Representative images of OLs after 4 days in T3 containing differentiation medium. Cultures were fixed and stained with calcein-AM (green, living cells) and ethidium homodimer (red, dead cells). Scale bar = 200 µm. Quantification of live cells after 4 days (</w:t>
      </w:r>
      <w:r>
        <w:rPr>
          <w:rStyle w:val="partLabel"/>
        </w:rPr>
        <w:t xml:space="preserve">D</w:t>
      </w:r>
      <w:r>
        <w:rPr>
          <w:color w:val="#ff8000"/>
          <w:shd w:val="clear" w:color="" w:fill=""/>
        </w:rPr>
        <w:t xml:space="preserve">) and 5 days (</w:t>
      </w:r>
      <w:r>
        <w:rPr>
          <w:rStyle w:val="partLabel"/>
        </w:rPr>
        <w:t xml:space="preserve">E</w:t>
      </w:r>
      <w:r>
        <w:rPr>
          <w:color w:val="#ff8000"/>
          <w:b/>
          <w:shd w:val="clear" w:color="" w:fill=""/>
        </w:rPr>
        <w:t xml:space="preserve">) </w:t>
      </w:r>
      <w:r>
        <w:rPr>
          <w:color w:val="#ff8000"/>
          <w:shd w:val="clear" w:color="" w:fill=""/>
        </w:rPr>
        <w:t xml:space="preserve">in differentiation medium revealed no differences among the two genotypes. </w:t>
      </w:r>
      <w:r>
        <w:rPr>
          <w:color w:val="#ff8000"/>
          <w:i/>
          <w:iCs/>
          <w:shd w:val="clear" w:color="" w:fill=""/>
        </w:rPr>
        <w:t xml:space="preserve">Fig4</w:t>
      </w:r>
      <w:r>
        <w:rPr>
          <w:color w:val="#ff8000"/>
          <w:i/>
          <w:iCs/>
          <w:shd w:val="clear" w:color="" w:fill=""/>
        </w:rPr>
        <w:t xml:space="preserve"/>
      </w:r>
      <w:r>
        <w:rPr>
          <w:color w:val="#ff8000"/>
          <w:shd w:val="clear" w:color="" w:fill=""/>
        </w:rPr>
        <w:t xml:space="preserve">control cultures (n = 4)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cultures (n = 4). Results are shown as mean value ± SEM, unpaired Students </w:t>
      </w:r>
      <w:r>
        <w:rPr>
          <w:color w:val="#ff8000"/>
          <w:i/>
          <w:iCs/>
          <w:shd w:val="clear" w:color="" w:fill=""/>
        </w:rPr>
        <w:t xml:space="preserve">t</w:t>
      </w:r>
      <w:r>
        <w:rPr>
          <w:color w:val="#ff8000"/>
          <w:shd w:val="clear" w:color="" w:fill=""/>
        </w:rPr>
        <w:t xml:space="preserve">-test.</w:t>
      </w:r>
    </w:p>
    <w:p>
      <w:pPr/>
      <w:r>
        <w:pict>
          <v:shape type="#_x0000_t75" style="width:500px; height:286.97068403909px; margin-left:0px; margin-top:0px; mso-position-horizontal:left; mso-position-vertical:top; mso-position-horizontal-relative:char; mso-position-vertical-relative:line; z-index:-2147483647;">
            <v:imagedata r:id="rId57" o:title=""/>
          </v:shape>
        </w:pict>
      </w:r>
    </w:p>
    <w:p>
      <w:pPr>
        <w:pStyle w:val="jrnlFigBlock"/>
      </w:pPr>
    </w:p>
    <w:p/>
    <w:p>
      <w:pPr>
        <w:pStyle w:val="jrnlFigCaption"/>
      </w:pPr>
      <w:bookmarkStart w:id="11" w:name="F5-S2"/>
      <w:bookmarkEnd w:id="11"/>
      <w:r>
        <w:rPr>
          <w:rStyle w:val="label"/>
        </w:rPr>
        <w:t xml:space="preserve">Figure 5—figure supplement 2.</w:t>
      </w:r>
      <w:r>
        <w:rPr>
          <w:color w:val="#ff8000"/>
          <w:shd w:val="clear" w:color="" w:fill=""/>
        </w:rPr>
        <w:t xml:space="preserve"> Capillary Western analysis of primary OL lysates.</w:t>
      </w:r>
    </w:p>
    <w:p>
      <w:pPr>
        <w:pStyle w:val="jrnlFigCaption"/>
      </w:pPr>
      <w:r>
        <w:rPr>
          <w:color w:val="#ff8000"/>
          <w:shd w:val="clear" w:color="" w:fill=""/>
        </w:rPr>
        <w:t xml:space="preserve">(</w:t>
      </w:r>
      <w:r>
        <w:rPr>
          <w:rStyle w:val="partLabel"/>
        </w:rPr>
        <w:t xml:space="preserve">A</w:t>
      </w:r>
      <w:r>
        <w:rPr>
          <w:color w:val="#ff8000"/>
          <w:shd w:val="clear" w:color="" w:fill=""/>
        </w:rPr>
        <w:t xml:space="preserve">) Representative capillary immunoassay data of </w:t>
      </w:r>
      <w:r>
        <w:rPr>
          <w:color w:val="#ff8000"/>
          <w:i/>
          <w:iCs/>
          <w:shd w:val="clear" w:color="" w:fill=""/>
        </w:rPr>
        <w:t xml:space="preserve">Fig4</w:t>
      </w:r>
      <w:r>
        <w:rPr>
          <w:color w:val="#ff8000"/>
          <w:shd w:val="clear" w:color="" w:fill=""/>
        </w:rPr>
        <w:t xml:space="preserve"> control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OPC/OLs are shown in Simple Western lane view. (</w:t>
      </w:r>
      <w:r>
        <w:rPr>
          <w:rStyle w:val="partLabel"/>
        </w:rPr>
        <w:t xml:space="preserve">B</w:t>
      </w:r>
      <w:r>
        <w:rPr>
          <w:color w:val="#ff8000"/>
          <w:shd w:val="clear" w:color="" w:fill=""/>
        </w:rPr>
        <w:t xml:space="preserve">) Representative chemiluminescence signal intensity graphs and protein molecular weight of individual proteins. </w:t>
      </w:r>
      <w:r>
        <w:rPr>
          <w:color w:val="#ff8000"/>
          <w:i/>
          <w:iCs/>
          <w:shd w:val="clear" w:color="" w:fill=""/>
        </w:rPr>
        <w:t xml:space="preserve">Fig4</w:t>
      </w:r>
      <w:r>
        <w:rPr>
          <w:color w:val="#ff8000"/>
          <w:shd w:val="clear" w:color="" w:fill=""/>
        </w:rPr>
        <w:t xml:space="preserve"> control and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OPC/OLs lysates are shown as black and pink lines respectively. Specific peaks corresponding to each protein target are marked. (</w:t>
      </w:r>
      <w:r>
        <w:rPr>
          <w:rStyle w:val="partLabel"/>
        </w:rPr>
        <w:t xml:space="preserve">C</w:t>
      </w:r>
      <w:r>
        <w:rPr>
          <w:color w:val="#ff8000"/>
          <w:shd w:val="clear" w:color="" w:fill=""/>
        </w:rPr>
        <w:t xml:space="preserve">) Quantification of protein of Erk1-normalized peak area of each protein target. Three independent experiments were used for quantification. Results are shown as mean value ± SD. *p&lt;0.05; ***p&lt;0.005.</w:t>
      </w:r>
    </w:p>
    <w:p>
      <w:pPr/>
      <w:r>
        <w:pict>
          <v:shape type="#_x0000_t75" style="width:500px; height:564.89841986456px; margin-left:0px; margin-top:0px; mso-position-horizontal:left; mso-position-vertical:top; mso-position-horizontal-relative:char; mso-position-vertical-relative:line; z-index:-2147483647;">
            <v:imagedata r:id="rId58" o:title=""/>
          </v:shape>
        </w:pict>
      </w:r>
    </w:p>
    <w:p>
      <w:pPr>
        <w:pStyle w:val="jrnlHead2"/>
      </w:pPr>
      <w:r>
        <w:rPr>
          <w:color w:val="#134985"/>
          <w:sz w:val="46"/>
          <w:szCs w:val="46"/>
          <w:b/>
          <w:shd w:val="clear" w:color="" w:fill=""/>
        </w:rPr>
        <w:t xml:space="preserve">Independent perturbation of three components of the PI(3,5)P</w:t>
      </w:r>
      <w:r>
        <w:rPr>
          <w:color w:val="#134985"/>
          <w:sz w:val="46"/>
          <w:szCs w:val="46"/>
          <w:b/>
          <w:vertAlign w:val="subscript"/>
          <w:shd w:val="clear" w:color="" w:fill=""/>
        </w:rPr>
        <w:t xml:space="preserve">2</w:t>
      </w:r>
      <w:r>
        <w:rPr>
          <w:color w:val="#134985"/>
          <w:sz w:val="46"/>
          <w:szCs w:val="46"/>
          <w:b/>
          <w:shd w:val="clear" w:color="" w:fill=""/>
        </w:rPr>
        <w:t xml:space="preserve"> biosynthetic complex all result in severe CNS hypomyelination</w:t>
      </w:r>
    </w:p>
    <w:p>
      <w:pPr>
        <w:pStyle w:val="jrnlSecPara"/>
      </w:pPr>
      <w:r>
        <w:rPr>
          <w:sz w:val="22"/>
          <w:szCs w:val="22"/>
          <w:shd w:val="clear" w:color="" w:fill=""/>
        </w:rPr>
        <w:t xml:space="preserve">Together with the kinase PIKFYVE and the scaffolding protein VAC14, FIG4 forms a biosynthetic complex necessary for acute interconversion of PI(3) and PI(3,5)P</w:t>
      </w:r>
      <w:r>
        <w:rPr>
          <w:sz w:val="22"/>
          <w:szCs w:val="22"/>
          <w:vertAlign w:val="subscript"/>
          <w:shd w:val="clear" w:color="" w:fill=""/>
        </w:rPr>
        <w:t xml:space="preserve">2</w:t>
      </w:r>
      <w:r>
        <w:rPr>
          <w:sz w:val="22"/>
          <w:szCs w:val="22"/>
          <w:shd w:val="clear" w:color="" w:fill=""/>
        </w:rPr>
        <w:t xml:space="preserve">. The complex is located on the cytosolic surface of vesicles trafficking through the LE/Lys compartment (</w:t>
      </w:r>
      <w:hyperlink w:anchor="R47" w:history="1">
        <w:r>
          <w:rPr>
            <w:rStyle w:val="jrnlBibRef"/>
          </w:rPr>
          <w:t xml:space="preserve">McCartney et al., 2014</w:t>
        </w:r>
      </w:hyperlink>
      <w:r>
        <w:rPr>
          <w:sz w:val="22"/>
          <w:szCs w:val="22"/>
          <w:shd w:val="clear" w:color="" w:fill=""/>
        </w:rPr>
        <w:t xml:space="preserve">). As an independent test of the effect of perturbation of the FIG4/PIKFYVE/VAC14 enzyme complex on CNS myelination, we generated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mice predicted to be more severely deficient in PI(3,5)P</w:t>
      </w:r>
      <w:r>
        <w:rPr>
          <w:sz w:val="22"/>
          <w:szCs w:val="22"/>
          <w:vertAlign w:val="subscript"/>
          <w:shd w:val="clear" w:color="" w:fill=""/>
        </w:rPr>
        <w:t xml:space="preserve">2 </w:t>
      </w:r>
      <w:r>
        <w:rPr>
          <w:sz w:val="22"/>
          <w:szCs w:val="22"/>
          <w:shd w:val="clear" w:color="" w:fill=""/>
        </w:rPr>
        <w:t xml:space="preserve">than the FIG4 and VAC14 mutants. Consistent with this expectation, the phenotype of the </w:t>
      </w:r>
      <w:r>
        <w:rPr>
          <w:sz w:val="22"/>
          <w:szCs w:val="22"/>
          <w:i/>
          <w:iCs/>
          <w:shd w:val="clear" w:color="" w:fill=""/>
        </w:rPr>
        <w:t xml:space="preserve">Pikfyve</w:t>
      </w:r>
      <w:r>
        <w:rPr>
          <w:sz w:val="22"/>
          <w:szCs w:val="22"/>
          <w:shd w:val="clear" w:color="" w:fill=""/>
        </w:rPr>
        <w:t xml:space="preserve"> mutant mice is much more severe, with a significant tremor (</w:t>
      </w:r>
      <w:r>
        <w:rPr>
          <w:rStyle w:val="jrnlVidRef"/>
        </w:rPr>
        <w:t xml:space="preserve">Videos 3 and 4</w:t>
      </w:r>
      <w:r>
        <w:rPr>
          <w:sz w:val="22"/>
          <w:szCs w:val="22"/>
          <w:shd w:val="clear" w:color="" w:fill=""/>
        </w:rPr>
        <w:t xml:space="preserve">) and death at 2 weeks of age (n = 16 pups). FluoroMyelin Green staining of P13 brain tissue revealed profound hypomyelination of the corpus callosum, internal capsule and cerebellar white matter of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pups (</w:t>
      </w:r>
      <w:hyperlink w:anchor="F6" w:history="1">
        <w:r>
          <w:rPr>
            <w:rStyle w:val="jrnlFigRef"/>
          </w:rPr>
          <w:t xml:space="preserve">Figure 6A–A’</w:t>
        </w:r>
      </w:hyperlink>
      <w:r>
        <w:rPr>
          <w:sz w:val="22"/>
          <w:szCs w:val="22"/>
          <w:shd w:val="clear" w:color="" w:fill=""/>
        </w:rPr>
        <w:t xml:space="preserve">). In situ hybridization of </w:t>
      </w:r>
      <w:r>
        <w:rPr>
          <w:sz w:val="22"/>
          <w:szCs w:val="22"/>
          <w:i/>
          <w:iCs/>
          <w:shd w:val="clear" w:color="" w:fill=""/>
        </w:rPr>
        <w:t xml:space="preserve">Plp1</w:t>
      </w:r>
      <w:r>
        <w:rPr>
          <w:sz w:val="22"/>
          <w:szCs w:val="22"/>
          <w:shd w:val="clear" w:color="" w:fill=""/>
        </w:rPr>
        <w:t xml:space="preserve"> revealed a virtual absence of mature OLs in the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brain, including structures in the forebrain and cerebellar white matter (</w:t>
      </w:r>
      <w:hyperlink w:anchor="F6" w:history="1">
        <w:r>
          <w:rPr>
            <w:rStyle w:val="jrnlFigRef"/>
          </w:rPr>
          <w:t xml:space="preserve">Figure 6B–D’</w:t>
        </w:r>
      </w:hyperlink>
      <w:r>
        <w:rPr>
          <w:sz w:val="22"/>
          <w:szCs w:val="22"/>
          <w:shd w:val="clear" w:color="" w:fill=""/>
        </w:rPr>
        <w:t xml:space="preserve">). Toluidine blue staining of P13 optic nerve sections revealed many fibers with clearly visible myelin profiles in </w:t>
      </w:r>
      <w:r>
        <w:rPr>
          <w:sz w:val="22"/>
          <w:szCs w:val="22"/>
          <w:i/>
          <w:iCs/>
          <w:shd w:val="clear" w:color="" w:fill=""/>
        </w:rPr>
        <w:t xml:space="preserve">Pikfyve</w:t>
      </w:r>
      <w:r>
        <w:rPr>
          <w:sz w:val="22"/>
          <w:szCs w:val="22"/>
          <w:shd w:val="clear" w:color="" w:fill=""/>
        </w:rPr>
        <w:t xml:space="preserve"> positive control mice and a striking absence of myelin profiles in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conditional mutants (</w:t>
      </w:r>
      <w:hyperlink w:anchor="F6-S1" w:history="1">
        <w:r>
          <w:rPr>
            <w:rStyle w:val="jrnlFigRef"/>
          </w:rPr>
          <w:t xml:space="preserve">Figure 6—Supplement 1B–D</w:t>
        </w:r>
      </w:hyperlink>
      <w:r>
        <w:rPr>
          <w:sz w:val="22"/>
          <w:szCs w:val="22"/>
          <w:shd w:val="clear" w:color="" w:fill=""/>
        </w:rPr>
        <w:t xml:space="preserve">). Moreover, deficiency of </w:t>
      </w:r>
      <w:r>
        <w:rPr>
          <w:sz w:val="22"/>
          <w:szCs w:val="22"/>
          <w:i/>
          <w:iCs/>
          <w:shd w:val="clear" w:color="" w:fill=""/>
        </w:rPr>
        <w:t xml:space="preserve">Pikfyve</w:t>
      </w:r>
      <w:r>
        <w:rPr>
          <w:sz w:val="22"/>
          <w:szCs w:val="22"/>
          <w:shd w:val="clear" w:color="" w:fill=""/>
        </w:rPr>
        <w:t xml:space="preserve"> in OLs results in a pronounced accumulation of large perinuclear vesicles in the optic nerve (</w:t>
      </w:r>
      <w:hyperlink w:anchor="F6-S1" w:history="1">
        <w:r>
          <w:rPr>
            <w:rStyle w:val="jrnlFigRef"/>
          </w:rPr>
          <w:t xml:space="preserve">Figure 6—figure supplement 1B,D</w:t>
        </w:r>
      </w:hyperlink>
      <w:r>
        <w:rPr>
          <w:sz w:val="22"/>
          <w:szCs w:val="22"/>
          <w:shd w:val="clear" w:color="" w:fill=""/>
        </w:rPr>
        <w:t xml:space="preserve">). Defects in differentiation of </w:t>
      </w:r>
      <w:r>
        <w:rPr>
          <w:sz w:val="22"/>
          <w:szCs w:val="22"/>
          <w:i/>
          <w:iCs/>
          <w:shd w:val="clear" w:color="" w:fill=""/>
        </w:rPr>
        <w:t xml:space="preserve">Pikfyve</w:t>
      </w:r>
      <w:r>
        <w:rPr>
          <w:sz w:val="22"/>
          <w:szCs w:val="22"/>
          <w:vertAlign w:val="superscript"/>
          <w:shd w:val="clear" w:color="" w:fill=""/>
        </w:rPr>
        <w:t xml:space="preserve">-/- </w:t>
      </w:r>
      <w:r>
        <w:rPr>
          <w:sz w:val="22"/>
          <w:szCs w:val="22"/>
          <w:shd w:val="clear" w:color="" w:fill=""/>
        </w:rPr>
        <w:t xml:space="preserve">OL cultures are more pronounced than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OL cultures. Deficiency of </w:t>
      </w:r>
      <w:r>
        <w:rPr>
          <w:sz w:val="22"/>
          <w:szCs w:val="22"/>
          <w:i/>
          <w:iCs/>
          <w:shd w:val="clear" w:color="" w:fill=""/>
        </w:rPr>
        <w:t xml:space="preserve">Pikfyve </w:t>
      </w:r>
      <w:r>
        <w:rPr>
          <w:sz w:val="22"/>
          <w:szCs w:val="22"/>
          <w:shd w:val="clear" w:color="" w:fill=""/>
        </w:rPr>
        <w:t xml:space="preserve">reduces OPC proliferation (</w:t>
      </w:r>
      <w:hyperlink w:anchor="F6" w:history="1">
        <w:r>
          <w:rPr>
            <w:rStyle w:val="jrnlFigRef"/>
          </w:rPr>
          <w:t xml:space="preserve">Figure 6E–E' and G</w:t>
        </w:r>
      </w:hyperlink>
      <w:r>
        <w:rPr>
          <w:sz w:val="22"/>
          <w:szCs w:val="22"/>
          <w:shd w:val="clear" w:color="" w:fill=""/>
        </w:rPr>
        <w:t xml:space="preserve">) and results in a 95 ± 1% reduction in cells that progress to the MBP</w:t>
      </w:r>
      <w:r>
        <w:rPr>
          <w:sz w:val="22"/>
          <w:szCs w:val="22"/>
          <w:vertAlign w:val="superscript"/>
          <w:shd w:val="clear" w:color="" w:fill=""/>
        </w:rPr>
        <w:t xml:space="preserve">+ </w:t>
      </w:r>
      <w:r>
        <w:rPr>
          <w:sz w:val="22"/>
          <w:szCs w:val="22"/>
          <w:shd w:val="clear" w:color="" w:fill=""/>
        </w:rPr>
        <w:t xml:space="preserve">stage, compared with wildtype cells (</w:t>
      </w:r>
      <w:hyperlink w:anchor="F6" w:history="1">
        <w:r>
          <w:rPr>
            <w:rStyle w:val="jrnlFigRef"/>
          </w:rPr>
          <w:t xml:space="preserve">Figure 6F–F’ and H</w:t>
        </w:r>
      </w:hyperlink>
      <w:r>
        <w:rPr>
          <w:sz w:val="22"/>
          <w:szCs w:val="22"/>
          <w:shd w:val="clear" w:color="" w:fill=""/>
        </w:rPr>
        <w:t xml:space="preserve">). In addition to </w:t>
      </w:r>
      <w:r>
        <w:rPr>
          <w:sz w:val="22"/>
          <w:szCs w:val="22"/>
          <w:i/>
          <w:iCs/>
          <w:shd w:val="clear" w:color="" w:fill=""/>
        </w:rPr>
        <w:t xml:space="preserve">Fig4</w:t>
      </w:r>
      <w:r>
        <w:rPr>
          <w:sz w:val="22"/>
          <w:szCs w:val="22"/>
          <w:shd w:val="clear" w:color="" w:fill=""/>
        </w:rPr>
        <w:t xml:space="preserve"> and </w:t>
      </w:r>
      <w:r>
        <w:rPr>
          <w:sz w:val="22"/>
          <w:szCs w:val="22"/>
          <w:i/>
          <w:iCs/>
          <w:shd w:val="clear" w:color="" w:fill=""/>
        </w:rPr>
        <w:t xml:space="preserve">Pikfyve</w:t>
      </w:r>
      <w:r>
        <w:rPr>
          <w:sz w:val="22"/>
          <w:szCs w:val="22"/>
          <w:shd w:val="clear" w:color="" w:fill=""/>
        </w:rPr>
        <w:t xml:space="preserve"> mutants, we also examined myelinogenesis in the well-characterized recessive </w:t>
      </w:r>
      <w:r>
        <w:rPr>
          <w:sz w:val="22"/>
          <w:szCs w:val="22"/>
          <w:i/>
          <w:iCs/>
          <w:shd w:val="clear" w:color="" w:fill=""/>
        </w:rPr>
        <w:t xml:space="preserve">Vac14</w:t>
      </w:r>
      <w:r>
        <w:rPr>
          <w:sz w:val="22"/>
          <w:szCs w:val="22"/>
          <w:shd w:val="clear" w:color="" w:fill=""/>
        </w:rPr>
        <w:t xml:space="preserve"> mouse mutant L156R (</w:t>
      </w:r>
      <w:r>
        <w:rPr>
          <w:sz w:val="22"/>
          <w:szCs w:val="22"/>
          <w:i/>
          <w:iCs/>
          <w:shd w:val="clear" w:color="" w:fill=""/>
        </w:rPr>
        <w:t xml:space="preserve">Vac14</w:t>
      </w:r>
      <w:r>
        <w:rPr>
          <w:sz w:val="22"/>
          <w:szCs w:val="22"/>
          <w:i/>
          <w:iCs/>
          <w:vertAlign w:val="superscript"/>
          <w:shd w:val="clear" w:color="" w:fill=""/>
        </w:rPr>
        <w:t xml:space="preserve">L156R</w:t>
      </w:r>
      <w:r>
        <w:rPr>
          <w:sz w:val="22"/>
          <w:szCs w:val="22"/>
          <w:shd w:val="clear" w:color="" w:fill=""/>
        </w:rPr>
        <w:t xml:space="preserve">) (</w:t>
      </w:r>
      <w:hyperlink w:anchor="R37" w:history="1">
        <w:r>
          <w:rPr>
            <w:rStyle w:val="jrnlBibRef"/>
          </w:rPr>
          <w:t xml:space="preserve">Jin et al., 2008</w:t>
        </w:r>
      </w:hyperlink>
      <w:r>
        <w:rPr>
          <w:sz w:val="22"/>
          <w:szCs w:val="22"/>
          <w:shd w:val="clear" w:color="" w:fill=""/>
        </w:rPr>
        <w:t xml:space="preserve">). The L156R missense mutation impairs the interaction of VAC14 with PIKFYVE, but not with FIG4 (</w:t>
      </w:r>
      <w:hyperlink w:anchor="F7" w:history="1">
        <w:r>
          <w:rPr>
            <w:rStyle w:val="jrnlFigRef"/>
          </w:rPr>
          <w:t xml:space="preserve">Figure 7A</w:t>
        </w:r>
      </w:hyperlink>
      <w:r>
        <w:rPr>
          <w:sz w:val="22"/>
          <w:szCs w:val="22"/>
          <w:shd w:val="clear" w:color="" w:fill=""/>
        </w:rPr>
        <w:t xml:space="preserve">). Similar to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mice, </w:t>
      </w:r>
      <w:r>
        <w:rPr>
          <w:sz w:val="22"/>
          <w:szCs w:val="22"/>
          <w:i/>
          <w:iCs/>
          <w:shd w:val="clear" w:color="" w:fill=""/>
        </w:rPr>
        <w:t xml:space="preserve">Vac14</w:t>
      </w:r>
      <w:r>
        <w:rPr>
          <w:sz w:val="22"/>
          <w:szCs w:val="22"/>
          <w:i/>
          <w:iCs/>
          <w:vertAlign w:val="superscript"/>
          <w:shd w:val="clear" w:color="" w:fill=""/>
        </w:rPr>
        <w:t xml:space="preserve">L156R/L156R</w:t>
      </w:r>
      <w:r>
        <w:rPr>
          <w:sz w:val="22"/>
          <w:szCs w:val="22"/>
          <w:shd w:val="clear" w:color="" w:fill=""/>
        </w:rPr>
        <w:t xml:space="preserve"> mice exhibit ~50% reduction in PI(3,5)P</w:t>
      </w:r>
      <w:r>
        <w:rPr>
          <w:sz w:val="22"/>
          <w:szCs w:val="22"/>
          <w:vertAlign w:val="subscript"/>
          <w:shd w:val="clear" w:color="" w:fill=""/>
        </w:rPr>
        <w:t xml:space="preserve">2</w:t>
      </w:r>
      <w:r>
        <w:rPr>
          <w:sz w:val="22"/>
          <w:szCs w:val="22"/>
          <w:shd w:val="clear" w:color="" w:fill=""/>
        </w:rPr>
        <w:t xml:space="preserve">. Immunoblots of brain membranes prepared from </w:t>
      </w:r>
      <w:r>
        <w:rPr>
          <w:sz w:val="22"/>
          <w:szCs w:val="22"/>
          <w:i/>
          <w:iCs/>
          <w:shd w:val="clear" w:color="" w:fill=""/>
        </w:rPr>
        <w:t xml:space="preserve">Vac14</w:t>
      </w:r>
      <w:r>
        <w:rPr>
          <w:sz w:val="22"/>
          <w:szCs w:val="22"/>
          <w:i/>
          <w:iCs/>
          <w:vertAlign w:val="superscript"/>
          <w:shd w:val="clear" w:color="" w:fill=""/>
        </w:rPr>
        <w:t xml:space="preserve">L156R/L156R </w:t>
      </w:r>
      <w:r>
        <w:rPr>
          <w:sz w:val="22"/>
          <w:szCs w:val="22"/>
          <w:shd w:val="clear" w:color="" w:fill=""/>
        </w:rPr>
        <w:t xml:space="preserve">mice showed significantly reduced levels of the myelin markers MAG, CNPase, and MBP (</w:t>
      </w:r>
      <w:hyperlink w:anchor="F7" w:history="1">
        <w:r>
          <w:rPr>
            <w:rStyle w:val="jrnlFigRef"/>
          </w:rPr>
          <w:t xml:space="preserve">Figure 7B–E</w:t>
        </w:r>
      </w:hyperlink>
      <w:r>
        <w:rPr>
          <w:sz w:val="22"/>
          <w:szCs w:val="22"/>
          <w:shd w:val="clear" w:color="" w:fill=""/>
        </w:rPr>
        <w:t xml:space="preserve">). The electrical properties of optic nerve from </w:t>
      </w:r>
      <w:r>
        <w:rPr>
          <w:sz w:val="22"/>
          <w:szCs w:val="22"/>
          <w:i/>
          <w:iCs/>
          <w:shd w:val="clear" w:color="" w:fill=""/>
        </w:rPr>
        <w:t xml:space="preserve">Vac14</w:t>
      </w:r>
      <w:r>
        <w:rPr>
          <w:sz w:val="22"/>
          <w:szCs w:val="22"/>
          <w:i/>
          <w:iCs/>
          <w:vertAlign w:val="superscript"/>
          <w:shd w:val="clear" w:color="" w:fill=""/>
        </w:rPr>
        <w:t xml:space="preserve">L156R</w:t>
      </w:r>
      <w:r>
        <w:rPr>
          <w:sz w:val="22"/>
          <w:szCs w:val="22"/>
          <w:shd w:val="clear" w:color="" w:fill=""/>
        </w:rPr>
        <w:t xml:space="preserve"> homozygous mice were also impaired, with a significant increase in the population of slowly conducting fibers (</w:t>
      </w:r>
      <w:hyperlink w:anchor="F7" w:history="1">
        <w:r>
          <w:rPr>
            <w:rStyle w:val="jrnlFigRef"/>
          </w:rPr>
          <w:t xml:space="preserve">Figure 7F–H</w:t>
        </w:r>
      </w:hyperlink>
      <w:r>
        <w:rPr>
          <w:sz w:val="22"/>
          <w:szCs w:val="22"/>
          <w:shd w:val="clear" w:color="" w:fill=""/>
        </w:rPr>
        <w:t xml:space="preserve">). Consistent with this observation, toluidine blue staining of optic nerve sections of adult wild-type mice revealed many myelinated fibers but optic nerves of adult </w:t>
      </w:r>
      <w:r>
        <w:rPr>
          <w:sz w:val="22"/>
          <w:szCs w:val="22"/>
          <w:i/>
          <w:iCs/>
          <w:shd w:val="clear" w:color="" w:fill=""/>
        </w:rPr>
        <w:t xml:space="preserve">Vac14</w:t>
      </w:r>
      <w:r>
        <w:rPr>
          <w:sz w:val="22"/>
          <w:szCs w:val="22"/>
          <w:i/>
          <w:iCs/>
          <w:vertAlign w:val="superscript"/>
          <w:shd w:val="clear" w:color="" w:fill=""/>
        </w:rPr>
        <w:t xml:space="preserve">L156R/L156R</w:t>
      </w:r>
      <w:r>
        <w:rPr>
          <w:sz w:val="22"/>
          <w:szCs w:val="22"/>
          <w:shd w:val="clear" w:color="" w:fill=""/>
        </w:rPr>
        <w:t xml:space="preserve"> mice showed few myelinated fibers (</w:t>
      </w:r>
      <w:hyperlink w:anchor="F7-S1" w:history="1">
        <w:r>
          <w:rPr>
            <w:rStyle w:val="jrnlFigRef"/>
          </w:rPr>
          <w:t xml:space="preserve">Figure 7—figure supplement 1A–D</w:t>
        </w:r>
      </w:hyperlink>
      <w:r>
        <w:rPr>
          <w:sz w:val="22"/>
          <w:szCs w:val="22"/>
          <w:shd w:val="clear" w:color="" w:fill=""/>
        </w:rPr>
        <w:t xml:space="preserve">). Thus, independent genetic disruptions of the FIG4/PIKFYVE/VAC14 enzyme complex all result in severe hypomyelination and a PI(3,5)P</w:t>
      </w:r>
      <w:r>
        <w:rPr>
          <w:sz w:val="22"/>
          <w:szCs w:val="22"/>
          <w:vertAlign w:val="subscript"/>
          <w:shd w:val="clear" w:color="" w:fill=""/>
        </w:rPr>
        <w:t xml:space="preserve">2</w:t>
      </w:r>
      <w:r>
        <w:rPr>
          <w:sz w:val="22"/>
          <w:szCs w:val="22"/>
          <w:shd w:val="clear" w:color="" w:fill=""/>
        </w:rPr>
        <w:t xml:space="preserve"> dosage-dependent decline in CNS white matter development.</w:t>
      </w:r>
    </w:p>
    <w:p>
      <w:pPr>
        <w:pStyle w:val="jrnlFigBlock"/>
      </w:pPr>
    </w:p>
    <w:p>
      <w:pPr>
        <w:pStyle w:val="jrnlFigCaption"/>
      </w:pPr>
      <w:bookmarkStart w:id="12" w:name="F6"/>
      <w:bookmarkEnd w:id="12"/>
      <w:r>
        <w:rPr>
          <w:rStyle w:val="label"/>
        </w:rPr>
        <w:t xml:space="preserve">Figure 6.</w:t>
      </w:r>
      <w:r>
        <w:rPr>
          <w:color w:val="#ff8000"/>
          <w:shd w:val="clear" w:color="" w:fill=""/>
        </w:rPr>
        <w:t xml:space="preserve"> Conditional deletion of </w:t>
      </w:r>
      <w:r>
        <w:rPr>
          <w:color w:val="#ff8000"/>
          <w:i/>
          <w:iCs/>
          <w:shd w:val="clear" w:color="" w:fill=""/>
        </w:rPr>
        <w:t xml:space="preserve">Pikfyve</w:t>
      </w:r>
      <w:r>
        <w:rPr>
          <w:color w:val="#ff8000"/>
          <w:shd w:val="clear" w:color="" w:fill=""/>
        </w:rPr>
        <w:t xml:space="preserve"> in OLs results in profound CNS hypomyelination.</w:t>
      </w:r>
    </w:p>
    <w:p>
      <w:pPr>
        <w:pStyle w:val="jrnlFigCaption"/>
      </w:pPr>
      <w:r>
        <w:rPr>
          <w:color w:val="#ff8000"/>
          <w:shd w:val="clear" w:color="" w:fill=""/>
        </w:rPr>
        <w:t xml:space="preserve">(</w:t>
      </w:r>
      <w:r>
        <w:rPr>
          <w:color w:val="#ff8000"/>
          <w:shd w:val="clear" w:color="" w:fill=""/>
        </w:rPr>
        <w:t xml:space="preserve"/>
      </w:r>
      <w:r>
        <w:rPr>
          <w:rStyle w:val="partLabel"/>
        </w:rPr>
        <w:t xml:space="preserve">A-D’</w:t>
      </w:r>
      <w:r>
        <w:rPr>
          <w:color w:val="#ff8000"/>
          <w:shd w:val="clear" w:color="" w:fill=""/>
        </w:rPr>
        <w:t xml:space="preserve"/>
      </w:r>
      <w:r>
        <w:rPr>
          <w:color w:val="#ff8000"/>
          <w:shd w:val="clear" w:color="" w:fill=""/>
        </w:rPr>
        <w:t xml:space="preserve">) Sagittal sections of P13 mouse brains. (</w:t>
      </w:r>
      <w:r>
        <w:rPr>
          <w:rStyle w:val="partLabel"/>
        </w:rPr>
        <w:t xml:space="preserve">A</w:t>
      </w:r>
      <w:r>
        <w:rPr>
          <w:color w:val="#ff8000"/>
          <w:shd w:val="clear" w:color="" w:fill=""/>
        </w:rPr>
        <w:t xml:space="preserve">) </w:t>
      </w:r>
      <w:r>
        <w:rPr>
          <w:color w:val="#ff8000"/>
          <w:i/>
          <w:iCs/>
          <w:shd w:val="clear" w:color="" w:fill=""/>
        </w:rPr>
        <w:t xml:space="preserve">Pikfyve</w:t>
      </w:r>
      <w:r>
        <w:rPr>
          <w:color w:val="#ff8000"/>
          <w:shd w:val="clear" w:color="" w:fill=""/>
        </w:rPr>
        <w:t xml:space="preserve"> control (</w:t>
      </w:r>
      <w:r>
        <w:rPr>
          <w:color w:val="#ff8000"/>
          <w:i/>
          <w:iCs/>
          <w:shd w:val="clear" w:color="" w:fill=""/>
        </w:rPr>
        <w:t xml:space="preserve">Pikfyve</w:t>
      </w:r>
      <w:r>
        <w:rPr>
          <w:color w:val="#ff8000"/>
          <w:i/>
          <w:iCs/>
          <w:vertAlign w:val="superscript"/>
          <w:shd w:val="clear" w:color="" w:fill=""/>
        </w:rPr>
        <w:t xml:space="preserve">flox/+</w:t>
      </w:r>
      <w:r>
        <w:rPr>
          <w:color w:val="#ff8000"/>
          <w:shd w:val="clear" w:color="" w:fill=""/>
        </w:rPr>
        <w:t xml:space="preserve"> or </w:t>
      </w:r>
      <w:r>
        <w:rPr>
          <w:color w:val="#ff8000"/>
          <w:i/>
          <w:iCs/>
          <w:shd w:val="clear" w:color="" w:fill=""/>
        </w:rPr>
        <w:t xml:space="preserve">Pikfyve</w:t>
      </w:r>
      <w:r>
        <w:rPr>
          <w:color w:val="#ff8000"/>
          <w:i/>
          <w:iCs/>
          <w:vertAlign w:val="superscript"/>
          <w:shd w:val="clear" w:color="" w:fill=""/>
        </w:rPr>
        <w:t xml:space="preserve">flox/flox</w:t>
      </w:r>
      <w:r>
        <w:rPr>
          <w:color w:val="#ff8000"/>
          <w:shd w:val="clear" w:color="" w:fill=""/>
        </w:rPr>
        <w:t xml:space="preserve">; n = 3) mice and (</w:t>
      </w:r>
      <w:r>
        <w:rPr>
          <w:rStyle w:val="partLabel"/>
        </w:rPr>
        <w:t xml:space="preserve">A’</w:t>
      </w:r>
      <w:r>
        <w:rPr>
          <w:color w:val="#ff8000"/>
          <w:shd w:val="clear" w:color="" w:fill=""/>
        </w:rPr>
        <w:t xml:space="preserve">) </w:t>
      </w:r>
      <w:r>
        <w:rPr>
          <w:color w:val="#ff8000"/>
          <w:i/>
          <w:iCs/>
          <w:shd w:val="clear" w:color="" w:fill=""/>
        </w:rPr>
        <w:t xml:space="preserve">Pikfyve</w:t>
      </w:r>
      <w:r>
        <w:rPr>
          <w:color w:val="#ff8000"/>
          <w:shd w:val="clear" w:color="" w:fill=""/>
        </w:rPr>
        <w:t xml:space="preserve"> conditional null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 </w:t>
      </w:r>
      <w:r>
        <w:rPr>
          <w:color w:val="#ff8000"/>
          <w:shd w:val="clear" w:color="" w:fill=""/>
        </w:rPr>
        <w:t xml:space="preserve">n = 3) mice stained with FluoroMyelin Green. In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no myelin staining was observed, Scale bar, 1 mm. (</w:t>
      </w:r>
      <w:r>
        <w:rPr>
          <w:rStyle w:val="partLabel"/>
        </w:rPr>
        <w:t xml:space="preserve">B</w:t>
      </w:r>
      <w:r>
        <w:rPr>
          <w:color w:val="#ff8000"/>
          <w:shd w:val="clear" w:color="" w:fill=""/>
        </w:rPr>
        <w:t xml:space="preserve">-</w:t>
      </w:r>
      <w:r>
        <w:rPr>
          <w:rStyle w:val="partLabel"/>
        </w:rPr>
        <w:t xml:space="preserve">D’</w:t>
      </w:r>
      <w:r>
        <w:rPr>
          <w:color w:val="#ff8000"/>
          <w:shd w:val="clear" w:color="" w:fill=""/>
        </w:rPr>
        <w:t xml:space="preserve">) in situ hybridization for </w:t>
      </w:r>
      <w:r>
        <w:rPr>
          <w:color w:val="#ff8000"/>
          <w:i/>
          <w:iCs/>
          <w:shd w:val="clear" w:color="" w:fill=""/>
        </w:rPr>
        <w:t xml:space="preserve">Plp1</w:t>
      </w:r>
      <w:r>
        <w:rPr>
          <w:color w:val="#ff8000"/>
          <w:shd w:val="clear" w:color="" w:fill=""/>
        </w:rPr>
        <w:t xml:space="preserve"> shows virtual absence of mature OLs in P13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brain tissue, including (</w:t>
      </w:r>
      <w:r>
        <w:rPr>
          <w:rStyle w:val="partLabel"/>
        </w:rPr>
        <w:t xml:space="preserve">B</w:t>
      </w:r>
      <w:r>
        <w:rPr>
          <w:color w:val="#ff8000"/>
          <w:shd w:val="clear" w:color="" w:fill=""/>
        </w:rPr>
        <w:t xml:space="preserve"> and </w:t>
      </w:r>
      <w:r>
        <w:rPr>
          <w:rStyle w:val="partLabel"/>
        </w:rPr>
        <w:t xml:space="preserve">B’</w:t>
      </w:r>
      <w:r>
        <w:rPr>
          <w:color w:val="#ff8000"/>
          <w:shd w:val="clear" w:color="" w:fill=""/>
        </w:rPr>
        <w:t xml:space="preserve">) internal capsule and corpus callosum, (</w:t>
      </w:r>
      <w:r>
        <w:rPr>
          <w:rStyle w:val="partLabel"/>
        </w:rPr>
        <w:t xml:space="preserve">C’</w:t>
      </w:r>
      <w:r>
        <w:rPr>
          <w:color w:val="#ff8000"/>
          <w:shd w:val="clear" w:color="" w:fill=""/>
        </w:rPr>
        <w:t xml:space="preserve"> and </w:t>
      </w:r>
      <w:r>
        <w:rPr>
          <w:rStyle w:val="partLabel"/>
        </w:rPr>
        <w:t xml:space="preserve">C’</w:t>
      </w:r>
      <w:r>
        <w:rPr>
          <w:color w:val="#ff8000"/>
          <w:shd w:val="clear" w:color="" w:fill=""/>
        </w:rPr>
        <w:t xml:space="preserve">) hippocampus and corpus callosum and (</w:t>
      </w:r>
      <w:r>
        <w:rPr>
          <w:rStyle w:val="partLabel"/>
        </w:rPr>
        <w:t xml:space="preserve">D</w:t>
      </w:r>
      <w:r>
        <w:rPr>
          <w:color w:val="#ff8000"/>
          <w:shd w:val="clear" w:color="" w:fill=""/>
        </w:rPr>
        <w:t xml:space="preserve"> and </w:t>
      </w:r>
      <w:r>
        <w:rPr>
          <w:rStyle w:val="partLabel"/>
        </w:rPr>
        <w:t xml:space="preserve">D’</w:t>
      </w:r>
      <w:r>
        <w:rPr>
          <w:color w:val="#ff8000"/>
          <w:shd w:val="clear" w:color="" w:fill=""/>
        </w:rPr>
        <w:t xml:space="preserve">) cerebellar white matter. Scale bar </w:t>
      </w:r>
      <w:r>
        <w:rPr>
          <w:color w:val="#ff8000"/>
          <w:shd w:val="clear" w:color="" w:fill=""/>
        </w:rPr>
        <w:t xml:space="preserve"/>
      </w:r>
      <w:r>
        <w:rPr>
          <w:color w:val="#ff8000"/>
          <w:shd w:val="clear" w:color="" w:fill=""/>
        </w:rPr>
        <w:t xml:space="preserve"/>
      </w:r>
      <w:r>
        <w:rPr>
          <w:color w:val="#ff8000"/>
          <w:shd w:val="clear" w:color="" w:fill=""/>
        </w:rPr>
        <w:t xml:space="preserve">(</w:t>
      </w:r>
      <w:r>
        <w:rPr>
          <w:rStyle w:val="partLabel"/>
        </w:rPr>
        <w:t xml:space="preserve">B-D’</w:t>
      </w:r>
      <w:r>
        <w:rPr>
          <w:color w:val="#ff8000"/>
          <w:shd w:val="clear" w:color="" w:fill=""/>
        </w:rPr>
        <w:t xml:space="preserve">) = 500 µm. (</w:t>
      </w:r>
      <w:r>
        <w:rPr>
          <w:rStyle w:val="partLabel"/>
        </w:rPr>
        <w:t xml:space="preserve">E-H</w:t>
      </w:r>
      <w:r>
        <w:rPr>
          <w:color w:val="#ff8000"/>
          <w:shd w:val="clear" w:color="" w:fill=""/>
        </w:rPr>
        <w:t xml:space="preserve">) Cultures of primary OPCs/OLs isolated from </w:t>
      </w:r>
      <w:r>
        <w:rPr>
          <w:color w:val="#ff8000"/>
          <w:i/>
          <w:iCs/>
          <w:shd w:val="clear" w:color="" w:fill=""/>
        </w:rPr>
        <w:t xml:space="preserve">Pikfyve</w:t>
      </w:r>
      <w:r>
        <w:rPr>
          <w:color w:val="#ff8000"/>
          <w:shd w:val="clear" w:color="" w:fill=""/>
        </w:rPr>
        <w:t xml:space="preserve"> control and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mouse pups. (</w:t>
      </w:r>
      <w:r>
        <w:rPr>
          <w:rStyle w:val="partLabel"/>
        </w:rPr>
        <w:t xml:space="preserve">E</w:t>
      </w:r>
      <w:r>
        <w:rPr>
          <w:color w:val="#ff8000"/>
          <w:shd w:val="clear" w:color="" w:fill=""/>
        </w:rPr>
        <w:t xml:space="preserve">, </w:t>
      </w:r>
      <w:r>
        <w:rPr>
          <w:rStyle w:val="partLabel"/>
        </w:rPr>
        <w:t xml:space="preserve">E’</w:t>
      </w:r>
      <w:r>
        <w:rPr>
          <w:color w:val="#ff8000"/>
          <w:shd w:val="clear" w:color="" w:fill=""/>
        </w:rPr>
        <w:t xml:space="preserve">) At DIV2, cells were fixed and stained with anti-PDGFRα, anti-Ki67and Hoechst 33342 dye. (</w:t>
      </w:r>
      <w:r>
        <w:rPr>
          <w:rStyle w:val="partLabel"/>
        </w:rPr>
        <w:t xml:space="preserve">F</w:t>
      </w:r>
      <w:r>
        <w:rPr>
          <w:color w:val="#ff8000"/>
          <w:shd w:val="clear" w:color="" w:fill=""/>
        </w:rPr>
        <w:t xml:space="preserve">, </w:t>
      </w:r>
      <w:r>
        <w:rPr>
          <w:rStyle w:val="partLabel"/>
        </w:rPr>
        <w:t xml:space="preserve">F’</w:t>
      </w:r>
      <w:r>
        <w:rPr>
          <w:color w:val="#ff8000"/>
          <w:shd w:val="clear" w:color="" w:fill=""/>
        </w:rPr>
        <w:t xml:space="preserve">) After 3 days in differentiation medium, supplemented with T3, cells were fixed and stained with anti-MBP and Hoechst 33342. (</w:t>
      </w:r>
      <w:r>
        <w:rPr>
          <w:rStyle w:val="partLabel"/>
        </w:rPr>
        <w:t xml:space="preserve">G</w:t>
      </w:r>
      <w:r>
        <w:rPr>
          <w:color w:val="#ff8000"/>
          <w:shd w:val="clear" w:color="" w:fill=""/>
        </w:rPr>
        <w:t xml:space="preserve">) Quantification of proliferating OPCs revealed a </w:t>
      </w:r>
      <w:r>
        <w:rPr>
          <w:color w:val="#ff8000"/>
          <w:i/>
          <w:iCs/>
          <w:shd w:val="clear" w:color="" w:fill=""/>
        </w:rPr>
        <w:t xml:space="preserve">Pikfyve</w:t>
      </w:r>
      <w:r>
        <w:rPr>
          <w:color w:val="#ff8000"/>
          <w:shd w:val="clear" w:color="" w:fill=""/>
        </w:rPr>
        <w:t xml:space="preserve">-dependent reduction in Ki67</w:t>
      </w:r>
      <w:r>
        <w:rPr>
          <w:color w:val="#ff8000"/>
          <w:vertAlign w:val="superscript"/>
          <w:shd w:val="clear" w:color="" w:fill=""/>
        </w:rPr>
        <w:t xml:space="preserve">+</w:t>
      </w:r>
      <w:r>
        <w:rPr>
          <w:color w:val="#ff8000"/>
          <w:shd w:val="clear" w:color="" w:fill=""/>
        </w:rPr>
        <w:t xml:space="preserve">/PDGFRα</w:t>
      </w:r>
      <w:r>
        <w:rPr>
          <w:color w:val="#ff8000"/>
          <w:vertAlign w:val="superscript"/>
          <w:shd w:val="clear" w:color="" w:fill=""/>
        </w:rPr>
        <w:t xml:space="preserve">+</w:t>
      </w:r>
      <w:r>
        <w:rPr>
          <w:color w:val="#ff8000"/>
          <w:shd w:val="clear" w:color="" w:fill=""/>
        </w:rPr>
        <w:t xml:space="preserve"> double-labeled cells (n = 3 experiments per genotype). (</w:t>
      </w:r>
      <w:r>
        <w:rPr>
          <w:rStyle w:val="partLabel"/>
        </w:rPr>
        <w:t xml:space="preserve">H</w:t>
      </w:r>
      <w:r>
        <w:rPr>
          <w:color w:val="#ff8000"/>
          <w:shd w:val="clear" w:color="" w:fill=""/>
        </w:rPr>
        <w:t xml:space="preserve">) Quantification of MBP</w:t>
      </w:r>
      <w:r>
        <w:rPr>
          <w:color w:val="#ff8000"/>
          <w:vertAlign w:val="superscript"/>
          <w:shd w:val="clear" w:color="" w:fill=""/>
        </w:rPr>
        <w:t xml:space="preserve">+</w:t>
      </w:r>
      <w:r>
        <w:rPr>
          <w:color w:val="#ff8000"/>
          <w:shd w:val="clear" w:color="" w:fill=""/>
        </w:rPr>
        <w:t xml:space="preserve"> OLs normalized to Hoechst</w:t>
      </w:r>
      <w:r>
        <w:rPr>
          <w:color w:val="#ff8000"/>
          <w:vertAlign w:val="superscript"/>
          <w:shd w:val="clear" w:color="" w:fill=""/>
        </w:rPr>
        <w:t xml:space="preserve">+</w:t>
      </w:r>
      <w:r>
        <w:rPr>
          <w:color w:val="#ff8000"/>
          <w:shd w:val="clear" w:color="" w:fill=""/>
        </w:rPr>
        <w:t xml:space="preserve"> cells shows a highly significant decrease in the number of MBP</w:t>
      </w:r>
      <w:r>
        <w:rPr>
          <w:color w:val="#ff8000"/>
          <w:vertAlign w:val="superscript"/>
          <w:shd w:val="clear" w:color="" w:fill=""/>
        </w:rPr>
        <w:t xml:space="preserve">+</w:t>
      </w:r>
      <w:r>
        <w:rPr>
          <w:color w:val="#ff8000"/>
          <w:shd w:val="clear" w:color="" w:fill=""/>
        </w:rPr>
        <w:t xml:space="preserve"> OLs in</w:t>
      </w:r>
      <w:r>
        <w:rPr>
          <w:color w:val="#ff8000"/>
          <w:i/>
          <w:iCs/>
          <w:shd w:val="clear" w:color="" w:fill=""/>
        </w:rPr>
        <w:t xml:space="preserve"> 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cultures (n = 3 experiments per genotype). Unpaired Student’s </w:t>
      </w:r>
      <w:r>
        <w:rPr>
          <w:color w:val="#ff8000"/>
          <w:i/>
          <w:iCs/>
          <w:shd w:val="clear" w:color="" w:fill=""/>
        </w:rPr>
        <w:t xml:space="preserve">t</w:t>
      </w:r>
      <w:r>
        <w:rPr>
          <w:color w:val="#ff8000"/>
          <w:shd w:val="clear" w:color="" w:fill=""/>
        </w:rPr>
        <w:t xml:space="preserve">-test; mean value ± SEM. **p=0.011 and ****p&lt;0.0001. Toluidine blue labeling of epoxy resin embedded optics nerves of </w:t>
      </w:r>
      <w:r>
        <w:rPr>
          <w:color w:val="#ff8000"/>
          <w:i/>
          <w:iCs/>
          <w:shd w:val="clear" w:color="" w:fill=""/>
        </w:rPr>
        <w:t xml:space="preserve">Pikfyve</w:t>
      </w:r>
      <w:r>
        <w:rPr>
          <w:color w:val="#ff8000"/>
          <w:shd w:val="clear" w:color="" w:fill=""/>
        </w:rPr>
        <w:t xml:space="preserve"> control and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conditional mutant mice is shown in </w:t>
      </w:r>
      <w:hyperlink w:anchor="F6-S1" w:history="1">
        <w:r>
          <w:rPr>
            <w:rStyle w:val="jrnlFigRef"/>
          </w:rPr>
          <w:t xml:space="preserve">Figure 6—figure supplement 1</w:t>
        </w:r>
      </w:hyperlink>
      <w:r>
        <w:rPr>
          <w:color w:val="#ff8000"/>
          <w:shd w:val="clear" w:color="" w:fill=""/>
        </w:rPr>
        <w:t xml:space="preserve">.</w:t>
      </w:r>
    </w:p>
    <w:p>
      <w:pPr/>
      <w:r>
        <w:pict>
          <v:shape type="#_x0000_t75" style="width:500px; height:305.30474040632px; margin-left:0px; margin-top:0px; mso-position-horizontal:left; mso-position-vertical:top; mso-position-horizontal-relative:char; mso-position-vertical-relative:line; z-index:-2147483647;">
            <v:imagedata r:id="rId63" o:title=""/>
          </v:shape>
        </w:pict>
      </w:r>
    </w:p>
    <w:p>
      <w:pPr>
        <w:pStyle w:val="jrnlFigBlock"/>
      </w:pPr>
    </w:p>
    <w:p>
      <w:pPr>
        <w:pStyle w:val="jrnlFigCaption"/>
      </w:pPr>
      <w:bookmarkStart w:id="13" w:name="F6-S1"/>
      <w:bookmarkEnd w:id="13"/>
      <w:r>
        <w:rPr>
          <w:rStyle w:val="label"/>
        </w:rPr>
        <w:t xml:space="preserve">Figure 6—figure supplement 1.</w:t>
      </w:r>
      <w:r>
        <w:rPr>
          <w:color w:val="#ff8000"/>
          <w:shd w:val="clear" w:color="" w:fill=""/>
        </w:rPr>
        <w:t xml:space="preserve"> Optic nerve axons are not myelinated in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mice.</w:t>
      </w:r>
    </w:p>
    <w:p>
      <w:pPr>
        <w:pStyle w:val="jrnlFigCaption"/>
      </w:pPr>
      <w:r>
        <w:rPr>
          <w:color w:val="#ff8000"/>
          <w:shd w:val="clear" w:color="" w:fill=""/>
        </w:rPr>
        <w:t xml:space="preserve">Semi-thin sections of P14 optic nerves in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longitudinal and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cross sectional view stained with toluidine blue. In control optic nerve (</w:t>
      </w:r>
      <w:r>
        <w:rPr>
          <w:color w:val="#ff8000"/>
          <w:i/>
          <w:iCs/>
          <w:shd w:val="clear" w:color="" w:fill=""/>
        </w:rPr>
        <w:t xml:space="preserve">Pikfyve</w:t>
      </w:r>
      <w:r>
        <w:rPr>
          <w:color w:val="#ff8000"/>
          <w:i/>
          <w:iCs/>
          <w:vertAlign w:val="superscript"/>
          <w:shd w:val="clear" w:color="" w:fill=""/>
        </w:rPr>
        <w:t xml:space="preserve">flox/+</w:t>
      </w:r>
      <w:r>
        <w:rPr>
          <w:color w:val="#ff8000"/>
          <w:i/>
          <w:iCs/>
          <w:shd w:val="clear" w:color="" w:fill=""/>
        </w:rPr>
        <w:t xml:space="preserve">,Olig2Cre</w:t>
      </w:r>
      <w:r>
        <w:rPr>
          <w:color w:val="#ff8000"/>
          <w:shd w:val="clear" w:color="" w:fill=""/>
        </w:rPr>
        <w:t xml:space="preserve">) many myelinated fibers are observed (n =3 pups). In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conditional mutants (n = 3 pups), there is a striking absence of myelinated axons in the optic nerve. Arrows in photomicrographs </w:t>
      </w:r>
      <w:r>
        <w:rPr>
          <w:rStyle w:val="partLabel"/>
        </w:rPr>
        <w:t xml:space="preserve">B</w:t>
      </w:r>
      <w:r>
        <w:rPr>
          <w:color w:val="#ff8000"/>
          <w:shd w:val="clear" w:color="" w:fill=""/>
        </w:rPr>
        <w:t xml:space="preserve"> and </w:t>
      </w:r>
      <w:r>
        <w:rPr>
          <w:rStyle w:val="partLabel"/>
        </w:rPr>
        <w:t xml:space="preserve">D</w:t>
      </w:r>
      <w:r>
        <w:rPr>
          <w:color w:val="#ff8000"/>
          <w:shd w:val="clear" w:color="" w:fill=""/>
        </w:rPr>
        <w:t xml:space="preserve"> point to presumptive oligodendrocytes laden with large vacuoles. Scale bar = 15 μm.</w:t>
      </w:r>
    </w:p>
    <w:p>
      <w:pPr/>
      <w:r>
        <w:pict>
          <v:shape type="#_x0000_t75" style="width:500px; height:408.97544453853px; margin-left:0px; margin-top:0px; mso-position-horizontal:left; mso-position-vertical:top; mso-position-horizontal-relative:char; mso-position-vertical-relative:line; z-index:-2147483647;">
            <v:imagedata r:id="rId64" o:title=""/>
          </v:shape>
        </w:pict>
      </w:r>
    </w:p>
    <w:p>
      <w:pPr>
        <w:pStyle w:val="jrnlFigBlock"/>
      </w:pPr>
    </w:p>
    <w:p>
      <w:pPr>
        <w:pStyle w:val="jrnlFigCaption"/>
      </w:pPr>
      <w:bookmarkStart w:id="14" w:name="F7"/>
      <w:bookmarkEnd w:id="14"/>
      <w:r>
        <w:rPr>
          <w:rStyle w:val="label"/>
        </w:rPr>
        <w:t xml:space="preserve">Figure 7.</w:t>
      </w:r>
      <w:r>
        <w:rPr>
          <w:color w:val="#ff8000"/>
          <w:shd w:val="clear" w:color="" w:fill=""/>
        </w:rPr>
        <w:t xml:space="preserve"> Homozygosity for </w:t>
      </w:r>
      <w:r>
        <w:rPr>
          <w:color w:val="#ff8000"/>
          <w:i/>
          <w:iCs/>
          <w:shd w:val="clear" w:color="" w:fill=""/>
        </w:rPr>
        <w:t xml:space="preserve">VAC14</w:t>
      </w:r>
      <w:r>
        <w:rPr>
          <w:color w:val="#ff8000"/>
          <w:i/>
          <w:iCs/>
          <w:vertAlign w:val="superscript"/>
          <w:shd w:val="clear" w:color="" w:fill=""/>
        </w:rPr>
        <w:t xml:space="preserve">L156R</w:t>
      </w:r>
      <w:r>
        <w:rPr>
          <w:color w:val="#ff8000"/>
          <w:shd w:val="clear" w:color="" w:fill=""/>
        </w:rPr>
        <w:t xml:space="preserve"> leads to CNS hypomyelination and impaired conduction of compound action potentials.</w:t>
      </w:r>
    </w:p>
    <w:p>
      <w:pPr>
        <w:pStyle w:val="jrnlFigCaption"/>
      </w:pPr>
      <w:r>
        <w:rPr>
          <w:color w:val="#ff8000"/>
          <w:shd w:val="clear" w:color="" w:fill=""/>
        </w:rPr>
        <w:t xml:space="preserve">(</w:t>
      </w:r>
      <w:r>
        <w:rPr>
          <w:rStyle w:val="partLabel"/>
        </w:rPr>
        <w:t xml:space="preserve">A</w:t>
      </w:r>
      <w:r>
        <w:rPr>
          <w:color w:val="#ff8000"/>
          <w:shd w:val="clear" w:color="" w:fill=""/>
        </w:rPr>
        <w:t xml:space="preserve">) Schematic of the PIKfyve/Vac14/Fig4 enzyme complex and its phosphoinositide products PI(3)P and PI(3,5)P</w:t>
      </w:r>
      <w:r>
        <w:rPr>
          <w:color w:val="#ff8000"/>
          <w:vertAlign w:val="subscript"/>
          <w:shd w:val="clear" w:color="" w:fill=""/>
        </w:rPr>
        <w:t xml:space="preserve">2</w:t>
      </w:r>
      <w:r>
        <w:rPr>
          <w:color w:val="#ff8000"/>
          <w:shd w:val="clear" w:color="" w:fill=""/>
        </w:rPr>
        <w:t xml:space="preserve">. The red asterisk in VAC14 indicates the L156R point mutation that perturbs the interaction with PIKfyve, but not with Fig4. (</w:t>
      </w:r>
      <w:r>
        <w:rPr>
          <w:rStyle w:val="partLabel"/>
        </w:rPr>
        <w:t xml:space="preserve">B</w:t>
      </w:r>
      <w:r>
        <w:rPr>
          <w:color w:val="#ff8000"/>
          <w:shd w:val="clear" w:color="" w:fill=""/>
        </w:rPr>
        <w:t xml:space="preserve">) Western blot analysis of brain membranes prepared from adult (P90-120) WT and </w:t>
      </w:r>
      <w:r>
        <w:rPr>
          <w:color w:val="#ff8000"/>
          <w:i/>
          <w:iCs/>
          <w:shd w:val="clear" w:color="" w:fill=""/>
        </w:rPr>
        <w:t xml:space="preserve">VAC14</w:t>
      </w:r>
      <w:r>
        <w:rPr>
          <w:color w:val="#ff8000"/>
          <w:i/>
          <w:iCs/>
          <w:vertAlign w:val="superscript"/>
          <w:shd w:val="clear" w:color="" w:fill=""/>
        </w:rPr>
        <w:t xml:space="preserve">L156R</w:t>
      </w:r>
      <w:r>
        <w:rPr>
          <w:color w:val="#ff8000"/>
          <w:i/>
          <w:iCs/>
          <w:shd w:val="clear" w:color="" w:fill=""/>
        </w:rPr>
        <w:t xml:space="preserve">/VAC14</w:t>
      </w:r>
      <w:r>
        <w:rPr>
          <w:color w:val="#ff8000"/>
          <w:i/>
          <w:iCs/>
          <w:vertAlign w:val="superscript"/>
          <w:shd w:val="clear" w:color="" w:fill=""/>
        </w:rPr>
        <w:t xml:space="preserve">L156R</w:t>
      </w:r>
      <w:r>
        <w:rPr>
          <w:color w:val="#ff8000"/>
          <w:shd w:val="clear" w:color="" w:fill=""/>
        </w:rPr>
        <w:t xml:space="preserve"> littermate mice revealed a reduction in the myelin markers MAG, CNPase, and MBP. Anti-class III β-tubulin (βIII-Tub), a neuronal marker, is shown as a loading control. (</w:t>
      </w:r>
      <w:r>
        <w:rPr>
          <w:rStyle w:val="partLabel"/>
        </w:rPr>
        <w:t xml:space="preserve">C-E</w:t>
      </w:r>
      <w:r>
        <w:rPr>
          <w:color w:val="#ff8000"/>
          <w:shd w:val="clear" w:color="" w:fill=""/>
        </w:rPr>
        <w:t xml:space="preserve">) Quantification of protein bands detected by Western blotting, shows a significant decrease in MAG, CNPase, and MBP in </w:t>
      </w:r>
      <w:r>
        <w:rPr>
          <w:color w:val="#ff8000"/>
          <w:i/>
          <w:iCs/>
          <w:shd w:val="clear" w:color="" w:fill=""/>
        </w:rPr>
        <w:t xml:space="preserve">VAC14</w:t>
      </w:r>
      <w:r>
        <w:rPr>
          <w:color w:val="#ff8000"/>
          <w:shd w:val="clear" w:color="" w:fill=""/>
        </w:rPr>
        <w:t xml:space="preserve"> mutant brain tissue (n = 3 independent blots per genotype). Unpaired Student’s </w:t>
      </w:r>
      <w:r>
        <w:rPr>
          <w:color w:val="#ff8000"/>
          <w:i/>
          <w:iCs/>
          <w:shd w:val="clear" w:color="" w:fill=""/>
        </w:rPr>
        <w:t xml:space="preserve">t</w:t>
      </w:r>
      <w:r>
        <w:rPr>
          <w:color w:val="#ff8000"/>
          <w:shd w:val="clear" w:color="" w:fill=""/>
        </w:rPr>
        <w:t xml:space="preserve">-test; mean value ± SEM. ***p&lt;0.001, **p=0.0015 and *p=0.0238. (</w:t>
      </w:r>
      <w:r>
        <w:rPr>
          <w:rStyle w:val="partLabel"/>
        </w:rPr>
        <w:t xml:space="preserve">F</w:t>
      </w:r>
      <w:r>
        <w:rPr>
          <w:color w:val="#ff8000"/>
          <w:shd w:val="clear" w:color="" w:fill=""/>
        </w:rPr>
        <w:t xml:space="preserve"> and </w:t>
      </w:r>
      <w:r>
        <w:rPr>
          <w:rStyle w:val="partLabel"/>
        </w:rPr>
        <w:t xml:space="preserve">G</w:t>
      </w:r>
      <w:r>
        <w:rPr>
          <w:color w:val="#ff8000"/>
          <w:shd w:val="clear" w:color="" w:fill=""/>
        </w:rPr>
        <w:t xml:space="preserve">) Representative CAP traces recorded from acutely isolated optic nerves of WT and </w:t>
      </w:r>
      <w:r>
        <w:rPr>
          <w:color w:val="#ff8000"/>
          <w:i/>
          <w:iCs/>
          <w:shd w:val="clear" w:color="" w:fill=""/>
        </w:rPr>
        <w:t xml:space="preserve">VAC14</w:t>
      </w:r>
      <w:r>
        <w:rPr>
          <w:color w:val="#ff8000"/>
          <w:i/>
          <w:iCs/>
          <w:vertAlign w:val="superscript"/>
          <w:shd w:val="clear" w:color="" w:fill=""/>
        </w:rPr>
        <w:t xml:space="preserve">L156T</w:t>
      </w:r>
      <w:r>
        <w:rPr>
          <w:color w:val="#ff8000"/>
          <w:shd w:val="clear" w:color="" w:fill=""/>
        </w:rPr>
        <w:t xml:space="preserve"> homozygous mice. (</w:t>
      </w:r>
      <w:r>
        <w:rPr>
          <w:rStyle w:val="partLabel"/>
        </w:rPr>
        <w:t xml:space="preserve">H</w:t>
      </w:r>
      <w:r>
        <w:rPr>
          <w:color w:val="#ff8000"/>
          <w:shd w:val="clear" w:color="" w:fill=""/>
        </w:rPr>
        <w:t xml:space="preserve">) Quantification of average conduction velocity (CV) of largest amplitude peaks identified in </w:t>
      </w:r>
      <w:r>
        <w:rPr>
          <w:rStyle w:val="partLabel"/>
        </w:rPr>
        <w:t xml:space="preserve">F</w:t>
      </w:r>
      <w:r>
        <w:rPr>
          <w:color w:val="#ff8000"/>
          <w:shd w:val="clear" w:color="" w:fill=""/>
        </w:rPr>
        <w:t xml:space="preserve"> and </w:t>
      </w:r>
      <w:r>
        <w:rPr>
          <w:rStyle w:val="partLabel"/>
        </w:rPr>
        <w:t xml:space="preserve">G</w:t>
      </w:r>
      <w:r>
        <w:rPr>
          <w:color w:val="#ff8000"/>
          <w:shd w:val="clear" w:color="" w:fill=""/>
        </w:rPr>
        <w:t xml:space="preserve">. Results are shown as mean value ± SEM, unpaired Student’s </w:t>
      </w:r>
      <w:r>
        <w:rPr>
          <w:color w:val="#ff8000"/>
          <w:i/>
          <w:iCs/>
          <w:shd w:val="clear" w:color="" w:fill=""/>
        </w:rPr>
        <w:t xml:space="preserve">t</w:t>
      </w:r>
      <w:r>
        <w:rPr>
          <w:color w:val="#ff8000"/>
          <w:shd w:val="clear" w:color="" w:fill=""/>
        </w:rPr>
        <w:t xml:space="preserve">-test, **p=0.0063. WT n = 6 nerves, 3 mice and for </w:t>
      </w:r>
      <w:r>
        <w:rPr>
          <w:color w:val="#ff8000"/>
          <w:i/>
          <w:iCs/>
          <w:shd w:val="clear" w:color="" w:fill=""/>
        </w:rPr>
        <w:t xml:space="preserve">Vac14</w:t>
      </w:r>
      <w:r>
        <w:rPr>
          <w:color w:val="#ff8000"/>
          <w:i/>
          <w:iCs/>
          <w:vertAlign w:val="superscript"/>
          <w:shd w:val="clear" w:color="" w:fill=""/>
        </w:rPr>
        <w:t xml:space="preserve">L156R</w:t>
      </w:r>
      <w:r>
        <w:rPr>
          <w:color w:val="#ff8000"/>
          <w:shd w:val="clear" w:color="" w:fill=""/>
        </w:rPr>
        <w:t xml:space="preserve"> mutants n = 6 nerves, 3 mice. Toluidine blue staining of epoxy resin embedded optic nerve sections from </w:t>
      </w:r>
      <w:r>
        <w:rPr>
          <w:color w:val="#ff8000"/>
          <w:i/>
          <w:iCs/>
          <w:shd w:val="clear" w:color="" w:fill=""/>
        </w:rPr>
        <w:t xml:space="preserve">VAC14</w:t>
      </w:r>
      <w:r>
        <w:rPr>
          <w:color w:val="#ff8000"/>
          <w:i/>
          <w:iCs/>
          <w:vertAlign w:val="superscript"/>
          <w:shd w:val="clear" w:color="" w:fill=""/>
        </w:rPr>
        <w:t xml:space="preserve">L156R</w:t>
      </w:r>
      <w:r>
        <w:rPr>
          <w:color w:val="#ff8000"/>
          <w:i/>
          <w:iCs/>
          <w:shd w:val="clear" w:color="" w:fill=""/>
        </w:rPr>
        <w:t xml:space="preserve">/VAC14</w:t>
      </w:r>
      <w:r>
        <w:rPr>
          <w:color w:val="#ff8000"/>
          <w:i/>
          <w:iCs/>
          <w:vertAlign w:val="superscript"/>
          <w:shd w:val="clear" w:color="" w:fill=""/>
        </w:rPr>
        <w:t xml:space="preserve">L156R</w:t>
      </w:r>
      <w:r>
        <w:rPr>
          <w:color w:val="#ff8000"/>
          <w:shd w:val="clear" w:color="" w:fill=""/>
        </w:rPr>
        <w:t xml:space="preserve"> mice is shown in </w:t>
      </w:r>
      <w:hyperlink w:anchor="F7-S1" w:history="1">
        <w:r>
          <w:rPr>
            <w:rStyle w:val="jrnlFigRef"/>
          </w:rPr>
          <w:t xml:space="preserve">Figure 7—figure supplement 1</w:t>
        </w:r>
      </w:hyperlink>
      <w:r>
        <w:rPr>
          <w:color w:val="#ff8000"/>
          <w:shd w:val="clear" w:color="" w:fill=""/>
        </w:rPr>
        <w:t xml:space="preserve">.</w:t>
      </w:r>
    </w:p>
    <w:p>
      <w:pPr/>
      <w:r>
        <w:pict>
          <v:shape type="#_x0000_t75" style="width:500px; height:733.94495412844px; margin-left:0px; margin-top:0px; mso-position-horizontal:left; mso-position-vertical:top; mso-position-horizontal-relative:char; mso-position-vertical-relative:line; z-index:-2147483647;">
            <v:imagedata r:id="rId65" o:title=""/>
          </v:shape>
        </w:pict>
      </w:r>
    </w:p>
    <w:p>
      <w:pPr>
        <w:pStyle w:val="jrnlFigBlock"/>
      </w:pPr>
    </w:p>
    <w:p>
      <w:pPr>
        <w:pStyle w:val="jrnlFigCaption"/>
      </w:pPr>
      <w:bookmarkStart w:id="15" w:name="F7-S1"/>
      <w:bookmarkEnd w:id="15"/>
      <w:r>
        <w:rPr>
          <w:rStyle w:val="label"/>
        </w:rPr>
        <w:t xml:space="preserve">Figure 7—figure supplement 1.</w:t>
      </w:r>
      <w:r>
        <w:rPr>
          <w:color w:val="#ff8000"/>
          <w:shd w:val="clear" w:color="" w:fill=""/>
        </w:rPr>
        <w:t xml:space="preserve"> Severe optic nerve hypomyelination in </w:t>
      </w:r>
      <w:r>
        <w:rPr>
          <w:color w:val="#ff8000"/>
          <w:i/>
          <w:iCs/>
          <w:shd w:val="clear" w:color="" w:fill=""/>
        </w:rPr>
        <w:t xml:space="preserve">VAC14</w:t>
      </w:r>
      <w:r>
        <w:rPr>
          <w:color w:val="#ff8000"/>
          <w:i/>
          <w:iCs/>
          <w:vertAlign w:val="superscript"/>
          <w:shd w:val="clear" w:color="" w:fill=""/>
        </w:rPr>
        <w:t xml:space="preserve">L156R/L156R</w:t>
      </w:r>
      <w:r>
        <w:rPr>
          <w:color w:val="#ff8000"/>
          <w:shd w:val="clear" w:color="" w:fill=""/>
        </w:rPr>
        <w:t xml:space="preserve"> mice.</w:t>
      </w:r>
    </w:p>
    <w:p>
      <w:pPr>
        <w:pStyle w:val="jrnlFigCaption"/>
      </w:pPr>
      <w:r>
        <w:rPr>
          <w:color w:val="#ff8000"/>
          <w:shd w:val="clear" w:color="" w:fill=""/>
        </w:rPr>
        <w:t xml:space="preserve">Semi-thin sections of P21 optic nerves in (</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longitudinal and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cross sectional view stained with toluidine blue. In wildtype (WT) optic nerve sections many myelinated fibers are observed (n = 3 pups). In marked contrast, very few axons are myelinated in the </w:t>
      </w:r>
      <w:r>
        <w:rPr>
          <w:color w:val="#ff8000"/>
          <w:i/>
          <w:iCs/>
          <w:shd w:val="clear" w:color="" w:fill=""/>
        </w:rPr>
        <w:t xml:space="preserve">VAC14</w:t>
      </w:r>
      <w:r>
        <w:rPr>
          <w:color w:val="#ff8000"/>
          <w:i/>
          <w:iCs/>
          <w:vertAlign w:val="superscript"/>
          <w:shd w:val="clear" w:color="" w:fill=""/>
        </w:rPr>
        <w:t xml:space="preserve">L156R/L156R</w:t>
      </w:r>
      <w:r>
        <w:rPr>
          <w:color w:val="#ff8000"/>
          <w:shd w:val="clear" w:color="" w:fill=""/>
        </w:rPr>
        <w:t xml:space="preserve"> optic nerves (n = 2). Scale bar = 15 μm.</w:t>
      </w:r>
    </w:p>
    <w:p>
      <w:pPr/>
      <w:r>
        <w:pict>
          <v:shape type="#_x0000_t75" style="width:500px; height:403.8950042337px; margin-left:0px; margin-top:0px; mso-position-horizontal:left; mso-position-vertical:top; mso-position-horizontal-relative:char; mso-position-vertical-relative:line; z-index:-2147483647;">
            <v:imagedata r:id="rId66" o:title=""/>
          </v:shape>
        </w:pict>
      </w:r>
    </w:p>
    <w:p>
      <w:pPr>
        <w:pStyle w:val="jrnlVidBlock"/>
      </w:pPr>
      <w:r>
        <w:rPr>
          <w:shd w:val="clear" w:color="" w:fill=""/>
        </w:rPr>
        <w:t xml:space="preserve"/>
      </w:r>
    </w:p>
    <w:p>
      <w:pPr>
        <w:pStyle w:val="jrnlVidCaption"/>
      </w:pPr>
      <w:bookmarkStart w:id="16" w:name="V3"/>
      <w:bookmarkEnd w:id="16"/>
      <w:r>
        <w:rPr>
          <w:rStyle w:val="label"/>
        </w:rPr>
        <w:t xml:space="preserve">Video 3.</w:t>
      </w:r>
      <w:r>
        <w:rPr>
          <w:shd w:val="clear" w:color="" w:fill=""/>
        </w:rPr>
        <w:t xml:space="preserve"> Normal locomotion of juvenile </w:t>
      </w:r>
      <w:r>
        <w:rPr>
          <w:i/>
          <w:iCs/>
          <w:shd w:val="clear" w:color="" w:fill=""/>
        </w:rPr>
        <w:t xml:space="preserve">Pikfyve</w:t>
      </w:r>
      <w:r>
        <w:rPr>
          <w:i/>
          <w:iCs/>
          <w:vertAlign w:val="superscript"/>
          <w:shd w:val="clear" w:color="" w:fill=""/>
        </w:rPr>
        <w:t xml:space="preserve">flox/+</w:t>
      </w:r>
      <w:r>
        <w:rPr>
          <w:shd w:val="clear" w:color="" w:fill=""/>
        </w:rPr>
        <w:t xml:space="preserve"> control mice.</w:t>
      </w:r>
    </w:p>
    <w:p>
      <w:pPr>
        <w:pStyle w:val="jrnlVidCaption"/>
      </w:pPr>
      <w:r>
        <w:rPr>
          <w:shd w:val="clear" w:color="" w:fill=""/>
        </w:rPr>
        <w:t xml:space="preserve">A representative video of a control </w:t>
      </w:r>
      <w:r>
        <w:rPr>
          <w:i/>
          <w:iCs/>
          <w:shd w:val="clear" w:color="" w:fill=""/>
        </w:rPr>
        <w:t xml:space="preserve">Pikfyve</w:t>
      </w:r>
      <w:r>
        <w:rPr>
          <w:i/>
          <w:iCs/>
          <w:vertAlign w:val="superscript"/>
          <w:shd w:val="clear" w:color="" w:fill=""/>
        </w:rPr>
        <w:t xml:space="preserve">flox/+ </w:t>
      </w:r>
      <w:r>
        <w:rPr>
          <w:shd w:val="clear" w:color="" w:fill=""/>
        </w:rPr>
        <w:t xml:space="preserve">mouse at P13. N = 16</w:t>
      </w:r>
    </w:p>
    <w:p>
      <w:pPr>
        <w:pStyle w:val="jrnlVidBlock"/>
      </w:pPr>
      <w:r>
        <w:rPr>
          <w:shd w:val="clear" w:color="" w:fill=""/>
        </w:rPr>
        <w:t xml:space="preserve"/>
      </w:r>
    </w:p>
    <w:p/>
    <w:p>
      <w:pPr>
        <w:pStyle w:val="jrnlVidCaption"/>
      </w:pPr>
      <w:bookmarkStart w:id="17" w:name="V4"/>
      <w:bookmarkEnd w:id="17"/>
      <w:r>
        <w:rPr>
          <w:rStyle w:val="label"/>
        </w:rPr>
        <w:t xml:space="preserve">Video 4.</w:t>
      </w:r>
      <w:r>
        <w:rPr>
          <w:shd w:val="clear" w:color="" w:fill=""/>
        </w:rPr>
        <w:t xml:space="preserve"> Severe tremor in juvenile </w:t>
      </w:r>
      <w:r>
        <w:rPr>
          <w:i/>
          <w:iCs/>
          <w:shd w:val="clear" w:color="" w:fill=""/>
        </w:rPr>
        <w:t xml:space="preserve">Pikfyve</w:t>
      </w:r>
      <w:r>
        <w:rPr>
          <w:i/>
          <w:iCs/>
          <w:vertAlign w:val="superscript"/>
          <w:shd w:val="clear" w:color="" w:fill=""/>
        </w:rPr>
        <w:t xml:space="preserve">flox/flox</w:t>
      </w:r>
      <w:r>
        <w:rPr>
          <w:i/>
          <w:iCs/>
          <w:shd w:val="clear" w:color="" w:fill=""/>
        </w:rPr>
        <w:t xml:space="preserve">,Olig2Cre</w:t>
      </w:r>
      <w:r>
        <w:rPr>
          <w:shd w:val="clear" w:color="" w:fill=""/>
        </w:rPr>
        <w:t xml:space="preserve"> mice.</w:t>
      </w:r>
    </w:p>
    <w:p>
      <w:pPr>
        <w:pStyle w:val="jrnlVidCaption"/>
      </w:pPr>
      <w:r>
        <w:rPr>
          <w:shd w:val="clear" w:color="" w:fill=""/>
        </w:rPr>
        <w:t xml:space="preserve">A representative video of a </w:t>
      </w:r>
      <w:r>
        <w:rPr>
          <w:i/>
          <w:iCs/>
          <w:shd w:val="clear" w:color="" w:fill=""/>
        </w:rPr>
        <w:t xml:space="preserve">Pikfyve</w:t>
      </w:r>
      <w:r>
        <w:rPr>
          <w:i/>
          <w:iCs/>
          <w:vertAlign w:val="superscript"/>
          <w:shd w:val="clear" w:color="" w:fill=""/>
        </w:rPr>
        <w:t xml:space="preserve">flox/flox</w:t>
      </w:r>
      <w:r>
        <w:rPr>
          <w:i/>
          <w:iCs/>
          <w:shd w:val="clear" w:color="" w:fill=""/>
        </w:rPr>
        <w:t xml:space="preserve">,Olig2Cre</w:t>
      </w:r>
      <w:r>
        <w:rPr>
          <w:shd w:val="clear" w:color="" w:fill=""/>
        </w:rPr>
        <w:t xml:space="preserve"> conditional mutant mouse at P13 reveals a severe tremor phenotype. N = 16</w:t>
      </w:r>
    </w:p>
    <w:p>
      <w:pPr>
        <w:pStyle w:val="jrnlHead2"/>
      </w:pPr>
      <w:r>
        <w:rPr>
          <w:color w:val="#134985"/>
          <w:sz w:val="46"/>
          <w:szCs w:val="46"/>
          <w:b/>
          <w:shd w:val="clear" w:color="" w:fill=""/>
        </w:rPr>
        <w:t xml:space="preserve">Myelin proteins are present within enlarged LAMP1</w:t>
      </w:r>
      <w:r>
        <w:rPr>
          <w:color w:val="#134985"/>
          <w:sz w:val="46"/>
          <w:szCs w:val="46"/>
          <w:b/>
          <w:vertAlign w:val="superscript"/>
          <w:shd w:val="clear" w:color="" w:fill=""/>
        </w:rPr>
        <w:t xml:space="preserve">+</w:t>
      </w:r>
      <w:r>
        <w:rPr>
          <w:color w:val="#134985"/>
          <w:sz w:val="46"/>
          <w:szCs w:val="46"/>
          <w:b/>
          <w:shd w:val="clear" w:color="" w:fill=""/>
        </w:rPr>
        <w:t xml:space="preserve"> perinuclear vacuoles in primary OLs from </w:t>
      </w:r>
      <w:r>
        <w:rPr>
          <w:color w:val="#134985"/>
          <w:sz w:val="46"/>
          <w:szCs w:val="46"/>
          <w:b/>
          <w:i/>
          <w:iCs/>
          <w:shd w:val="clear" w:color="" w:fill=""/>
        </w:rPr>
        <w:t xml:space="preserve">Fig4</w:t>
      </w:r>
      <w:r>
        <w:rPr>
          <w:color w:val="#134985"/>
          <w:sz w:val="46"/>
          <w:szCs w:val="46"/>
          <w:b/>
          <w:i/>
          <w:iCs/>
          <w:vertAlign w:val="superscript"/>
          <w:shd w:val="clear" w:color="" w:fill=""/>
        </w:rPr>
        <w:t xml:space="preserve">-/-</w:t>
      </w:r>
      <w:r>
        <w:rPr>
          <w:color w:val="#134985"/>
          <w:sz w:val="46"/>
          <w:szCs w:val="46"/>
          <w:b/>
          <w:shd w:val="clear" w:color="" w:fill=""/>
        </w:rPr>
        <w:t xml:space="preserve"> mice</w:t>
      </w:r>
    </w:p>
    <w:p>
      <w:pPr>
        <w:pStyle w:val="jrnlSecPara"/>
      </w:pPr>
      <w:r>
        <w:rPr>
          <w:sz w:val="22"/>
          <w:szCs w:val="22"/>
          <w:shd w:val="clear" w:color="" w:fill=""/>
        </w:rPr>
        <w:t xml:space="preserve">The FIG4/PIKFYVE/VAC14 biosynthetic complex regulates intracellular PI(3,5)P</w:t>
      </w:r>
      <w:r>
        <w:rPr>
          <w:sz w:val="22"/>
          <w:szCs w:val="22"/>
          <w:vertAlign w:val="subscript"/>
          <w:shd w:val="clear" w:color="" w:fill=""/>
        </w:rPr>
        <w:t xml:space="preserve">2</w:t>
      </w:r>
      <w:r>
        <w:rPr>
          <w:sz w:val="22"/>
          <w:szCs w:val="22"/>
          <w:shd w:val="clear" w:color="" w:fill=""/>
        </w:rPr>
        <w:t xml:space="preserve"> and thereby influences membrane trafficking through the endo-lysosomal system. DIV2 primary OPC cultures established from </w:t>
      </w:r>
      <w:r>
        <w:rPr>
          <w:sz w:val="22"/>
          <w:szCs w:val="22"/>
          <w:i/>
          <w:iCs/>
          <w:shd w:val="clear" w:color="" w:fill=""/>
        </w:rPr>
        <w:t xml:space="preserve">Fig4</w:t>
      </w:r>
      <w:r>
        <w:rPr>
          <w:sz w:val="22"/>
          <w:szCs w:val="22"/>
          <w:shd w:val="clear" w:color="" w:fill=""/>
        </w:rPr>
        <w:t xml:space="preserve"> control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or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mice were fixed and subjected to anti-LAMP1 and anti-PDGFRα double-immunofluorescence labeling. The majority of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OPCs showed normal-sized lysosomes with a diameter of &lt; 1 µm, while a fewcells (&lt; 20% ) exhibited enlarged LAMP1</w:t>
      </w:r>
      <w:r>
        <w:rPr>
          <w:sz w:val="22"/>
          <w:szCs w:val="22"/>
          <w:vertAlign w:val="superscript"/>
          <w:shd w:val="clear" w:color="" w:fill=""/>
        </w:rPr>
        <w:t xml:space="preserve">+</w:t>
      </w:r>
      <w:r>
        <w:rPr>
          <w:sz w:val="22"/>
          <w:szCs w:val="22"/>
          <w:shd w:val="clear" w:color="" w:fill=""/>
        </w:rPr>
        <w:t xml:space="preserve"> vesicles (</w:t>
      </w:r>
      <w:hyperlink w:anchor="F8-S1" w:history="1">
        <w:r>
          <w:rPr>
            <w:rStyle w:val="jrnlFigRef"/>
          </w:rPr>
          <w:t xml:space="preserve">Figure 8—figure supplement 1A–B”</w:t>
        </w:r>
      </w:hyperlink>
      <w:r>
        <w:rPr>
          <w:sz w:val="22"/>
          <w:szCs w:val="22"/>
          <w:shd w:val="clear" w:color="" w:fill=""/>
        </w:rPr>
        <w:t xml:space="preserve">). Upon OL differentiation, an increase in size and number of perinuclear LAMP1</w:t>
      </w:r>
      <w:r>
        <w:rPr>
          <w:sz w:val="22"/>
          <w:szCs w:val="22"/>
          <w:vertAlign w:val="superscript"/>
          <w:shd w:val="clear" w:color="" w:fill=""/>
        </w:rPr>
        <w:t xml:space="preserve">+</w:t>
      </w:r>
      <w:r>
        <w:rPr>
          <w:sz w:val="22"/>
          <w:szCs w:val="22"/>
          <w:shd w:val="clear" w:color="" w:fill=""/>
        </w:rPr>
        <w:t xml:space="preserve"> vesicles is observed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cultures. The enlarged perinuclear LAMP1</w:t>
      </w:r>
      <w:r>
        <w:rPr>
          <w:sz w:val="22"/>
          <w:szCs w:val="22"/>
          <w:vertAlign w:val="superscript"/>
          <w:shd w:val="clear" w:color="" w:fill=""/>
        </w:rPr>
        <w:t xml:space="preserve">+</w:t>
      </w:r>
      <w:r>
        <w:rPr>
          <w:sz w:val="22"/>
          <w:szCs w:val="22"/>
          <w:shd w:val="clear" w:color="" w:fill=""/>
        </w:rPr>
        <w:t xml:space="preserve"> structures are prominently labeled with anti-MAG (</w:t>
      </w:r>
      <w:hyperlink w:anchor="F8-S1" w:history="1">
        <w:r>
          <w:rPr>
            <w:rStyle w:val="jrnlFigRef"/>
          </w:rPr>
          <w:t xml:space="preserve">Figure 8—figure supplement 1C–D”</w:t>
        </w:r>
      </w:hyperlink>
      <w:r>
        <w:rPr>
          <w:sz w:val="22"/>
          <w:szCs w:val="22"/>
          <w:shd w:val="clear" w:color="" w:fill=""/>
        </w:rPr>
        <w:t xml:space="preserve">). In a parallel approach,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were transfected with </w:t>
      </w:r>
      <w:r>
        <w:rPr>
          <w:sz w:val="22"/>
          <w:szCs w:val="22"/>
          <w:i/>
          <w:iCs/>
          <w:shd w:val="clear" w:color="" w:fill=""/>
        </w:rPr>
        <w:t xml:space="preserve">Rab7-YFP</w:t>
      </w:r>
      <w:r>
        <w:rPr>
          <w:sz w:val="22"/>
          <w:szCs w:val="22"/>
          <w:shd w:val="clear" w:color="" w:fill=""/>
        </w:rPr>
        <w:t xml:space="preserve">, a reporter for LE. Enlarged perinuclear vacuoles in Fi</w:t>
      </w:r>
      <w:r>
        <w:rPr>
          <w:sz w:val="22"/>
          <w:szCs w:val="22"/>
          <w:i/>
          <w:iCs/>
          <w:shd w:val="clear" w:color="" w:fill=""/>
        </w:rPr>
        <w:t xml:space="preserve">g4</w:t>
      </w:r>
      <w:r>
        <w:rPr>
          <w:sz w:val="22"/>
          <w:szCs w:val="22"/>
          <w:i/>
          <w:iCs/>
          <w:vertAlign w:val="superscript"/>
          <w:shd w:val="clear" w:color="" w:fill=""/>
        </w:rPr>
        <w:t xml:space="preserve">-/-</w:t>
      </w:r>
      <w:r>
        <w:rPr>
          <w:sz w:val="22"/>
          <w:szCs w:val="22"/>
          <w:shd w:val="clear" w:color="" w:fill=""/>
        </w:rPr>
        <w:t xml:space="preserve"> OLs are positive for Rab7-YFP (</w:t>
      </w:r>
      <w:hyperlink w:anchor="F8-S2" w:history="1">
        <w:r>
          <w:rPr>
            <w:rStyle w:val="jrnlFigRef"/>
          </w:rPr>
          <w:t xml:space="preserve">Figure 8—figure supplement 2A–A’</w:t>
        </w:r>
      </w:hyperlink>
      <w:r>
        <w:rPr>
          <w:sz w:val="22"/>
          <w:szCs w:val="22"/>
          <w:shd w:val="clear" w:color="" w:fill=""/>
        </w:rPr>
        <w:t xml:space="preserve">). Live imaging of primary OLs revealed that the majority of enlarged perinuclear vacuoles in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
      </w:r>
      <w:r>
        <w:rPr>
          <w:sz w:val="22"/>
          <w:szCs w:val="22"/>
          <w:shd w:val="clear" w:color="" w:fill=""/>
        </w:rPr>
        <w:t xml:space="preserve">OLs are stable for several days. However, vacuole size varies and live imaging revealed that some vacuoles appear and disappear over a period of 12 hr (</w:t>
      </w:r>
      <w:hyperlink w:anchor="V5" w:history="1">
        <w:r>
          <w:rPr>
            <w:rStyle w:val="jrnlVidRef"/>
          </w:rPr>
          <w:t xml:space="preserve">Video 5</w:t>
        </w:r>
      </w:hyperlink>
      <w:r>
        <w:rPr>
          <w:sz w:val="22"/>
          <w:szCs w:val="22"/>
          <w:shd w:val="clear" w:color="" w:fill=""/>
        </w:rPr>
        <w:t xml:space="preserve">). Collectively, these studies demonstrate that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myelin building blocks that are normally trafficked through the LE/Lys are present in abnormal, enlarged vesicles the majority of which is stable for several days.</w:t>
      </w:r>
    </w:p>
    <w:p>
      <w:pPr>
        <w:pStyle w:val="jrnlVidBlock"/>
      </w:pPr>
      <w:r>
        <w:rPr>
          <w:shd w:val="clear" w:color="" w:fill=""/>
        </w:rPr>
        <w:t xml:space="preserve"/>
      </w:r>
    </w:p>
    <w:p/>
    <w:p>
      <w:pPr>
        <w:pStyle w:val="jrnlVidCaption"/>
      </w:pPr>
      <w:bookmarkStart w:id="18" w:name="V5"/>
      <w:bookmarkEnd w:id="18"/>
      <w:r>
        <w:rPr>
          <w:rStyle w:val="label"/>
        </w:rPr>
        <w:t xml:space="preserve">Video 5.</w:t>
      </w:r>
      <w:r>
        <w:rPr>
          <w:shd w:val="clear" w:color="" w:fill=""/>
        </w:rPr>
        <w:t xml:space="preserve"> Vacuoles in </w:t>
      </w:r>
      <w:r>
        <w:rPr>
          <w:i/>
          <w:iCs/>
          <w:shd w:val="clear" w:color="" w:fill=""/>
        </w:rPr>
        <w:t xml:space="preserve">Fig4</w:t>
      </w:r>
      <w:r>
        <w:rPr>
          <w:i/>
          <w:iCs/>
          <w:vertAlign w:val="superscript"/>
          <w:shd w:val="clear" w:color="" w:fill=""/>
        </w:rPr>
        <w:t xml:space="preserve">-/-</w:t>
      </w:r>
      <w:r>
        <w:rPr>
          <w:shd w:val="clear" w:color="" w:fill=""/>
        </w:rPr>
        <w:t xml:space="preserve"> </w:t>
      </w:r>
      <w:r>
        <w:rPr>
          <w:shd w:val="clear" w:color="" w:fill=""/>
        </w:rPr>
        <w:t xml:space="preserve"/>
      </w:r>
      <w:r>
        <w:rPr>
          <w:shd w:val="clear" w:color="" w:fill=""/>
        </w:rPr>
        <w:t xml:space="preserve">OLs appear and disappear within hours.</w:t>
      </w:r>
    </w:p>
    <w:p>
      <w:pPr>
        <w:pStyle w:val="jrnlVidCaption"/>
      </w:pPr>
      <w:r>
        <w:rPr>
          <w:shd w:val="clear" w:color="" w:fill=""/>
        </w:rPr>
        <w:t xml:space="preserve">Time-lapse live cell analysis of </w:t>
      </w:r>
      <w:r>
        <w:rPr>
          <w:i/>
          <w:iCs/>
          <w:shd w:val="clear" w:color="" w:fill=""/>
        </w:rPr>
        <w:t xml:space="preserve">Fig4</w:t>
      </w:r>
      <w:r>
        <w:rPr>
          <w:i/>
          <w:iCs/>
          <w:vertAlign w:val="superscript"/>
          <w:shd w:val="clear" w:color="" w:fill=""/>
        </w:rPr>
        <w:t xml:space="preserve">-/-</w:t>
      </w:r>
      <w:r>
        <w:rPr>
          <w:shd w:val="clear" w:color="" w:fill=""/>
        </w:rPr>
        <w:t xml:space="preserve"> primary OPC/OLs imaged with an IncuCyte ZOOM microscope. Phase contrast images were taken every 2 hr over a time interval of 60 hr. The majority of </w:t>
      </w:r>
      <w:r>
        <w:rPr>
          <w:i/>
          <w:iCs/>
          <w:shd w:val="clear" w:color="" w:fill=""/>
        </w:rPr>
        <w:t xml:space="preserve">Fig4</w:t>
      </w:r>
      <w:r>
        <w:rPr>
          <w:i/>
          <w:iCs/>
          <w:vertAlign w:val="superscript"/>
          <w:shd w:val="clear" w:color="" w:fill=""/>
        </w:rPr>
        <w:t xml:space="preserve">-/-</w:t>
      </w:r>
      <w:r>
        <w:rPr>
          <w:shd w:val="clear" w:color="" w:fill=""/>
        </w:rPr>
        <w:t xml:space="preserve"> </w:t>
      </w:r>
      <w:r>
        <w:rPr>
          <w:shd w:val="clear" w:color="" w:fill=""/>
        </w:rPr>
        <w:t xml:space="preserve"/>
      </w:r>
      <w:r>
        <w:rPr>
          <w:shd w:val="clear" w:color="" w:fill=""/>
        </w:rPr>
        <w:t xml:space="preserve">cells contain large perinuclear vacuoles. Some of these vacuoles appear and disappear within hours (n = 3). Scale bar = 60 µm.</w:t>
      </w:r>
    </w:p>
    <w:p>
      <w:pPr>
        <w:pStyle w:val="jrnlHead2"/>
      </w:pPr>
      <w:r>
        <w:rPr>
          <w:color w:val="#134985"/>
          <w:sz w:val="46"/>
          <w:szCs w:val="46"/>
          <w:b/>
          <w:shd w:val="clear" w:color="" w:fill=""/>
        </w:rPr>
        <w:t xml:space="preserve">Cell surface derived MAG is trapped in large vacuoles in the LE/Lys compartment in </w:t>
      </w:r>
      <w:r>
        <w:rPr>
          <w:color w:val="#134985"/>
          <w:sz w:val="46"/>
          <w:szCs w:val="46"/>
          <w:b/>
          <w:i/>
          <w:iCs/>
          <w:shd w:val="clear" w:color="" w:fill=""/>
        </w:rPr>
        <w:t xml:space="preserve">Fig4</w:t>
      </w:r>
      <w:r>
        <w:rPr>
          <w:color w:val="#134985"/>
          <w:sz w:val="46"/>
          <w:szCs w:val="46"/>
          <w:b/>
          <w:i/>
          <w:iCs/>
          <w:vertAlign w:val="superscript"/>
          <w:shd w:val="clear" w:color="" w:fill=""/>
        </w:rPr>
        <w:t xml:space="preserve">-/-</w:t>
      </w:r>
      <w:r>
        <w:rPr>
          <w:color w:val="#134985"/>
          <w:sz w:val="46"/>
          <w:szCs w:val="46"/>
          <w:b/>
          <w:shd w:val="clear" w:color="" w:fill=""/>
        </w:rPr>
        <w:t xml:space="preserve"> OLs</w:t>
      </w:r>
    </w:p>
    <w:p>
      <w:pPr>
        <w:pStyle w:val="jrnlSecPara"/>
      </w:pPr>
      <w:r>
        <w:rPr>
          <w:sz w:val="22"/>
          <w:szCs w:val="22"/>
          <w:shd w:val="clear" w:color="" w:fill=""/>
        </w:rPr>
        <w:t xml:space="preserve">In developing OLs, myelin proteins such as MAG and PLP transiently accumulate on the plasma membrane (PM) at the cell soma, prior to undergoing endocytosis and LE/Lys dependent transport to the myelin sheet (</w:t>
      </w:r>
      <w:hyperlink w:anchor="R74" w:history="1">
        <w:r>
          <w:rPr>
            <w:rStyle w:val="jrnlBibRef"/>
          </w:rPr>
          <w:t xml:space="preserve">Winterstein et al., 2008</w:t>
        </w:r>
      </w:hyperlink>
      <w:r>
        <w:rPr>
          <w:sz w:val="22"/>
          <w:szCs w:val="22"/>
          <w:shd w:val="clear" w:color="" w:fill=""/>
        </w:rPr>
        <w:t xml:space="preserve">). To monitor trafficking of MAG, we used antibody tagging in live OL cultures. In wildtype OLs, anti-MAG-Alexa488 binds to MAG on the PM surface, undergoes endocytosis and is targeted to LAMP1</w:t>
      </w:r>
      <w:r>
        <w:rPr>
          <w:sz w:val="22"/>
          <w:szCs w:val="22"/>
          <w:vertAlign w:val="superscript"/>
          <w:shd w:val="clear" w:color="" w:fill=""/>
        </w:rPr>
        <w:t xml:space="preserve">+</w:t>
      </w:r>
      <w:r>
        <w:rPr>
          <w:sz w:val="22"/>
          <w:szCs w:val="22"/>
          <w:shd w:val="clear" w:color="" w:fill=""/>
        </w:rPr>
        <w:t xml:space="preserve"> vesicles in the LE/Lys compartment (</w:t>
      </w:r>
      <w:hyperlink w:anchor="F8-S2" w:history="1">
        <w:r>
          <w:rPr>
            <w:rStyle w:val="jrnlFigRef"/>
          </w:rPr>
          <w:t xml:space="preserve">Figure 8—figure supplement 2B–B”</w:t>
        </w:r>
      </w:hyperlink>
      <w:r>
        <w:rPr>
          <w:sz w:val="22"/>
          <w:szCs w:val="22"/>
          <w:shd w:val="clear" w:color="" w:fill=""/>
        </w:rPr>
        <w:t xml:space="preserve">). In these wildtype cultures, anti-MAG</w:t>
      </w:r>
      <w:r>
        <w:rPr>
          <w:sz w:val="22"/>
          <w:szCs w:val="22"/>
          <w:vertAlign w:val="superscript"/>
          <w:shd w:val="clear" w:color="" w:fill=""/>
        </w:rPr>
        <w:t xml:space="preserve">+ </w:t>
      </w:r>
      <w:r>
        <w:rPr>
          <w:sz w:val="22"/>
          <w:szCs w:val="22"/>
          <w:shd w:val="clear" w:color="" w:fill=""/>
        </w:rPr>
        <w:t xml:space="preserve">vesicles are small, with a median volume of 0.3 ± 0.06 µm</w:t>
      </w:r>
      <w:r>
        <w:rPr>
          <w:sz w:val="22"/>
          <w:szCs w:val="22"/>
          <w:vertAlign w:val="superscript"/>
          <w:shd w:val="clear" w:color="" w:fill=""/>
        </w:rPr>
        <w:t xml:space="preserve">3</w:t>
      </w:r>
      <w:r>
        <w:rPr>
          <w:sz w:val="22"/>
          <w:szCs w:val="22"/>
          <w:shd w:val="clear" w:color="" w:fill=""/>
        </w:rPr>
        <w:t xml:space="preserve">, and partially overlap with LysoTracker</w:t>
      </w:r>
      <w:r>
        <w:rPr>
          <w:sz w:val="22"/>
          <w:szCs w:val="22"/>
          <w:vertAlign w:val="superscript"/>
          <w:shd w:val="clear" w:color="" w:fill=""/>
        </w:rPr>
        <w:t xml:space="preserve">+</w:t>
      </w:r>
      <w:r>
        <w:rPr>
          <w:sz w:val="22"/>
          <w:szCs w:val="22"/>
          <w:shd w:val="clear" w:color="" w:fill=""/>
        </w:rPr>
        <w:t xml:space="preserve"> vesicles (</w:t>
      </w:r>
      <w:hyperlink w:anchor="F8" w:history="1">
        <w:r>
          <w:rPr>
            <w:rStyle w:val="jrnlFigRef"/>
          </w:rPr>
          <w:t xml:space="preserve">Figure 8A–A”</w:t>
        </w:r>
      </w:hyperlink>
      <w:r>
        <w:rPr>
          <w:sz w:val="22"/>
          <w:szCs w:val="22"/>
          <w:shd w:val="clear" w:color="" w:fill=""/>
        </w:rPr>
        <w:t xml:space="preserve">). In contrast,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anti-MAG-Alexa488 is endocytosed and accumulates in LAMP1</w:t>
      </w:r>
      <w:r>
        <w:rPr>
          <w:sz w:val="22"/>
          <w:szCs w:val="22"/>
          <w:vertAlign w:val="superscript"/>
          <w:shd w:val="clear" w:color="" w:fill=""/>
        </w:rPr>
        <w:t xml:space="preserve">+</w:t>
      </w:r>
      <w:r>
        <w:rPr>
          <w:sz w:val="22"/>
          <w:szCs w:val="22"/>
          <w:shd w:val="clear" w:color="" w:fill=""/>
        </w:rPr>
        <w:t xml:space="preserve"> perinuclear vacuoles with greatly enlarged size (≥5 µm</w:t>
      </w:r>
      <w:r>
        <w:rPr>
          <w:sz w:val="22"/>
          <w:szCs w:val="22"/>
          <w:vertAlign w:val="superscript"/>
          <w:shd w:val="clear" w:color="" w:fill=""/>
        </w:rPr>
        <w:t xml:space="preserve">3</w:t>
      </w:r>
      <w:r>
        <w:rPr>
          <w:sz w:val="22"/>
          <w:szCs w:val="22"/>
          <w:shd w:val="clear" w:color="" w:fill=""/>
        </w:rPr>
        <w:t xml:space="preserve">, mean volume 94 ± 41 µm</w:t>
      </w:r>
      <w:r>
        <w:rPr>
          <w:sz w:val="22"/>
          <w:szCs w:val="22"/>
          <w:vertAlign w:val="superscript"/>
          <w:shd w:val="clear" w:color="" w:fill=""/>
        </w:rPr>
        <w:t xml:space="preserve">3</w:t>
      </w:r>
      <w:r>
        <w:rPr>
          <w:sz w:val="22"/>
          <w:szCs w:val="22"/>
          <w:shd w:val="clear" w:color="" w:fill=""/>
        </w:rPr>
        <w:t xml:space="preserve">) and also in smaller MAG</w:t>
      </w:r>
      <w:r>
        <w:rPr>
          <w:sz w:val="22"/>
          <w:szCs w:val="22"/>
          <w:vertAlign w:val="superscript"/>
          <w:shd w:val="clear" w:color="" w:fill=""/>
        </w:rPr>
        <w:t xml:space="preserve">+</w:t>
      </w:r>
      <w:r>
        <w:rPr>
          <w:sz w:val="22"/>
          <w:szCs w:val="22"/>
          <w:shd w:val="clear" w:color="" w:fill=""/>
        </w:rPr>
        <w:t xml:space="preserve">/LAMP1</w:t>
      </w:r>
      <w:r>
        <w:rPr>
          <w:sz w:val="22"/>
          <w:szCs w:val="22"/>
          <w:vertAlign w:val="superscript"/>
          <w:shd w:val="clear" w:color="" w:fill=""/>
        </w:rPr>
        <w:t xml:space="preserve">+</w:t>
      </w:r>
      <w:r>
        <w:rPr>
          <w:sz w:val="22"/>
          <w:szCs w:val="22"/>
          <w:shd w:val="clear" w:color="" w:fill=""/>
        </w:rPr>
        <w:t xml:space="preserve"> vesicles with a median volume of 0.7 ± 0.25 µm</w:t>
      </w:r>
      <w:r>
        <w:rPr>
          <w:sz w:val="22"/>
          <w:szCs w:val="22"/>
          <w:vertAlign w:val="superscript"/>
          <w:shd w:val="clear" w:color="" w:fill=""/>
        </w:rPr>
        <w:t xml:space="preserve">3</w:t>
      </w:r>
      <w:r>
        <w:rPr>
          <w:sz w:val="22"/>
          <w:szCs w:val="22"/>
          <w:shd w:val="clear" w:color="" w:fill=""/>
        </w:rPr>
        <w:t xml:space="preserve">. The average size of all vesicles in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OLs is 1.65 ± 0.32 µm</w:t>
      </w:r>
      <w:r>
        <w:rPr>
          <w:sz w:val="22"/>
          <w:szCs w:val="22"/>
          <w:vertAlign w:val="superscript"/>
          <w:shd w:val="clear" w:color="" w:fill=""/>
        </w:rPr>
        <w:t xml:space="preserve">3</w:t>
      </w:r>
      <w:r>
        <w:rPr>
          <w:sz w:val="22"/>
          <w:szCs w:val="22"/>
          <w:shd w:val="clear" w:color="" w:fill=""/>
        </w:rPr>
        <w:t xml:space="preserve"> (</w:t>
      </w:r>
      <w:hyperlink w:anchor="F8" w:history="1">
        <w:r>
          <w:rPr>
            <w:rStyle w:val="jrnlFigRef"/>
          </w:rPr>
          <w:t xml:space="preserve">Figure 8B–B” and C</w:t>
        </w:r>
      </w:hyperlink>
      <w:r>
        <w:rPr>
          <w:sz w:val="22"/>
          <w:szCs w:val="22"/>
          <w:shd w:val="clear" w:color="" w:fill=""/>
        </w:rPr>
        <w:t xml:space="preserve">, </w:t>
      </w:r>
      <w:hyperlink w:anchor="F8-S2" w:history="1">
        <w:r>
          <w:rPr>
            <w:rStyle w:val="jrnlFigRef"/>
          </w:rPr>
          <w:t xml:space="preserve">Figure 8—figure supplement 2C–C”</w:t>
        </w:r>
      </w:hyperlink>
      <w:r>
        <w:rPr>
          <w:sz w:val="22"/>
          <w:szCs w:val="22"/>
          <w:shd w:val="clear" w:color="" w:fill=""/>
        </w:rPr>
        <w:t xml:space="preserve">). This suggests that independent of </w:t>
      </w:r>
      <w:r>
        <w:rPr>
          <w:sz w:val="22"/>
          <w:szCs w:val="22"/>
          <w:i/>
          <w:iCs/>
          <w:shd w:val="clear" w:color="" w:fill=""/>
        </w:rPr>
        <w:t xml:space="preserve">Fig4</w:t>
      </w:r>
      <w:r>
        <w:rPr>
          <w:sz w:val="22"/>
          <w:szCs w:val="22"/>
          <w:shd w:val="clear" w:color="" w:fill=""/>
        </w:rPr>
        <w:t xml:space="preserve"> genotype, MAG is transported to the PM and is rapidly endocytosed.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large MAG</w:t>
      </w:r>
      <w:r>
        <w:rPr>
          <w:sz w:val="22"/>
          <w:szCs w:val="22"/>
          <w:vertAlign w:val="superscript"/>
          <w:shd w:val="clear" w:color="" w:fill=""/>
        </w:rPr>
        <w:t xml:space="preserve">+</w:t>
      </w:r>
      <w:r>
        <w:rPr>
          <w:sz w:val="22"/>
          <w:szCs w:val="22"/>
          <w:shd w:val="clear" w:color="" w:fill=""/>
        </w:rPr>
        <w:t xml:space="preserve">/LAMP1</w:t>
      </w:r>
      <w:r>
        <w:rPr>
          <w:sz w:val="22"/>
          <w:szCs w:val="22"/>
          <w:vertAlign w:val="superscript"/>
          <w:shd w:val="clear" w:color="" w:fill=""/>
        </w:rPr>
        <w:t xml:space="preserve">+</w:t>
      </w:r>
      <w:r>
        <w:rPr>
          <w:sz w:val="22"/>
          <w:szCs w:val="22"/>
          <w:shd w:val="clear" w:color="" w:fill=""/>
        </w:rPr>
        <w:t xml:space="preserve"> vesicles rarely overlap with LysoTracker staining (</w:t>
      </w:r>
      <w:hyperlink w:anchor="F8" w:history="1">
        <w:r>
          <w:rPr>
            <w:rStyle w:val="jrnlFigRef"/>
          </w:rPr>
          <w:t xml:space="preserve">Figure 8B-8B”</w:t>
        </w:r>
      </w:hyperlink>
      <w:r>
        <w:rPr>
          <w:sz w:val="22"/>
          <w:szCs w:val="22"/>
          <w:shd w:val="clear" w:color="" w:fill=""/>
        </w:rPr>
        <w:t xml:space="preserve">), suggesting that large vesicles may exhibit reduced acidification. As an independent approach to assess whether perturbation of PI(3,5)P</w:t>
      </w:r>
      <w:r>
        <w:rPr>
          <w:sz w:val="22"/>
          <w:szCs w:val="22"/>
          <w:vertAlign w:val="subscript"/>
          <w:shd w:val="clear" w:color="" w:fill=""/>
        </w:rPr>
        <w:t xml:space="preserve">2</w:t>
      </w:r>
      <w:r>
        <w:rPr>
          <w:sz w:val="22"/>
          <w:szCs w:val="22"/>
          <w:shd w:val="clear" w:color="" w:fill=""/>
        </w:rPr>
        <w:t xml:space="preserve"> synthesis causes accumulation of MAG in large perinuclear vacuoles, wildtype OL cultures were treated with 1 µM apilimod, a potent inhibitor of PIKfyve (</w:t>
      </w:r>
      <w:hyperlink w:anchor="R8" w:history="1">
        <w:r>
          <w:rPr>
            <w:rStyle w:val="jrnlBibRef"/>
          </w:rPr>
          <w:t xml:space="preserve">Cai et al., 2013</w:t>
        </w:r>
      </w:hyperlink>
      <w:r>
        <w:rPr>
          <w:sz w:val="22"/>
          <w:szCs w:val="22"/>
          <w:shd w:val="clear" w:color="" w:fill=""/>
        </w:rPr>
        <w:t xml:space="preserve">). Treatment with apilimod for 90–120 min leads to the formation of large perinuclear vacuoles laden with MAG (</w:t>
      </w:r>
      <w:hyperlink w:anchor="F8" w:history="1">
        <w:r>
          <w:rPr>
            <w:rStyle w:val="jrnlFigRef"/>
          </w:rPr>
          <w:t xml:space="preserve">Figure 8D–D”</w:t>
        </w:r>
      </w:hyperlink>
      <w:r>
        <w:rPr>
          <w:sz w:val="22"/>
          <w:szCs w:val="22"/>
          <w:shd w:val="clear" w:color="" w:fill=""/>
        </w:rPr>
        <w:t xml:space="preserve">), similar to those in</w:t>
      </w:r>
      <w:r>
        <w:rPr>
          <w:sz w:val="22"/>
          <w:szCs w:val="22"/>
          <w:i/>
          <w:iCs/>
          <w:shd w:val="clear" w:color="" w:fill=""/>
        </w:rPr>
        <w:t xml:space="preserve"> 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OLs. To evaluate the specificity of the anti-MAG-Alexa488 antibody, experiments were repeated with primary OLs isolated from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pups (</w:t>
      </w:r>
      <w:hyperlink w:anchor="R53" w:history="1">
        <w:r>
          <w:rPr>
            <w:rStyle w:val="jrnlBibRef"/>
          </w:rPr>
          <w:t xml:space="preserve">Pan et al., 2005</w:t>
        </w:r>
      </w:hyperlink>
      <w:r>
        <w:rPr>
          <w:sz w:val="22"/>
          <w:szCs w:val="22"/>
          <w:shd w:val="clear" w:color="" w:fill=""/>
        </w:rPr>
        <w:t xml:space="preserve">). Bath application of anti-MAG-Alexa488 to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OLs treated with vehicle or apilimod did not result in immunostaining, demonstrating that the antibody is specific for MAG (</w:t>
      </w:r>
      <w:hyperlink w:anchor="F8-S3" w:history="1">
        <w:r>
          <w:rPr>
            <w:rStyle w:val="jrnlFigRef"/>
          </w:rPr>
          <w:t xml:space="preserve">Figure 8—figure supplement 3A–D”</w:t>
        </w:r>
      </w:hyperlink>
      <w:r>
        <w:rPr>
          <w:sz w:val="22"/>
          <w:szCs w:val="22"/>
          <w:shd w:val="clear" w:color="" w:fill=""/>
        </w:rPr>
        <w:t xml:space="preserve">). The myelin protein MOG has a different endocytotic fate from MAG, trafficking through recycling endosomes (RE) but not the lysosomal compartment (</w:t>
      </w:r>
      <w:hyperlink w:anchor="R74" w:history="1">
        <w:r>
          <w:rPr>
            <w:rStyle w:val="jrnlBibRef"/>
          </w:rPr>
          <w:t xml:space="preserve">Winterstein et al., 2008</w:t>
        </w:r>
      </w:hyperlink>
      <w:r>
        <w:rPr>
          <w:sz w:val="22"/>
          <w:szCs w:val="22"/>
          <w:shd w:val="clear" w:color="" w:fill=""/>
        </w:rPr>
        <w:t xml:space="preserve">). Simultaneous antibody labeling of cell surface MAG and MOG in live OLs confirmed distinct endocytotic trafficking routes in both </w:t>
      </w:r>
      <w:r>
        <w:rPr>
          <w:sz w:val="22"/>
          <w:szCs w:val="22"/>
          <w:i/>
          <w:iCs/>
          <w:shd w:val="clear" w:color="" w:fill=""/>
        </w:rPr>
        <w:t xml:space="preserve">Fig4</w:t>
      </w:r>
      <w:r>
        <w:rPr>
          <w:sz w:val="22"/>
          <w:szCs w:val="22"/>
          <w:shd w:val="clear" w:color="" w:fill=""/>
        </w:rPr>
        <w:t xml:space="preserve"> control and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cultures. Importantly,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MOG was not present in the enlarged vacuoles that are typically laden with MAG (</w:t>
      </w:r>
      <w:hyperlink w:anchor="F8-S4" w:history="1">
        <w:r>
          <w:rPr>
            <w:rStyle w:val="jrnlFigRef"/>
          </w:rPr>
          <w:t xml:space="preserve">Figure 8—figure supplement 4A–B”</w:t>
        </w:r>
      </w:hyperlink>
      <w:r>
        <w:rPr>
          <w:sz w:val="22"/>
          <w:szCs w:val="22"/>
          <w:shd w:val="clear" w:color="" w:fill=""/>
        </w:rPr>
        <w:t xml:space="preserve">). This suggests that the defect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OLs in trafficking of myelin building blocks from the PM is specific for trafficking through the LE/Lys compartment and does not affect trafficking through the RE.</w:t>
      </w:r>
    </w:p>
    <w:p>
      <w:pPr>
        <w:pStyle w:val="jrnlFigBlock"/>
      </w:pPr>
    </w:p>
    <w:p>
      <w:pPr>
        <w:pStyle w:val="jrnlFigCaption"/>
      </w:pPr>
      <w:bookmarkStart w:id="19" w:name="F8"/>
      <w:bookmarkEnd w:id="19"/>
      <w:r>
        <w:rPr>
          <w:rStyle w:val="label"/>
        </w:rPr>
        <w:t xml:space="preserve">Figure 8.</w:t>
      </w:r>
      <w:r>
        <w:rPr>
          <w:color w:val="#ff8000"/>
          <w:shd w:val="clear" w:color="" w:fill=""/>
        </w:rPr>
        <w:t xml:space="preserve">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MAG accumulates in large perinuclear vacuoles.</w:t>
      </w:r>
    </w:p>
    <w:p>
      <w:pPr>
        <w:pStyle w:val="jrnlFigCaption"/>
      </w:pPr>
      <w:r>
        <w:rPr>
          <w:color w:val="#ff8000"/>
          <w:shd w:val="clear" w:color="" w:fill=""/>
        </w:rPr>
        <w:t xml:space="preserve">Confocal images of live OLs acutely labeled with bath applied anti-MAG-Alexa488 (green) and LysoTracker Deep Red. (</w:t>
      </w:r>
      <w:r>
        <w:rPr>
          <w:rStyle w:val="partLabel"/>
        </w:rPr>
        <w:t xml:space="preserve">A-A’’</w:t>
      </w:r>
      <w:r>
        <w:rPr>
          <w:color w:val="#ff8000"/>
          <w:shd w:val="clear" w:color="" w:fill=""/>
        </w:rPr>
        <w:t xml:space="preserve">) </w:t>
      </w:r>
      <w:r>
        <w:rPr>
          <w:color w:val="#ff8000"/>
          <w:i/>
          <w:iCs/>
          <w:shd w:val="clear" w:color="" w:fill=""/>
        </w:rPr>
        <w:t xml:space="preserve">Fig4 </w:t>
      </w:r>
      <w:r>
        <w:rPr>
          <w:color w:val="#ff8000"/>
          <w:shd w:val="clear" w:color="" w:fill=""/>
        </w:rPr>
        <w:t xml:space="preserve">control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or </w:t>
      </w:r>
      <w:r>
        <w:rPr>
          <w:color w:val="#ff8000"/>
          <w:i/>
          <w:iCs/>
          <w:shd w:val="clear" w:color="" w:fill=""/>
        </w:rPr>
        <w:t xml:space="preserve">Fig4</w:t>
      </w:r>
      <w:r>
        <w:rPr>
          <w:color w:val="#ff8000"/>
          <w:i/>
          <w:iCs/>
          <w:vertAlign w:val="superscript"/>
          <w:shd w:val="clear" w:color="" w:fill=""/>
        </w:rPr>
        <w:t xml:space="preserve">+/-</w:t>
      </w:r>
      <w:r>
        <w:rPr>
          <w:color w:val="#ff8000"/>
          <w:i/>
          <w:iCs/>
          <w:shd w:val="clear" w:color="" w:fill=""/>
        </w:rPr>
        <w:t xml:space="preserve">)</w:t>
      </w:r>
      <w:r>
        <w:rPr>
          <w:color w:val="#ff8000"/>
          <w:shd w:val="clear" w:color="" w:fill=""/>
        </w:rPr>
        <w:t xml:space="preserve"> OLs incubated with anti-MAG-Alexa488 and LysoTracker, single channel and merged images are shown. (</w:t>
      </w:r>
      <w:r>
        <w:rPr>
          <w:rStyle w:val="partLabel"/>
        </w:rPr>
        <w:t xml:space="preserve">B-B”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incubated with anti-MAG-Alexa488 and Lysotracker shows accumulation of MAG in large perinuclear vacuoles (arrows), single channel and merged images are shown. Of note, large perinucler MAG</w:t>
      </w:r>
      <w:r>
        <w:rPr>
          <w:color w:val="#ff8000"/>
          <w:vertAlign w:val="superscript"/>
          <w:shd w:val="clear" w:color="" w:fill=""/>
        </w:rPr>
        <w:t xml:space="preserve">+ </w:t>
      </w:r>
      <w:r>
        <w:rPr>
          <w:color w:val="#ff8000"/>
          <w:shd w:val="clear" w:color="" w:fill=""/>
        </w:rPr>
        <w:t xml:space="preserve">vacuoles do not stain with LysoTracker. (</w:t>
      </w:r>
      <w:r>
        <w:rPr>
          <w:rStyle w:val="partLabel"/>
        </w:rPr>
        <w:t xml:space="preserve">C</w:t>
      </w:r>
      <w:r>
        <w:rPr>
          <w:color w:val="#ff8000"/>
          <w:shd w:val="clear" w:color="" w:fill=""/>
        </w:rPr>
        <w:t xml:space="preserve">) Scatter plot depicting the volume of anti-MAG-Alexa488</w:t>
      </w:r>
      <w:r>
        <w:rPr>
          <w:color w:val="#ff8000"/>
          <w:vertAlign w:val="superscript"/>
          <w:shd w:val="clear" w:color="" w:fill=""/>
        </w:rPr>
        <w:t xml:space="preserve">+ </w:t>
      </w:r>
      <w:r>
        <w:rPr>
          <w:color w:val="#ff8000"/>
          <w:shd w:val="clear" w:color="" w:fill=""/>
        </w:rPr>
        <w:t xml:space="preserve">particles in live </w:t>
      </w:r>
      <w:r>
        <w:rPr>
          <w:color w:val="#ff8000"/>
          <w:i/>
          <w:iCs/>
          <w:shd w:val="clear" w:color="" w:fill=""/>
        </w:rPr>
        <w:t xml:space="preserve">Fig4</w:t>
      </w:r>
      <w:r>
        <w:rPr>
          <w:color w:val="#ff8000"/>
          <w:shd w:val="clear" w:color="" w:fill=""/>
        </w:rPr>
        <w:t xml:space="preserve"> control and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Each dot represents an individual vesicle (n = 4 experiments, 9 cells per genotype). Mean volumes ± SEM are shown. (</w:t>
      </w:r>
      <w:r>
        <w:rPr>
          <w:rStyle w:val="partLabel"/>
        </w:rPr>
        <w:t xml:space="preserve">D-D”</w:t>
      </w:r>
      <w:r>
        <w:rPr>
          <w:color w:val="#ff8000"/>
          <w:shd w:val="clear" w:color="" w:fill=""/>
        </w:rPr>
        <w:t xml:space="preserve">) Wildtype OLs were incubated with anti-MAG-Alexa488 and LysoTracker and then acutely treated with the PIKfyve inhibitor apilimod. MAG accumulates in large perinuclear vacuoles, the majority of which does not stain with LysoTracker (n = 4 for </w:t>
      </w:r>
      <w:r>
        <w:rPr>
          <w:color w:val="#ff8000"/>
          <w:i/>
          <w:iCs/>
          <w:shd w:val="clear" w:color="" w:fill=""/>
        </w:rPr>
        <w:t xml:space="preserve">Fig4</w:t>
      </w:r>
      <w:r>
        <w:rPr>
          <w:color w:val="#ff8000"/>
          <w:shd w:val="clear" w:color="" w:fill=""/>
        </w:rPr>
        <w:t xml:space="preserve"> controls and n = 4 for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cultures). For apilimod treatment, n = 3 independent cultures. Maximum projection confocal z-stack images are shown, scale bar = 10 μm. Further characterization of enlarged perinuclear vacuoles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 cultures, specificity control for the anti-MAG-Alexa488 antibody and distinct trafficking routes of MAG and MOG are shown in </w:t>
      </w:r>
      <w:r>
        <w:rPr>
          <w:rStyle w:val="jrnlFigRef"/>
        </w:rPr>
        <w:t xml:space="preserve">Figure 8—figure supplement 1–3 and 4</w:t>
      </w:r>
      <w:r>
        <w:rPr>
          <w:color w:val="#ff8000"/>
          <w:shd w:val="clear" w:color="" w:fill=""/>
        </w:rPr>
        <w:t xml:space="preserve">.</w:t>
      </w:r>
    </w:p>
    <w:p>
      <w:pPr/>
      <w:r>
        <w:pict>
          <v:shape type="#_x0000_t75" style="width:500px; height:346.57980456026px; margin-left:0px; margin-top:0px; mso-position-horizontal:left; mso-position-vertical:top; mso-position-horizontal-relative:char; mso-position-vertical-relative:line; z-index:-2147483647;">
            <v:imagedata r:id="rId76" o:title=""/>
          </v:shape>
        </w:pict>
      </w:r>
    </w:p>
    <w:p>
      <w:pPr>
        <w:pStyle w:val="jrnlFigBlock"/>
      </w:pPr>
    </w:p>
    <w:p>
      <w:pPr>
        <w:pStyle w:val="jrnlFigCaption"/>
      </w:pPr>
      <w:bookmarkStart w:id="20" w:name="F8-S1"/>
      <w:bookmarkEnd w:id="20"/>
      <w:r>
        <w:rPr>
          <w:rStyle w:val="label"/>
        </w:rPr>
        <w:t xml:space="preserve">Figure 8—figure supplement 1.</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OLs show enlarged perinuclear vacuoles that stain positive for LAMP1.</w:t>
      </w:r>
    </w:p>
    <w:p>
      <w:pPr>
        <w:pStyle w:val="jrnlFigCaption"/>
      </w:pPr>
      <w:r>
        <w:rPr>
          <w:color w:val="#ff8000"/>
          <w:shd w:val="clear" w:color="" w:fill=""/>
        </w:rPr>
        <w:t xml:space="preserve">Confocal images of (</w:t>
      </w:r>
      <w:r>
        <w:rPr>
          <w:rStyle w:val="partLabel"/>
        </w:rPr>
        <w:t xml:space="preserve">A-A”</w:t>
      </w:r>
      <w:r>
        <w:rPr>
          <w:color w:val="#ff8000"/>
          <w:shd w:val="clear" w:color="" w:fill=""/>
        </w:rPr>
        <w:t xml:space="preserve">) </w:t>
      </w:r>
      <w:r>
        <w:rPr>
          <w:color w:val="#ff8000"/>
          <w:i/>
          <w:iCs/>
          <w:shd w:val="clear" w:color="" w:fill=""/>
        </w:rPr>
        <w:t xml:space="preserve">Fig4</w:t>
      </w:r>
      <w:r>
        <w:rPr>
          <w:color w:val="#ff8000"/>
          <w:shd w:val="clear" w:color="" w:fill=""/>
        </w:rPr>
        <w:t xml:space="preserve"> control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or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and (</w:t>
      </w:r>
      <w:r>
        <w:rPr>
          <w:rStyle w:val="partLabel"/>
        </w:rPr>
        <w:t xml:space="preserve">B-B”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OPCs cultured for two days in the presence of PDGF, fixed and double-stained with anti-LAMP1 and anti-PDGFRα antibodies. TO-PRO-3 dye was added to stain nuclei. Few OPCs (&lt;20%)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cultures showed enlarged LAMP1</w:t>
      </w:r>
      <w:r>
        <w:rPr>
          <w:color w:val="#ff8000"/>
          <w:vertAlign w:val="superscript"/>
          <w:shd w:val="clear" w:color="" w:fill=""/>
        </w:rPr>
        <w:t xml:space="preserve">+</w:t>
      </w:r>
      <w:r>
        <w:rPr>
          <w:color w:val="#ff8000"/>
          <w:shd w:val="clear" w:color="" w:fill=""/>
        </w:rPr>
        <w:t xml:space="preserve"> vesicles (white arrows). (</w:t>
      </w:r>
      <w:r>
        <w:rPr>
          <w:rStyle w:val="partLabel"/>
        </w:rPr>
        <w:t xml:space="preserve">C-D’’</w:t>
      </w:r>
      <w:r>
        <w:rPr>
          <w:color w:val="#ff8000"/>
          <w:shd w:val="clear" w:color="" w:fill=""/>
        </w:rPr>
        <w:t xml:space="preserve">) Confocal images of (</w:t>
      </w:r>
      <w:r>
        <w:rPr>
          <w:rStyle w:val="partLabel"/>
        </w:rPr>
        <w:t xml:space="preserve">C-C”</w:t>
      </w:r>
      <w:r>
        <w:rPr>
          <w:color w:val="#ff8000"/>
          <w:shd w:val="clear" w:color="" w:fill=""/>
        </w:rPr>
        <w:t xml:space="preserve">) </w:t>
      </w:r>
      <w:r>
        <w:rPr>
          <w:color w:val="#ff8000"/>
          <w:i/>
          <w:iCs/>
          <w:shd w:val="clear" w:color="" w:fill=""/>
        </w:rPr>
        <w:t xml:space="preserve">Fig4</w:t>
      </w:r>
      <w:r>
        <w:rPr>
          <w:color w:val="#ff8000"/>
          <w:shd w:val="clear" w:color="" w:fill=""/>
        </w:rPr>
        <w:t xml:space="preserve"> control and (</w:t>
      </w:r>
      <w:r>
        <w:rPr>
          <w:rStyle w:val="partLabel"/>
        </w:rPr>
        <w:t xml:space="preserve">D-D”</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after 4 days in T3 containing differentiation medium. Cultures were fixed and double-stained with anti-LAMP1 and anti-MAG antibodies. TO-PRO-3 dye was added to stain nuclei.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cultures, the majority of OLs (&gt;65%) showed multiple large perinuclear vacuoles that were double-positive for LAMP1</w:t>
      </w:r>
      <w:r>
        <w:rPr>
          <w:color w:val="#ff8000"/>
          <w:shd w:val="clear" w:color="" w:fill=""/>
        </w:rPr>
        <w:t xml:space="preserve"/>
      </w:r>
      <w:r>
        <w:rPr>
          <w:color w:val="#ff8000"/>
          <w:shd w:val="clear" w:color="" w:fill=""/>
        </w:rPr>
        <w:t xml:space="preserve">and MAG (white arrows). Observations were made in 4 independent experiments per culture condition. Scale bar, </w:t>
      </w:r>
      <w:r>
        <w:rPr>
          <w:rStyle w:val="partLabel"/>
        </w:rPr>
        <w:t xml:space="preserve">A-D”</w:t>
      </w:r>
      <w:r>
        <w:rPr>
          <w:color w:val="#ff8000"/>
          <w:shd w:val="clear" w:color="" w:fill=""/>
        </w:rPr>
        <w:t xml:space="preserve"> = 10 μm.</w:t>
      </w:r>
    </w:p>
    <w:p>
      <w:pPr/>
      <w:r>
        <w:pict>
          <v:shape type="#_x0000_t75" style="width:500px; height:642.34527687296px; margin-left:0px; margin-top:0px; mso-position-horizontal:left; mso-position-vertical:top; mso-position-horizontal-relative:char; mso-position-vertical-relative:line; z-index:-2147483647;">
            <v:imagedata r:id="rId77" o:title=""/>
          </v:shape>
        </w:pict>
      </w:r>
    </w:p>
    <w:p>
      <w:pPr>
        <w:pStyle w:val="jrnlFigBlock"/>
      </w:pPr>
    </w:p>
    <w:p>
      <w:pPr>
        <w:pStyle w:val="jrnlFigCaption"/>
      </w:pPr>
      <w:bookmarkStart w:id="21" w:name="F8-S2"/>
      <w:bookmarkEnd w:id="21"/>
      <w:r>
        <w:rPr>
          <w:rStyle w:val="label"/>
        </w:rPr>
        <w:t xml:space="preserve">Figure 8—figure supplement 2.</w:t>
      </w:r>
      <w:r>
        <w:rPr>
          <w:color w:val="#ff8000"/>
          <w:shd w:val="clear" w:color="" w:fill=""/>
        </w:rPr>
        <w:t xml:space="preserve"> In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PM derived MAG is transported to enlarged vesicles in the LE/Lys compartment.</w:t>
      </w:r>
    </w:p>
    <w:p>
      <w:pPr>
        <w:pStyle w:val="jrnlFigCaption"/>
      </w:pPr>
      <w:r>
        <w:rPr>
          <w:color w:val="#ff8000"/>
          <w:shd w:val="clear" w:color="" w:fill=""/>
        </w:rPr>
        <w:t xml:space="preserve">Representative confocal images of (</w:t>
      </w:r>
      <w:r>
        <w:rPr>
          <w:rStyle w:val="partLabel"/>
        </w:rPr>
        <w:t xml:space="preserve">A</w:t>
      </w:r>
      <w:r>
        <w:rPr>
          <w:color w:val="#ff8000"/>
          <w:shd w:val="clear" w:color="" w:fill=""/>
        </w:rPr>
        <w:t xml:space="preserve">) </w:t>
      </w:r>
      <w:r>
        <w:rPr>
          <w:color w:val="#ff8000"/>
          <w:i/>
          <w:iCs/>
          <w:shd w:val="clear" w:color="" w:fill=""/>
        </w:rPr>
        <w:t xml:space="preserve">Fig4</w:t>
      </w:r>
      <w:r>
        <w:rPr>
          <w:color w:val="#ff8000"/>
          <w:shd w:val="clear" w:color="" w:fill=""/>
        </w:rPr>
        <w:t xml:space="preserve"> control OLs and (</w:t>
      </w:r>
      <w:r>
        <w:rPr>
          <w:rStyle w:val="partLabel"/>
        </w:rPr>
        <w:t xml:space="preserve">A’</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transfected with a </w:t>
      </w:r>
      <w:r>
        <w:rPr>
          <w:color w:val="#ff8000"/>
          <w:i/>
          <w:iCs/>
          <w:shd w:val="clear" w:color="" w:fill=""/>
        </w:rPr>
        <w:t xml:space="preserve">Rab7-YFP</w:t>
      </w:r>
      <w:r>
        <w:rPr>
          <w:color w:val="#ff8000"/>
          <w:shd w:val="clear" w:color="" w:fill=""/>
        </w:rPr>
        <w:t xml:space="preserve"> expression construct. Large perinuclear Rab7-YFP</w:t>
      </w:r>
      <w:r>
        <w:rPr>
          <w:color w:val="#ff8000"/>
          <w:vertAlign w:val="superscript"/>
          <w:shd w:val="clear" w:color="" w:fill=""/>
        </w:rPr>
        <w:t xml:space="preserve">+</w:t>
      </w:r>
      <w:r>
        <w:rPr>
          <w:color w:val="#ff8000"/>
          <w:shd w:val="clear" w:color="" w:fill=""/>
        </w:rPr>
        <w:t xml:space="preserve"> vesicular structures are observed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t>
      </w:r>
      <w:r>
        <w:rPr>
          <w:color w:val="#ff8000"/>
          <w:shd w:val="clear" w:color="" w:fill=""/>
        </w:rPr>
        <w:t xml:space="preserve"/>
      </w:r>
      <w:r>
        <w:rPr>
          <w:color w:val="#ff8000"/>
          <w:shd w:val="clear" w:color="" w:fill=""/>
        </w:rPr>
        <w:t xml:space="preserve">OLs (arrows). Scale bar = 20 μm. Confocal images of (</w:t>
      </w:r>
      <w:r>
        <w:rPr>
          <w:rStyle w:val="partLabel"/>
        </w:rPr>
        <w:t xml:space="preserve">B-B”</w:t>
      </w:r>
      <w:r>
        <w:rPr>
          <w:color w:val="#ff8000"/>
          <w:shd w:val="clear" w:color="" w:fill=""/>
        </w:rPr>
        <w:t xml:space="preserve">) </w:t>
      </w:r>
      <w:r>
        <w:rPr>
          <w:color w:val="#ff8000"/>
          <w:i/>
          <w:iCs/>
          <w:shd w:val="clear" w:color="" w:fill=""/>
        </w:rPr>
        <w:t xml:space="preserve">Fig4</w:t>
      </w:r>
      <w:r>
        <w:rPr>
          <w:color w:val="#ff8000"/>
          <w:shd w:val="clear" w:color="" w:fill=""/>
        </w:rPr>
        <w:t xml:space="preserve"> control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or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and (</w:t>
      </w:r>
      <w:r>
        <w:rPr>
          <w:rStyle w:val="partLabel"/>
        </w:rPr>
        <w:t xml:space="preserve">C-C”</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 cultures transfected with a </w:t>
      </w:r>
      <w:r>
        <w:rPr>
          <w:color w:val="#ff8000"/>
          <w:i/>
          <w:iCs/>
          <w:shd w:val="clear" w:color="" w:fill=""/>
        </w:rPr>
        <w:t xml:space="preserve">LAMP1-mCherry</w:t>
      </w:r>
      <w:r>
        <w:rPr>
          <w:color w:val="#ff8000"/>
          <w:shd w:val="clear" w:color="" w:fill=""/>
        </w:rPr>
        <w:t xml:space="preserve"> expression construct and incubated in bath applied anti-MAG-Alexa488 antibody. (</w:t>
      </w:r>
      <w:r>
        <w:rPr>
          <w:rStyle w:val="partLabel"/>
        </w:rPr>
        <w:t xml:space="preserve">B”</w:t>
      </w:r>
      <w:r>
        <w:rPr>
          <w:color w:val="#ff8000"/>
          <w:shd w:val="clear" w:color="" w:fill=""/>
        </w:rPr>
        <w:t xml:space="preserve">) In </w:t>
      </w:r>
      <w:r>
        <w:rPr>
          <w:color w:val="#ff8000"/>
          <w:i/>
          <w:iCs/>
          <w:shd w:val="clear" w:color="" w:fill=""/>
        </w:rPr>
        <w:t xml:space="preserve">Fig4</w:t>
      </w:r>
      <w:r>
        <w:rPr>
          <w:color w:val="#ff8000"/>
          <w:shd w:val="clear" w:color="" w:fill=""/>
        </w:rPr>
        <w:t xml:space="preserve"> control cultures MAG is localized to LAMP1</w:t>
      </w:r>
      <w:r>
        <w:rPr>
          <w:color w:val="#ff8000"/>
          <w:vertAlign w:val="superscript"/>
          <w:shd w:val="clear" w:color="" w:fill=""/>
        </w:rPr>
        <w:t xml:space="preserve">+</w:t>
      </w:r>
      <w:r>
        <w:rPr>
          <w:color w:val="#ff8000"/>
          <w:shd w:val="clear" w:color="" w:fill=""/>
        </w:rPr>
        <w:t xml:space="preserve"> vesicles with a diameter of less than 1 µm. (</w:t>
      </w:r>
      <w:r>
        <w:rPr>
          <w:rStyle w:val="partLabel"/>
        </w:rPr>
        <w:t xml:space="preserve">C”</w:t>
      </w:r>
      <w:r>
        <w:rPr>
          <w:color w:val="#ff8000"/>
          <w:shd w:val="clear" w:color="" w:fill=""/>
        </w:rPr>
        <w:t xml:space="preserve">)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cultures, MAG labeling is frequently observed in enlarged perinuclear and LAMP1</w:t>
      </w:r>
      <w:r>
        <w:rPr>
          <w:color w:val="#ff8000"/>
          <w:vertAlign w:val="superscript"/>
          <w:shd w:val="clear" w:color="" w:fill=""/>
        </w:rPr>
        <w:t xml:space="preserve">+</w:t>
      </w:r>
      <w:r>
        <w:rPr>
          <w:color w:val="#ff8000"/>
          <w:shd w:val="clear" w:color="" w:fill=""/>
        </w:rPr>
        <w:t xml:space="preserve"> vesicles (arrows). Scale bar = 20 μm.</w:t>
      </w:r>
    </w:p>
    <w:p>
      <w:pPr/>
      <w:r>
        <w:pict>
          <v:shape type="#_x0000_t75" style="width:500px; height:629.64169381107px; margin-left:0px; margin-top:0px; mso-position-horizontal:left; mso-position-vertical:top; mso-position-horizontal-relative:char; mso-position-vertical-relative:line; z-index:-2147483647;">
            <v:imagedata r:id="rId78" o:title=""/>
          </v:shape>
        </w:pict>
      </w:r>
    </w:p>
    <w:p>
      <w:pPr>
        <w:pStyle w:val="jrnlFigBlock"/>
      </w:pPr>
    </w:p>
    <w:p>
      <w:pPr>
        <w:pStyle w:val="jrnlFigCaption"/>
      </w:pPr>
      <w:bookmarkStart w:id="22" w:name="F8-S3"/>
      <w:bookmarkEnd w:id="22"/>
      <w:r>
        <w:rPr>
          <w:rStyle w:val="label"/>
        </w:rPr>
        <w:t xml:space="preserve">Figure 8—figure supplement 3.</w:t>
      </w:r>
      <w:r>
        <w:rPr>
          <w:color w:val="#ff8000"/>
          <w:shd w:val="clear" w:color="" w:fill=""/>
        </w:rPr>
        <w:t xml:space="preserve"> Specificity control for anti-MAG-Alexa488 antibody.</w:t>
      </w:r>
    </w:p>
    <w:p>
      <w:pPr>
        <w:pStyle w:val="jrnlFigCaption"/>
      </w:pPr>
      <w:r>
        <w:rPr>
          <w:color w:val="#ff8000"/>
          <w:shd w:val="clear" w:color="" w:fill=""/>
        </w:rPr>
        <w:t xml:space="preserve">Live-cell imaging of primary OLs prepared from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and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pups following bath application of anti-MAG-Alexa488 (green) and LysoTracker Deep Red. Representative confocal Z-stack images are shown. (</w:t>
      </w:r>
      <w:r>
        <w:rPr>
          <w:rStyle w:val="partLabel"/>
        </w:rPr>
        <w:t xml:space="preserve">A-A”</w:t>
      </w:r>
      <w:r>
        <w:rPr>
          <w:color w:val="#ff8000"/>
          <w:shd w:val="clear" w:color="" w:fill=""/>
        </w:rPr>
        <w:t xml:space="preserve">) Anti-MAG-488 labeling of intracellular vesicles is robust in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OLs. (</w:t>
      </w:r>
      <w:r>
        <w:rPr>
          <w:rStyle w:val="partLabel"/>
        </w:rPr>
        <w:t xml:space="preserve">B-B”</w:t>
      </w:r>
      <w:r>
        <w:rPr>
          <w:color w:val="#ff8000"/>
          <w:shd w:val="clear" w:color="" w:fill=""/>
        </w:rPr>
        <w:t xml:space="preserve">) No signal is detected in parallel processed </w:t>
      </w:r>
      <w:r>
        <w:rPr>
          <w:color w:val="#ff8000"/>
          <w:i/>
          <w:iCs/>
          <w:shd w:val="clear" w:color="" w:fill=""/>
        </w:rPr>
        <w:t xml:space="preserve">Mag</w:t>
      </w:r>
      <w:r>
        <w:rPr>
          <w:color w:val="#ff8000"/>
          <w:vertAlign w:val="superscript"/>
          <w:shd w:val="clear" w:color="" w:fill=""/>
        </w:rPr>
        <w:t xml:space="preserve">-/- </w:t>
      </w:r>
      <w:r>
        <w:rPr>
          <w:color w:val="#ff8000"/>
          <w:shd w:val="clear" w:color="" w:fill=""/>
        </w:rPr>
        <w:t xml:space="preserve">OLs. Independent of </w:t>
      </w:r>
      <w:r>
        <w:rPr>
          <w:color w:val="#ff8000"/>
          <w:i/>
          <w:iCs/>
          <w:shd w:val="clear" w:color="" w:fill=""/>
        </w:rPr>
        <w:t xml:space="preserve">MAG</w:t>
      </w:r>
      <w:r>
        <w:rPr>
          <w:color w:val="#ff8000"/>
          <w:shd w:val="clear" w:color="" w:fill=""/>
        </w:rPr>
        <w:t xml:space="preserve"> genotype, prominent LysoTracker staining is observed. (</w:t>
      </w:r>
      <w:r>
        <w:rPr>
          <w:rStyle w:val="partLabel"/>
        </w:rPr>
        <w:t xml:space="preserve">C-D’’</w:t>
      </w:r>
      <w:r>
        <w:rPr>
          <w:color w:val="#ff8000"/>
          <w:shd w:val="clear" w:color="" w:fill=""/>
        </w:rPr>
        <w:t xml:space="preserve">) To rule out the possibility that large vacuoles are non-specifically labeled by anti-MAG-Alexa488,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and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OL cultures were treated with the PIKfyve kinase inhibitor apilimod. Apilimod leads to accumulation of enlarged perinuclear vacuoles in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and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cultures. (</w:t>
      </w:r>
      <w:r>
        <w:rPr>
          <w:rStyle w:val="partLabel"/>
        </w:rPr>
        <w:t xml:space="preserve">C-C’’</w:t>
      </w:r>
      <w:r>
        <w:rPr>
          <w:color w:val="#ff8000"/>
          <w:shd w:val="clear" w:color="" w:fill=""/>
        </w:rPr>
        <w:t xml:space="preserve">) In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cultures, vacuoles are strongly labeled with anti-MAG-Alexa488. (</w:t>
      </w:r>
      <w:r>
        <w:rPr>
          <w:rStyle w:val="partLabel"/>
        </w:rPr>
        <w:t xml:space="preserve">D-D’’</w:t>
      </w:r>
      <w:r>
        <w:rPr>
          <w:color w:val="#ff8000"/>
          <w:shd w:val="clear" w:color="" w:fill=""/>
        </w:rPr>
        <w:t xml:space="preserve">) In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cultures, no labeling with anti-MAG-Alexa488 was observed. Scale bar in </w:t>
      </w:r>
      <w:r>
        <w:rPr>
          <w:rStyle w:val="partLabel"/>
        </w:rPr>
        <w:t xml:space="preserve">A-D”</w:t>
      </w:r>
      <w:r>
        <w:rPr>
          <w:color w:val="#ff8000"/>
          <w:shd w:val="clear" w:color="" w:fill=""/>
        </w:rPr>
        <w:t xml:space="preserve"> = 7.5 µm.</w:t>
      </w:r>
    </w:p>
    <w:p>
      <w:pPr/>
      <w:r>
        <w:pict>
          <v:shape type="#_x0000_t75" style="width:500px; height:624.10423452769px; margin-left:0px; margin-top:0px; mso-position-horizontal:left; mso-position-vertical:top; mso-position-horizontal-relative:char; mso-position-vertical-relative:line; z-index:-2147483647;">
            <v:imagedata r:id="rId79" o:title=""/>
          </v:shape>
        </w:pict>
      </w:r>
    </w:p>
    <w:p>
      <w:pPr>
        <w:pStyle w:val="jrnlFigBlock"/>
      </w:pPr>
    </w:p>
    <w:p/>
    <w:p>
      <w:pPr>
        <w:pStyle w:val="jrnlFigCaption"/>
      </w:pPr>
      <w:bookmarkStart w:id="23" w:name="F8-S4"/>
      <w:bookmarkEnd w:id="23"/>
      <w:r>
        <w:rPr>
          <w:rStyle w:val="label"/>
        </w:rPr>
        <w:t xml:space="preserve">Figure 8—figure supplement 4.</w:t>
      </w:r>
      <w:r>
        <w:rPr>
          <w:color w:val="#ff8000"/>
          <w:shd w:val="clear" w:color="" w:fill=""/>
        </w:rPr>
        <w:t xml:space="preserve"> Live imaging of primary OLs reveals distinct trafficking routes for PM-derived MAG and MOG.</w:t>
      </w:r>
    </w:p>
    <w:p>
      <w:pPr>
        <w:pStyle w:val="jrnlFigCaption"/>
      </w:pPr>
      <w:r>
        <w:rPr>
          <w:color w:val="#ff8000"/>
          <w:shd w:val="clear" w:color="" w:fill=""/>
        </w:rPr>
        <w:t xml:space="preserve">Confocal images of (</w:t>
      </w:r>
      <w:r>
        <w:rPr>
          <w:rStyle w:val="partLabel"/>
        </w:rPr>
        <w:t xml:space="preserve">A-A”</w:t>
      </w:r>
      <w:r>
        <w:rPr>
          <w:color w:val="#ff8000"/>
          <w:shd w:val="clear" w:color="" w:fill=""/>
        </w:rPr>
        <w:t xml:space="preserve">) </w:t>
      </w:r>
      <w:r>
        <w:rPr>
          <w:color w:val="#ff8000"/>
          <w:i/>
          <w:iCs/>
          <w:shd w:val="clear" w:color="" w:fill=""/>
        </w:rPr>
        <w:t xml:space="preserve">Fig4</w:t>
      </w:r>
      <w:r>
        <w:rPr>
          <w:color w:val="#ff8000"/>
          <w:shd w:val="clear" w:color="" w:fill=""/>
        </w:rPr>
        <w:t xml:space="preserve"> control and (</w:t>
      </w:r>
      <w:r>
        <w:rPr>
          <w:rStyle w:val="partLabel"/>
        </w:rPr>
        <w:t xml:space="preserve">B-B”</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simultaneously incubated with anti-MAG-Alexa488 and anti-MOG-Alexa555 antibodies. Independent of </w:t>
      </w:r>
      <w:r>
        <w:rPr>
          <w:color w:val="#ff8000"/>
          <w:i/>
          <w:iCs/>
          <w:shd w:val="clear" w:color="" w:fill=""/>
        </w:rPr>
        <w:t xml:space="preserve">Fig4</w:t>
      </w:r>
      <w:r>
        <w:rPr>
          <w:color w:val="#ff8000"/>
          <w:shd w:val="clear" w:color="" w:fill=""/>
        </w:rPr>
        <w:t xml:space="preserve"> genotype, there is little overlap among MAG</w:t>
      </w:r>
      <w:r>
        <w:rPr>
          <w:color w:val="#ff8000"/>
          <w:vertAlign w:val="superscript"/>
          <w:shd w:val="clear" w:color="" w:fill=""/>
        </w:rPr>
        <w:t xml:space="preserve">+</w:t>
      </w:r>
      <w:r>
        <w:rPr>
          <w:color w:val="#ff8000"/>
          <w:shd w:val="clear" w:color="" w:fill=""/>
        </w:rPr>
        <w:t xml:space="preserve"> (green) and MOG</w:t>
      </w:r>
      <w:r>
        <w:rPr>
          <w:color w:val="#ff8000"/>
          <w:vertAlign w:val="superscript"/>
          <w:shd w:val="clear" w:color="" w:fill=""/>
        </w:rPr>
        <w:t xml:space="preserve">+</w:t>
      </w:r>
      <w:r>
        <w:rPr>
          <w:color w:val="#ff8000"/>
          <w:shd w:val="clear" w:color="" w:fill=""/>
        </w:rPr>
        <w:t xml:space="preserve"> (red) structures.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enlarged MAG</w:t>
      </w:r>
      <w:r>
        <w:rPr>
          <w:color w:val="#ff8000"/>
          <w:vertAlign w:val="superscript"/>
          <w:shd w:val="clear" w:color="" w:fill=""/>
        </w:rPr>
        <w:t xml:space="preserve">+</w:t>
      </w:r>
      <w:r>
        <w:rPr>
          <w:color w:val="#ff8000"/>
          <w:shd w:val="clear" w:color="" w:fill=""/>
        </w:rPr>
        <w:t xml:space="preserve"> vesicular structures (arrows) are MOG</w:t>
      </w:r>
      <w:r>
        <w:rPr>
          <w:color w:val="#ff8000"/>
          <w:vertAlign w:val="superscript"/>
          <w:shd w:val="clear" w:color="" w:fill=""/>
        </w:rPr>
        <w:t xml:space="preserve">-</w:t>
      </w:r>
      <w:r>
        <w:rPr>
          <w:color w:val="#ff8000"/>
          <w:shd w:val="clear" w:color="" w:fill=""/>
        </w:rPr>
        <w:t xml:space="preserve">. Scale bar </w:t>
      </w:r>
      <w:r>
        <w:rPr>
          <w:rStyle w:val="partLabel"/>
        </w:rPr>
        <w:t xml:space="preserve">A-B’</w:t>
      </w:r>
      <w:r>
        <w:rPr>
          <w:color w:val="#ff8000"/>
          <w:shd w:val="clear" w:color="" w:fill=""/>
        </w:rPr>
        <w:t xml:space="preserve"> = 7.5 µm.</w:t>
      </w:r>
    </w:p>
    <w:p>
      <w:pPr/>
      <w:r>
        <w:pict>
          <v:shape type="#_x0000_t75" style="width:500px; height:350.0352858151px; margin-left:0px; margin-top:0px; mso-position-horizontal:left; mso-position-vertical:top; mso-position-horizontal-relative:char; mso-position-vertical-relative:line; z-index:-2147483647;">
            <v:imagedata r:id="rId80" o:title=""/>
          </v:shape>
        </w:pict>
      </w:r>
    </w:p>
    <w:p>
      <w:pPr>
        <w:pStyle w:val="jrnlHead2"/>
      </w:pPr>
      <w:r>
        <w:rPr>
          <w:color w:val="#134985"/>
          <w:sz w:val="46"/>
          <w:szCs w:val="46"/>
          <w:b/>
          <w:i/>
          <w:iCs/>
          <w:shd w:val="clear" w:color="" w:fill=""/>
        </w:rPr>
        <w:t xml:space="preserve">Fig4</w:t>
      </w:r>
      <w:r>
        <w:rPr>
          <w:color w:val="#134985"/>
          <w:sz w:val="46"/>
          <w:szCs w:val="46"/>
          <w:b/>
          <w:i/>
          <w:iCs/>
          <w:vertAlign w:val="superscript"/>
          <w:shd w:val="clear" w:color="" w:fill=""/>
        </w:rPr>
        <w:t xml:space="preserve">-/-</w:t>
      </w:r>
      <w:r>
        <w:rPr>
          <w:color w:val="#134985"/>
          <w:sz w:val="46"/>
          <w:szCs w:val="46"/>
          <w:b/>
          <w:shd w:val="clear" w:color="" w:fill=""/>
        </w:rPr>
        <w:t xml:space="preserve"> </w:t>
      </w:r>
      <w:r>
        <w:rPr>
          <w:color w:val="#134985"/>
          <w:sz w:val="46"/>
          <w:szCs w:val="46"/>
          <w:b/>
          <w:shd w:val="clear" w:color="" w:fill=""/>
        </w:rPr>
        <w:t xml:space="preserve"/>
      </w:r>
      <w:r>
        <w:rPr>
          <w:color w:val="#134985"/>
          <w:sz w:val="46"/>
          <w:szCs w:val="46"/>
          <w:b/>
          <w:shd w:val="clear" w:color="" w:fill=""/>
        </w:rPr>
        <w:t xml:space="preserve">OLs display impaired MAG trafficking through the LE/Lys compartment</w:t>
      </w:r>
    </w:p>
    <w:p>
      <w:pPr>
        <w:pStyle w:val="jrnlSecPara"/>
      </w:pPr>
      <w:r>
        <w:rPr>
          <w:sz w:val="22"/>
          <w:szCs w:val="22"/>
          <w:shd w:val="clear" w:color="" w:fill=""/>
        </w:rPr>
        <w:t xml:space="preserve">The perinuclear location and large size of MAG</w:t>
      </w:r>
      <w:r>
        <w:rPr>
          <w:sz w:val="22"/>
          <w:szCs w:val="22"/>
          <w:vertAlign w:val="superscript"/>
          <w:shd w:val="clear" w:color="" w:fill=""/>
        </w:rPr>
        <w:t xml:space="preserve">+</w:t>
      </w:r>
      <w:r>
        <w:rPr>
          <w:sz w:val="22"/>
          <w:szCs w:val="22"/>
          <w:shd w:val="clear" w:color="" w:fill=""/>
        </w:rPr>
        <w:t xml:space="preserve"> vacuoles suggests that their mobility may be compromised, potentially leading to impaired trafficking of MAG and other myelin building blocks transported via the LE/Lys route. To explore this possibility, we assessed movement of MAG</w:t>
      </w:r>
      <w:r>
        <w:rPr>
          <w:sz w:val="22"/>
          <w:szCs w:val="22"/>
          <w:vertAlign w:val="superscript"/>
          <w:shd w:val="clear" w:color="" w:fill=""/>
        </w:rPr>
        <w:t xml:space="preserve">+</w:t>
      </w:r>
      <w:r>
        <w:rPr>
          <w:sz w:val="22"/>
          <w:szCs w:val="22"/>
          <w:shd w:val="clear" w:color="" w:fill=""/>
        </w:rPr>
        <w:t xml:space="preserve"> vesicles in live OLs using time-lapse imaging (</w:t>
      </w:r>
      <w:hyperlink w:anchor="F9" w:history="1">
        <w:r>
          <w:rPr>
            <w:rStyle w:val="jrnlFigRef"/>
          </w:rPr>
          <w:t xml:space="preserve">Figure 9A–B’</w:t>
        </w:r>
      </w:hyperlink>
      <w:r>
        <w:rPr>
          <w:sz w:val="22"/>
          <w:szCs w:val="22"/>
          <w:shd w:val="clear" w:color="" w:fill=""/>
        </w:rPr>
        <w:t xml:space="preserve">). Small vesicles labeled with anti-MAG-Alexa488 are observed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primary OLs, with average volumes of 0.3 µm</w:t>
      </w:r>
      <w:r>
        <w:rPr>
          <w:sz w:val="22"/>
          <w:szCs w:val="22"/>
          <w:vertAlign w:val="superscript"/>
          <w:shd w:val="clear" w:color="" w:fill=""/>
        </w:rPr>
        <w:t xml:space="preserve">3</w:t>
      </w:r>
      <w:r>
        <w:rPr>
          <w:sz w:val="22"/>
          <w:szCs w:val="22"/>
          <w:shd w:val="clear" w:color="" w:fill=""/>
        </w:rPr>
        <w:t xml:space="preserve"> and 0.7 µm</w:t>
      </w:r>
      <w:r>
        <w:rPr>
          <w:sz w:val="22"/>
          <w:szCs w:val="22"/>
          <w:vertAlign w:val="superscript"/>
          <w:shd w:val="clear" w:color="" w:fill=""/>
        </w:rPr>
        <w:t xml:space="preserve">3</w:t>
      </w:r>
      <w:r>
        <w:rPr>
          <w:sz w:val="22"/>
          <w:szCs w:val="22"/>
          <w:shd w:val="clear" w:color="" w:fill=""/>
        </w:rPr>
        <w:t xml:space="preserve">, respectively. The average velocity of these 'normal-sized' vesicles is comparable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cells: 0.09 ± 0.01 µm/s and 0.07 ± 0.01 µm/s, respectively (</w:t>
      </w:r>
      <w:hyperlink w:anchor="F9" w:history="1">
        <w:r>
          <w:rPr>
            <w:rStyle w:val="jrnlFigRef"/>
          </w:rPr>
          <w:t xml:space="preserve">Figure 9C</w:t>
        </w:r>
      </w:hyperlink>
      <w:r>
        <w:rPr>
          <w:sz w:val="22"/>
          <w:szCs w:val="22"/>
          <w:shd w:val="clear" w:color="" w:fill=""/>
        </w:rPr>
        <w:t xml:space="preserve">). The large MAG</w:t>
      </w:r>
      <w:r>
        <w:rPr>
          <w:sz w:val="22"/>
          <w:szCs w:val="22"/>
          <w:vertAlign w:val="superscript"/>
          <w:shd w:val="clear" w:color="" w:fill=""/>
        </w:rPr>
        <w:t xml:space="preserve">+</w:t>
      </w:r>
      <w:r>
        <w:rPr>
          <w:sz w:val="22"/>
          <w:szCs w:val="22"/>
          <w:shd w:val="clear" w:color="" w:fill=""/>
        </w:rPr>
        <w:t xml:space="preserve"> vesicles in the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OLs with an average volume of 94 ± 41 µm</w:t>
      </w:r>
      <w:r>
        <w:rPr>
          <w:sz w:val="22"/>
          <w:szCs w:val="22"/>
          <w:vertAlign w:val="superscript"/>
          <w:shd w:val="clear" w:color="" w:fill=""/>
        </w:rPr>
        <w:t xml:space="preserve">3</w:t>
      </w:r>
      <w:r>
        <w:rPr>
          <w:sz w:val="22"/>
          <w:szCs w:val="22"/>
          <w:shd w:val="clear" w:color="" w:fill=""/>
        </w:rPr>
        <w:t xml:space="preserve"> are more stationery, with an average velocity of 0.033 ± 0.005 µm/s (</w:t>
      </w:r>
      <w:hyperlink w:anchor="F9" w:history="1">
        <w:r>
          <w:rPr>
            <w:rStyle w:val="jrnlFigRef"/>
          </w:rPr>
          <w:t xml:space="preserve">Figure 9C</w:t>
        </w:r>
      </w:hyperlink>
      <w:r>
        <w:rPr>
          <w:sz w:val="22"/>
          <w:szCs w:val="22"/>
          <w:shd w:val="clear" w:color="" w:fill=""/>
        </w:rPr>
        <w:t xml:space="preserve">), and they fail to reach the nascent myelin sheet. These data suggest that trafficking of MAG and other LE/Lys dependent myelin building blocks is impaired in the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Collectively, these studies indicate that PI(3,5)P</w:t>
      </w:r>
      <w:r>
        <w:rPr>
          <w:sz w:val="22"/>
          <w:szCs w:val="22"/>
          <w:vertAlign w:val="subscript"/>
          <w:shd w:val="clear" w:color="" w:fill=""/>
        </w:rPr>
        <w:t xml:space="preserve">2</w:t>
      </w:r>
      <w:r>
        <w:rPr>
          <w:sz w:val="22"/>
          <w:szCs w:val="22"/>
          <w:shd w:val="clear" w:color="" w:fill=""/>
        </w:rPr>
        <w:t xml:space="preserve"> is critical for myelin protein trafficking through the LE/Lys compartment in developing OLs.</w:t>
      </w:r>
    </w:p>
    <w:p>
      <w:pPr>
        <w:pStyle w:val="jrnlFigBlock"/>
      </w:pPr>
    </w:p>
    <w:p/>
    <w:p>
      <w:pPr>
        <w:pStyle w:val="jrnlFigCaption"/>
      </w:pPr>
      <w:bookmarkStart w:id="24" w:name="F9"/>
      <w:bookmarkEnd w:id="24"/>
      <w:r>
        <w:rPr>
          <w:rStyle w:val="label"/>
        </w:rPr>
        <w:t xml:space="preserve">Figure 9.</w:t>
      </w:r>
      <w:r>
        <w:rPr>
          <w:color w:val="#ff8000"/>
          <w:shd w:val="clear" w:color="" w:fill=""/>
        </w:rPr>
        <w:t xml:space="preserve">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vesicular trafficking through the LE/Lys compartment is defective.</w:t>
      </w:r>
    </w:p>
    <w:p>
      <w:pPr>
        <w:pStyle w:val="jrnlFigCaption"/>
      </w:pPr>
      <w:r>
        <w:rPr>
          <w:color w:val="#ff8000"/>
          <w:shd w:val="clear" w:color="" w:fill=""/>
        </w:rPr>
        <w:t xml:space="preserve">Representative confocal images of live, anti-MAG-Alex488 labeled (</w:t>
      </w:r>
      <w:r>
        <w:rPr>
          <w:rStyle w:val="partLabel"/>
        </w:rPr>
        <w:t xml:space="preserve">A</w:t>
      </w:r>
      <w:r>
        <w:rPr>
          <w:color w:val="#ff8000"/>
          <w:shd w:val="clear" w:color="" w:fill=""/>
        </w:rPr>
        <w:t xml:space="preserve">) </w:t>
      </w:r>
      <w:r>
        <w:rPr>
          <w:color w:val="#ff8000"/>
          <w:i/>
          <w:iCs/>
          <w:shd w:val="clear" w:color="" w:fill=""/>
        </w:rPr>
        <w:t xml:space="preserve">Fig4</w:t>
      </w:r>
      <w:r>
        <w:rPr>
          <w:color w:val="#ff8000"/>
          <w:shd w:val="clear" w:color="" w:fill=""/>
        </w:rPr>
        <w:t xml:space="preserve"> control OLs and (</w:t>
      </w:r>
      <w:r>
        <w:rPr>
          <w:rStyle w:val="partLabel"/>
        </w:rPr>
        <w:t xml:space="preserve">A’</w:t>
      </w:r>
      <w:r>
        <w:rPr>
          <w:color w:val="#ff8000"/>
          <w:shd w:val="clear" w:color="" w:fill=""/>
        </w:rPr>
        <w:t xml:space="preserve">)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Time-lapse imaging was used to track movement of MAG</w:t>
      </w:r>
      <w:r>
        <w:rPr>
          <w:color w:val="#ff8000"/>
          <w:vertAlign w:val="superscript"/>
          <w:shd w:val="clear" w:color="" w:fill=""/>
        </w:rPr>
        <w:t xml:space="preserve">+</w:t>
      </w:r>
      <w:r>
        <w:rPr>
          <w:color w:val="#ff8000"/>
          <w:shd w:val="clear" w:color="" w:fill=""/>
        </w:rPr>
        <w:t xml:space="preserve"> vesicles. (</w:t>
      </w:r>
      <w:r>
        <w:rPr>
          <w:rStyle w:val="partLabel"/>
        </w:rPr>
        <w:t xml:space="preserve">B</w:t>
      </w:r>
      <w:r>
        <w:rPr>
          <w:color w:val="#ff8000"/>
          <w:shd w:val="clear" w:color="" w:fill=""/>
        </w:rPr>
        <w:t xml:space="preserve">) Using Imaris software, MAG</w:t>
      </w:r>
      <w:r>
        <w:rPr>
          <w:color w:val="#ff8000"/>
          <w:vertAlign w:val="superscript"/>
          <w:shd w:val="clear" w:color="" w:fill=""/>
        </w:rPr>
        <w:t xml:space="preserve">+</w:t>
      </w:r>
      <w:r>
        <w:rPr>
          <w:color w:val="#ff8000"/>
          <w:shd w:val="clear" w:color="" w:fill=""/>
        </w:rPr>
        <w:t xml:space="preserve"> vesicles were labeled with pink spheres and vesicular movement was tracked (yellow lines) in </w:t>
      </w:r>
      <w:r>
        <w:rPr>
          <w:color w:val="#ff8000"/>
          <w:i/>
          <w:iCs/>
          <w:shd w:val="clear" w:color="" w:fill=""/>
        </w:rPr>
        <w:t xml:space="preserve">Fig4</w:t>
      </w:r>
      <w:r>
        <w:rPr>
          <w:color w:val="#ff8000"/>
          <w:shd w:val="clear" w:color="" w:fill=""/>
        </w:rPr>
        <w:t xml:space="preserve"> control cultures. (</w:t>
      </w:r>
      <w:r>
        <w:rPr>
          <w:rStyle w:val="partLabel"/>
        </w:rPr>
        <w:t xml:space="preserve">B’</w:t>
      </w:r>
      <w:r>
        <w:rPr>
          <w:color w:val="#ff8000"/>
          <w:shd w:val="clear" w:color="" w:fill=""/>
        </w:rPr>
        <w:t xml:space="preserve">) Imaris software was used to track movement of large vesicles (white color) and small vesicles (purple color) in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tracks of individual vesicles are shown. (</w:t>
      </w:r>
      <w:r>
        <w:rPr>
          <w:rStyle w:val="partLabel"/>
        </w:rPr>
        <w:t xml:space="preserve">C</w:t>
      </w:r>
      <w:r>
        <w:rPr>
          <w:color w:val="#ff8000"/>
          <w:shd w:val="clear" w:color="" w:fill=""/>
        </w:rPr>
        <w:t xml:space="preserve">) Quantification of mean velocity of MAG</w:t>
      </w:r>
      <w:r>
        <w:rPr>
          <w:color w:val="#ff8000"/>
          <w:vertAlign w:val="superscript"/>
          <w:shd w:val="clear" w:color="" w:fill=""/>
        </w:rPr>
        <w:t xml:space="preserve">+</w:t>
      </w:r>
      <w:r>
        <w:rPr>
          <w:color w:val="#ff8000"/>
          <w:shd w:val="clear" w:color="" w:fill=""/>
        </w:rPr>
        <w:t xml:space="preserve"> vesicles in </w:t>
      </w:r>
      <w:r>
        <w:rPr>
          <w:color w:val="#ff8000"/>
          <w:i/>
          <w:iCs/>
          <w:shd w:val="clear" w:color="" w:fill=""/>
        </w:rPr>
        <w:t xml:space="preserve">Fig4</w:t>
      </w:r>
      <w:r>
        <w:rPr>
          <w:color w:val="#ff8000"/>
          <w:shd w:val="clear" w:color="" w:fill=""/>
        </w:rPr>
        <w:t xml:space="preserve"> control OLs and </w:t>
      </w:r>
      <w:r>
        <w:rPr>
          <w:color w:val="#ff8000"/>
          <w:i/>
          <w:iCs/>
          <w:shd w:val="clear" w:color="" w:fill=""/>
        </w:rPr>
        <w:t xml:space="preserve">Fig4</w:t>
      </w:r>
      <w:r>
        <w:rPr>
          <w:color w:val="#ff8000"/>
          <w:i/>
          <w:iCs/>
          <w:vertAlign w:val="superscript"/>
          <w:shd w:val="clear" w:color="" w:fill=""/>
        </w:rPr>
        <w:t xml:space="preserve">-/- </w:t>
      </w:r>
      <w:r>
        <w:rPr>
          <w:color w:val="#ff8000"/>
          <w:shd w:val="clear" w:color="" w:fill=""/>
        </w:rPr>
        <w:t xml:space="preserve"/>
      </w:r>
      <w:r>
        <w:rPr>
          <w:color w:val="#ff8000"/>
          <w:shd w:val="clear" w:color="" w:fill=""/>
        </w:rPr>
        <w:t xml:space="preserve">OLs. In </w:t>
      </w:r>
      <w:r>
        <w:rPr>
          <w:color w:val="#ff8000"/>
          <w:i/>
          <w:iCs/>
          <w:shd w:val="clear" w:color="" w:fill=""/>
        </w:rPr>
        <w:t xml:space="preserve">Fig4</w:t>
      </w:r>
      <w:r>
        <w:rPr>
          <w:color w:val="#ff8000"/>
          <w:i/>
          <w:iCs/>
          <w:vertAlign w:val="superscript"/>
          <w:shd w:val="clear" w:color="" w:fill=""/>
        </w:rPr>
        <w:t xml:space="preserve">-/-</w:t>
      </w:r>
      <w:r>
        <w:rPr>
          <w:color w:val="#ff8000"/>
          <w:shd w:val="clear" w:color="" w:fill=""/>
        </w:rPr>
        <w:t xml:space="preserve"> OLs, movement of small vesicles (0.7 µm</w:t>
      </w:r>
      <w:r>
        <w:rPr>
          <w:color w:val="#ff8000"/>
          <w:vertAlign w:val="superscript"/>
          <w:shd w:val="clear" w:color="" w:fill=""/>
        </w:rPr>
        <w:t xml:space="preserve">3</w:t>
      </w:r>
      <w:r>
        <w:rPr>
          <w:color w:val="#ff8000"/>
          <w:shd w:val="clear" w:color="" w:fill=""/>
        </w:rPr>
        <w:t xml:space="preserve">) and large vesicles (94 µm</w:t>
      </w:r>
      <w:r>
        <w:rPr>
          <w:color w:val="#ff8000"/>
          <w:vertAlign w:val="superscript"/>
          <w:shd w:val="clear" w:color="" w:fill=""/>
        </w:rPr>
        <w:t xml:space="preserve">3</w:t>
      </w:r>
      <w:r>
        <w:rPr>
          <w:color w:val="#ff8000"/>
          <w:shd w:val="clear" w:color="" w:fill=""/>
        </w:rPr>
        <w:t xml:space="preserve">) was assessed separately. The velocity is shown as mean value ± SEM. N = 4 independent experiments and a total of 9 cells per genotype were analyzed. One-way ANOVA with Dunnett posthoc, ***p= 0.001. (n.s. = not significant).</w:t>
      </w:r>
    </w:p>
    <w:p>
      <w:pPr/>
      <w:r>
        <w:pict>
          <v:shape type="#_x0000_t75" style="width:500px; height:526.05863192182px; margin-left:0px; margin-top:0px; mso-position-horizontal:left; mso-position-vertical:top; mso-position-horizontal-relative:char; mso-position-vertical-relative:line; z-index:-2147483647;">
            <v:imagedata r:id="rId82" o:title=""/>
          </v:shape>
        </w:pict>
      </w:r>
    </w:p>
    <w:p>
      <w:pPr>
        <w:pStyle w:val="jrnlHead2"/>
      </w:pPr>
      <w:r>
        <w:rPr>
          <w:color w:val="#134985"/>
          <w:sz w:val="46"/>
          <w:szCs w:val="46"/>
          <w:b/>
          <w:shd w:val="clear" w:color="" w:fill=""/>
        </w:rPr>
        <w:t xml:space="preserve">PI(3,5)P</w:t>
      </w:r>
      <w:r>
        <w:rPr>
          <w:color w:val="#134985"/>
          <w:sz w:val="46"/>
          <w:szCs w:val="46"/>
          <w:b/>
          <w:vertAlign w:val="subscript"/>
          <w:shd w:val="clear" w:color="" w:fill=""/>
        </w:rPr>
        <w:t xml:space="preserve">2</w:t>
      </w:r>
      <w:r>
        <w:rPr>
          <w:color w:val="#134985"/>
          <w:sz w:val="46"/>
          <w:szCs w:val="46"/>
          <w:b/>
          <w:shd w:val="clear" w:color="" w:fill=""/>
        </w:rPr>
        <w:t xml:space="preserve"> is important for myelin membrane trafficking in live brain slices</w:t>
      </w:r>
    </w:p>
    <w:p>
      <w:pPr>
        <w:pStyle w:val="jrnlSecPara"/>
      </w:pPr>
      <w:r>
        <w:rPr>
          <w:sz w:val="22"/>
          <w:szCs w:val="22"/>
          <w:shd w:val="clear" w:color="" w:fill=""/>
        </w:rPr>
        <w:t xml:space="preserve">Inter-cellular communication is critical for proper development of the axo-glial unit. To extend the studies of myelin protein trafficking to a system that contains intact axo-glial units, we prepared acute forebrain slices from P10-P14 mice and kept them in oxygenated artificial cerebrospinal fluid. Trafficking of MAG was monitored by bath application of mouse anti-MAG-Alexa555 for 2 hr at 32°C. To distinguish between endocytosed MAG and PM localized MAG, brain slices were fixed and incubated with a secondary anti-mouse-Alexa488 conjugated antibody under non-permeabilizing conditions. Endocytosed MAG containing vesicles were prominently found in OL perinuclear regions and along cellular processes that form the myelin internode (</w:t>
      </w:r>
      <w:hyperlink w:anchor="F10" w:history="1">
        <w:r>
          <w:rPr>
            <w:rStyle w:val="jrnlFigRef"/>
          </w:rPr>
          <w:t xml:space="preserve">Figure 10A–A”</w:t>
        </w:r>
      </w:hyperlink>
      <w:r>
        <w:rPr>
          <w:sz w:val="22"/>
          <w:szCs w:val="22"/>
          <w:shd w:val="clear" w:color="" w:fill=""/>
        </w:rPr>
        <w:t xml:space="preserve">). Only a small fraction of MAG is labeled with both antibodies, and thus localized to the PM on the cell surface (</w:t>
      </w:r>
      <w:hyperlink w:anchor="F10" w:history="1">
        <w:r>
          <w:rPr>
            <w:rStyle w:val="jrnlFigRef"/>
          </w:rPr>
          <w:t xml:space="preserve">Figure 10A–A”</w:t>
        </w:r>
      </w:hyperlink>
      <w:r>
        <w:rPr>
          <w:sz w:val="22"/>
          <w:szCs w:val="22"/>
          <w:shd w:val="clear" w:color="" w:fill=""/>
        </w:rPr>
        <w:t xml:space="preserve">). To visualize cells in the OL lineage, we repeated MAG trafficking studies with brain slices from the </w:t>
      </w:r>
      <w:r>
        <w:rPr>
          <w:sz w:val="22"/>
          <w:szCs w:val="22"/>
          <w:i/>
          <w:iCs/>
          <w:shd w:val="clear" w:color="" w:fill=""/>
        </w:rPr>
        <w:t xml:space="preserve">ROSA-LacZ/EGFP,Olig2Cre</w:t>
      </w:r>
      <w:r>
        <w:rPr>
          <w:sz w:val="22"/>
          <w:szCs w:val="22"/>
          <w:shd w:val="clear" w:color="" w:fill=""/>
        </w:rPr>
        <w:t xml:space="preserve"> reporter mouse. Vesicular MAG labeling was abundant in EGFP</w:t>
      </w:r>
      <w:r>
        <w:rPr>
          <w:sz w:val="22"/>
          <w:szCs w:val="22"/>
          <w:vertAlign w:val="superscript"/>
          <w:shd w:val="clear" w:color="" w:fill=""/>
        </w:rPr>
        <w:t xml:space="preserve">+</w:t>
      </w:r>
      <w:r>
        <w:rPr>
          <w:sz w:val="22"/>
          <w:szCs w:val="22"/>
          <w:shd w:val="clear" w:color="" w:fill=""/>
        </w:rPr>
        <w:t xml:space="preserve"> cells, indicating that endocytosis of PM localized MAG does occur in cells of the OL-lineage and vesicular labeling is not the result of nonspecific antibody uptake by microglia or other cell types (</w:t>
      </w:r>
      <w:hyperlink w:anchor="F10-S1" w:history="1">
        <w:r>
          <w:rPr>
            <w:rStyle w:val="jrnlFigRef"/>
          </w:rPr>
          <w:t xml:space="preserve">Figure 10—figure supplement 1A–C</w:t>
        </w:r>
      </w:hyperlink>
      <w:r>
        <w:rPr>
          <w:sz w:val="22"/>
          <w:szCs w:val="22"/>
          <w:shd w:val="clear" w:color="" w:fill=""/>
        </w:rPr>
        <w:t xml:space="preserve">). To control for antibody specificity, brain slices from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mice were processed in parallel and revealed no significant labeling (</w:t>
      </w:r>
      <w:hyperlink w:anchor="F10-S1" w:history="1">
        <w:r>
          <w:rPr>
            <w:rStyle w:val="jrnlFigRef"/>
          </w:rPr>
          <w:t xml:space="preserve">Figure 10—figure supplement 1D–F</w:t>
        </w:r>
      </w:hyperlink>
      <w:r>
        <w:rPr>
          <w:sz w:val="22"/>
          <w:szCs w:val="22"/>
          <w:shd w:val="clear" w:color="" w:fill=""/>
        </w:rPr>
        <w:t xml:space="preserve">). Thus, acute brain slices provide an opportunity to study myelin protein trafficking in live tissue. To assess whether PI(3,5)P</w:t>
      </w:r>
      <w:r>
        <w:rPr>
          <w:sz w:val="22"/>
          <w:szCs w:val="22"/>
          <w:vertAlign w:val="subscript"/>
          <w:shd w:val="clear" w:color="" w:fill=""/>
        </w:rPr>
        <w:t xml:space="preserve">2</w:t>
      </w:r>
      <w:r>
        <w:rPr>
          <w:sz w:val="22"/>
          <w:szCs w:val="22"/>
          <w:shd w:val="clear" w:color="" w:fill=""/>
        </w:rPr>
        <w:t xml:space="preserve"> is required for endocytosis and trafficking of PM derived MAG in live brain tissue, the experiment was repeated with forebrain slices prepared from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 </w:t>
      </w:r>
      <w:r>
        <w:rPr>
          <w:sz w:val="22"/>
          <w:szCs w:val="22"/>
          <w:shd w:val="clear" w:color="" w:fill=""/>
        </w:rPr>
        <w:t xml:space="preserve">pups. Strikingly, in the absence of PI(3,5)P</w:t>
      </w:r>
      <w:r>
        <w:rPr>
          <w:sz w:val="22"/>
          <w:szCs w:val="22"/>
          <w:vertAlign w:val="subscript"/>
          <w:shd w:val="clear" w:color="" w:fill=""/>
        </w:rPr>
        <w:t xml:space="preserve">2</w:t>
      </w:r>
      <w:r>
        <w:rPr>
          <w:sz w:val="22"/>
          <w:szCs w:val="22"/>
          <w:shd w:val="clear" w:color="" w:fill=""/>
        </w:rPr>
        <w:t xml:space="preserve">, MAG</w:t>
      </w:r>
      <w:r>
        <w:rPr>
          <w:sz w:val="22"/>
          <w:szCs w:val="22"/>
          <w:vertAlign w:val="superscript"/>
          <w:shd w:val="clear" w:color="" w:fill=""/>
        </w:rPr>
        <w:t xml:space="preserve">+</w:t>
      </w:r>
      <w:r>
        <w:rPr>
          <w:sz w:val="22"/>
          <w:szCs w:val="22"/>
          <w:shd w:val="clear" w:color="" w:fill=""/>
        </w:rPr>
        <w:t xml:space="preserve"> labeling was restricted to abnormal perinuclear accumulations, and trafficking to cell processes was virtually absent (</w:t>
      </w:r>
      <w:hyperlink w:anchor="F10" w:history="1">
        <w:r>
          <w:rPr>
            <w:rStyle w:val="jrnlFigRef"/>
          </w:rPr>
          <w:t xml:space="preserve">Figure 10B’–B”</w:t>
        </w:r>
      </w:hyperlink>
      <w:r>
        <w:rPr>
          <w:sz w:val="22"/>
          <w:szCs w:val="22"/>
          <w:shd w:val="clear" w:color="" w:fill=""/>
        </w:rPr>
        <w:t xml:space="preserve">). The data demonstrate that in brain slices, as well as cultured cells, PI(3,5)P</w:t>
      </w:r>
      <w:r>
        <w:rPr>
          <w:sz w:val="22"/>
          <w:szCs w:val="22"/>
          <w:vertAlign w:val="subscript"/>
          <w:shd w:val="clear" w:color="" w:fill=""/>
        </w:rPr>
        <w:t xml:space="preserve">2</w:t>
      </w:r>
      <w:r>
        <w:rPr>
          <w:sz w:val="22"/>
          <w:szCs w:val="22"/>
          <w:shd w:val="clear" w:color="" w:fill=""/>
        </w:rPr>
        <w:t xml:space="preserve"> is required for proper membrane trafficking from the PM through the LE/Lys compartment.</w:t>
      </w:r>
    </w:p>
    <w:p>
      <w:pPr>
        <w:pStyle w:val="jrnlFigBlock"/>
      </w:pPr>
    </w:p>
    <w:p>
      <w:pPr>
        <w:pStyle w:val="jrnlFigCaption"/>
      </w:pPr>
      <w:bookmarkStart w:id="25" w:name="F10"/>
      <w:bookmarkEnd w:id="25"/>
      <w:r>
        <w:rPr>
          <w:rStyle w:val="label"/>
        </w:rPr>
        <w:t xml:space="preserve">Figure 10.</w:t>
      </w:r>
      <w:r>
        <w:rPr>
          <w:color w:val="#ff8000"/>
          <w:shd w:val="clear" w:color="" w:fill=""/>
        </w:rPr>
        <w:t xml:space="preserve"> Impaired trafficking of MAG in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brain slices.</w:t>
      </w:r>
    </w:p>
    <w:p>
      <w:pPr>
        <w:pStyle w:val="jrnlFigCaption"/>
      </w:pPr>
      <w:r>
        <w:rPr>
          <w:color w:val="#ff8000"/>
          <w:shd w:val="clear" w:color="" w:fill=""/>
        </w:rPr>
        <w:t xml:space="preserve">Confocal images of acute brain slices in oxygenated ACSF treated with bath-applied anti-MAG-Alexa555 antibody, fixed and stained with anti-mouse-Alexa488 secondary antibody to distinguish between endocytosed MAG (red) and PM localized MAG (green). (</w:t>
      </w:r>
      <w:r>
        <w:rPr>
          <w:rStyle w:val="partLabel"/>
        </w:rPr>
        <w:t xml:space="preserve">A</w:t>
      </w:r>
      <w:r>
        <w:rPr>
          <w:color w:val="#ff8000"/>
          <w:shd w:val="clear" w:color="" w:fill=""/>
        </w:rPr>
        <w:t xml:space="preserve">) OLs in the striatum of </w:t>
      </w:r>
      <w:r>
        <w:rPr>
          <w:color w:val="#ff8000"/>
          <w:i/>
          <w:iCs/>
          <w:shd w:val="clear" w:color="" w:fill=""/>
        </w:rPr>
        <w:t xml:space="preserve">Pikfyve</w:t>
      </w:r>
      <w:r>
        <w:rPr>
          <w:color w:val="#ff8000"/>
          <w:shd w:val="clear" w:color="" w:fill=""/>
        </w:rPr>
        <w:t xml:space="preserve"> control mice (P13) show punctate MAG labeling in the cell soma (arrows) and along processes that form internodes. Only few MAG</w:t>
      </w:r>
      <w:r>
        <w:rPr>
          <w:color w:val="#ff8000"/>
          <w:vertAlign w:val="superscript"/>
          <w:shd w:val="clear" w:color="" w:fill=""/>
        </w:rPr>
        <w:t xml:space="preserve">+</w:t>
      </w:r>
      <w:r>
        <w:rPr>
          <w:color w:val="#ff8000"/>
          <w:shd w:val="clear" w:color="" w:fill=""/>
        </w:rPr>
        <w:t xml:space="preserve"> structures are also stained with anti-mouse-Alexa488, and thus, localized on the PM. (</w:t>
      </w:r>
      <w:r>
        <w:rPr>
          <w:rStyle w:val="partLabel"/>
        </w:rPr>
        <w:t xml:space="preserve">B-B”</w:t>
      </w:r>
      <w:r>
        <w:rPr>
          <w:color w:val="#ff8000"/>
          <w:shd w:val="clear" w:color="" w:fill=""/>
        </w:rPr>
        <w:t xml:space="preserve">) Limited perinuclear MAG labeling is observed in the </w:t>
      </w:r>
      <w:r>
        <w:rPr>
          <w:color w:val="#ff8000"/>
          <w:i/>
          <w:iCs/>
          <w:shd w:val="clear" w:color="" w:fill=""/>
        </w:rPr>
        <w:t xml:space="preserve">Pikfyve</w:t>
      </w:r>
      <w:r>
        <w:rPr>
          <w:color w:val="#ff8000"/>
          <w:i/>
          <w:iCs/>
          <w:vertAlign w:val="superscript"/>
          <w:shd w:val="clear" w:color="" w:fill=""/>
        </w:rPr>
        <w:t xml:space="preserve">flox/flox</w:t>
      </w:r>
      <w:r>
        <w:rPr>
          <w:color w:val="#ff8000"/>
          <w:i/>
          <w:iCs/>
          <w:shd w:val="clear" w:color="" w:fill=""/>
        </w:rPr>
        <w:t xml:space="preserve">,Olig2Cre</w:t>
      </w:r>
      <w:r>
        <w:rPr>
          <w:color w:val="#ff8000"/>
          <w:shd w:val="clear" w:color="" w:fill=""/>
        </w:rPr>
        <w:t xml:space="preserve"> striatum. Many MAG</w:t>
      </w:r>
      <w:r>
        <w:rPr>
          <w:color w:val="#ff8000"/>
          <w:vertAlign w:val="superscript"/>
          <w:shd w:val="clear" w:color="" w:fill=""/>
        </w:rPr>
        <w:t xml:space="preserve">+</w:t>
      </w:r>
      <w:r>
        <w:rPr>
          <w:color w:val="#ff8000"/>
          <w:shd w:val="clear" w:color="" w:fill=""/>
        </w:rPr>
        <w:t xml:space="preserve"> structures are labeled red and green, and thus localized to the PM, however intracellular MAG is observed in some cells. Scale bar = 20 µm. Small inset shows a 3D view of the two cells labeled with arrows (</w:t>
      </w:r>
      <w:r>
        <w:rPr>
          <w:rStyle w:val="partLabel"/>
        </w:rPr>
        <w:t xml:space="preserve">B-B”</w:t>
      </w:r>
      <w:r>
        <w:rPr>
          <w:color w:val="#ff8000"/>
          <w:shd w:val="clear" w:color="" w:fill=""/>
        </w:rPr>
        <w:t xml:space="preserve">). MAG</w:t>
      </w:r>
      <w:r>
        <w:rPr>
          <w:color w:val="#ff8000"/>
          <w:vertAlign w:val="superscript"/>
          <w:shd w:val="clear" w:color="" w:fill=""/>
        </w:rPr>
        <w:t xml:space="preserve">+</w:t>
      </w:r>
      <w:r>
        <w:rPr>
          <w:color w:val="#ff8000"/>
          <w:shd w:val="clear" w:color="" w:fill=""/>
        </w:rPr>
        <w:t xml:space="preserve"> vesicles (red) only partially overlap with PM localized MAG (green). Alexa488</w:t>
      </w:r>
      <w:r>
        <w:rPr>
          <w:color w:val="#ff8000"/>
          <w:vertAlign w:val="superscript"/>
          <w:shd w:val="clear" w:color="" w:fill=""/>
        </w:rPr>
        <w:t xml:space="preserve">+</w:t>
      </w:r>
      <w:r>
        <w:rPr>
          <w:color w:val="#ff8000"/>
          <w:shd w:val="clear" w:color="" w:fill=""/>
        </w:rPr>
        <w:t xml:space="preserve"> isosurface transparency is adjusted to 50% to demonstrate intracellular Alexa555</w:t>
      </w:r>
      <w:r>
        <w:rPr>
          <w:color w:val="#ff8000"/>
          <w:vertAlign w:val="superscript"/>
          <w:shd w:val="clear" w:color="" w:fill=""/>
        </w:rPr>
        <w:t xml:space="preserve">+</w:t>
      </w:r>
      <w:r>
        <w:rPr>
          <w:color w:val="#ff8000"/>
          <w:shd w:val="clear" w:color="" w:fill=""/>
        </w:rPr>
        <w:t xml:space="preserve"> (red) and LiveNuc 647</w:t>
      </w:r>
      <w:r>
        <w:rPr>
          <w:color w:val="#ff8000"/>
          <w:vertAlign w:val="superscript"/>
          <w:shd w:val="clear" w:color="" w:fill=""/>
        </w:rPr>
        <w:t xml:space="preserve">+</w:t>
      </w:r>
      <w:r>
        <w:rPr>
          <w:color w:val="#ff8000"/>
          <w:shd w:val="clear" w:color="" w:fill=""/>
        </w:rPr>
        <w:t xml:space="preserve"> (blue) structures. Scale bar = 10 µm. To directly demonstrate that anti-MAG antibody labeled cells are OLs, parallel experiments were carried out with brain slices of </w:t>
      </w:r>
      <w:r>
        <w:rPr>
          <w:color w:val="#ff8000"/>
          <w:i/>
          <w:iCs/>
          <w:shd w:val="clear" w:color="" w:fill=""/>
        </w:rPr>
        <w:t xml:space="preserve">LacZ/EGFP,Olig2Cre</w:t>
      </w:r>
      <w:r>
        <w:rPr>
          <w:color w:val="#ff8000"/>
          <w:shd w:val="clear" w:color="" w:fill=""/>
        </w:rPr>
        <w:t xml:space="preserve"> reporter mice. Anti-MAG antibody specificity is demonstrated with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slices in </w:t>
      </w:r>
      <w:hyperlink w:anchor="F10-S1" w:history="1">
        <w:r>
          <w:rPr>
            <w:rStyle w:val="jrnlFigRef"/>
          </w:rPr>
          <w:t xml:space="preserve">Figure 10—figure supplement 1</w:t>
        </w:r>
      </w:hyperlink>
      <w:r>
        <w:rPr>
          <w:color w:val="#ff8000"/>
          <w:shd w:val="clear" w:color="" w:fill=""/>
        </w:rPr>
        <w:t xml:space="preserve">.</w:t>
      </w:r>
    </w:p>
    <w:p>
      <w:pPr/>
      <w:r>
        <w:pict>
          <v:shape type="#_x0000_t75" style="width:500px; height:346.57980456026px; margin-left:0px; margin-top:0px; mso-position-horizontal:left; mso-position-vertical:top; mso-position-horizontal-relative:char; mso-position-vertical-relative:line; z-index:-2147483647;">
            <v:imagedata r:id="rId85" o:title=""/>
          </v:shape>
        </w:pict>
      </w:r>
    </w:p>
    <w:p>
      <w:pPr>
        <w:pStyle w:val="jrnlFigBlock"/>
      </w:pPr>
    </w:p>
    <w:p/>
    <w:p>
      <w:pPr>
        <w:pStyle w:val="jrnlFigCaption"/>
      </w:pPr>
      <w:bookmarkStart w:id="26" w:name="F10-S1"/>
      <w:bookmarkEnd w:id="26"/>
      <w:r>
        <w:rPr>
          <w:rStyle w:val="label"/>
        </w:rPr>
        <w:t xml:space="preserve">Figure 10—figure supplement 1.</w:t>
      </w:r>
      <w:r>
        <w:rPr>
          <w:color w:val="#ff8000"/>
          <w:shd w:val="clear" w:color="" w:fill=""/>
        </w:rPr>
        <w:t xml:space="preserve"> Anti-MAG labeling of EGFP</w:t>
      </w:r>
      <w:r>
        <w:rPr>
          <w:color w:val="#ff8000"/>
          <w:vertAlign w:val="superscript"/>
          <w:shd w:val="clear" w:color="" w:fill=""/>
        </w:rPr>
        <w:t xml:space="preserve">+</w:t>
      </w:r>
      <w:r>
        <w:rPr>
          <w:color w:val="#ff8000"/>
          <w:shd w:val="clear" w:color="" w:fill=""/>
        </w:rPr>
        <w:t xml:space="preserve"> OLs and specificity control for anti-MAG antibody in acute brain slices.</w:t>
      </w:r>
    </w:p>
    <w:p>
      <w:pPr>
        <w:pStyle w:val="jrnlFigCaption"/>
      </w:pPr>
      <w:r>
        <w:rPr>
          <w:color w:val="#ff8000"/>
          <w:shd w:val="clear" w:color="" w:fill=""/>
        </w:rPr>
        <w:t xml:space="preserve">(</w:t>
      </w:r>
      <w:r>
        <w:rPr>
          <w:rStyle w:val="partLabel"/>
        </w:rPr>
        <w:t xml:space="preserve">A-C</w:t>
      </w:r>
      <w:r>
        <w:rPr>
          <w:color w:val="#ff8000"/>
          <w:shd w:val="clear" w:color="" w:fill=""/>
        </w:rPr>
        <w:t xml:space="preserve">) The </w:t>
      </w:r>
      <w:r>
        <w:rPr>
          <w:color w:val="#ff8000"/>
          <w:i/>
          <w:iCs/>
          <w:shd w:val="clear" w:color="" w:fill=""/>
        </w:rPr>
        <w:t xml:space="preserve">LacZ/EGFP,Olig2Cre</w:t>
      </w:r>
      <w:r>
        <w:rPr>
          <w:color w:val="#ff8000"/>
          <w:shd w:val="clear" w:color="" w:fill=""/>
        </w:rPr>
        <w:t xml:space="preserve"> reporter mouse was used for genetic labeling of cells in the OL lineage. In acute brain slices, punctate anti-MAG-Alexa555 labeling is observed in the soma and processes of EGFP</w:t>
      </w:r>
      <w:r>
        <w:rPr>
          <w:color w:val="#ff8000"/>
          <w:vertAlign w:val="superscript"/>
          <w:shd w:val="clear" w:color="" w:fill=""/>
        </w:rPr>
        <w:t xml:space="preserve">+ </w:t>
      </w:r>
      <w:r>
        <w:rPr>
          <w:color w:val="#ff8000"/>
          <w:shd w:val="clear" w:color="" w:fill=""/>
        </w:rPr>
        <w:t xml:space="preserve">OLs in the developing neocortex of P14 mice (arrow). For nuclear staining slices were incubated with NucRed 647. Insert: Isosurface rendering of the MAG</w:t>
      </w:r>
      <w:r>
        <w:rPr>
          <w:color w:val="#ff8000"/>
          <w:vertAlign w:val="superscript"/>
          <w:shd w:val="clear" w:color="" w:fill=""/>
        </w:rPr>
        <w:t xml:space="preserve">+</w:t>
      </w:r>
      <w:r>
        <w:rPr>
          <w:color w:val="#ff8000"/>
          <w:shd w:val="clear" w:color="" w:fill=""/>
        </w:rPr>
        <w:t xml:space="preserve">/EGFP</w:t>
      </w:r>
      <w:r>
        <w:rPr>
          <w:color w:val="#ff8000"/>
          <w:vertAlign w:val="superscript"/>
          <w:shd w:val="clear" w:color="" w:fill=""/>
        </w:rPr>
        <w:t xml:space="preserve">+</w:t>
      </w:r>
      <w:r>
        <w:rPr>
          <w:color w:val="#ff8000"/>
          <w:shd w:val="clear" w:color="" w:fill=""/>
        </w:rPr>
        <w:t xml:space="preserve"> cell labeled with the arrow. EGFP</w:t>
      </w:r>
      <w:r>
        <w:rPr>
          <w:color w:val="#ff8000"/>
          <w:vertAlign w:val="superscript"/>
          <w:shd w:val="clear" w:color="" w:fill=""/>
        </w:rPr>
        <w:t xml:space="preserve">+</w:t>
      </w:r>
      <w:r>
        <w:rPr>
          <w:color w:val="#ff8000"/>
          <w:shd w:val="clear" w:color="" w:fill=""/>
        </w:rPr>
        <w:t xml:space="preserve"> isosurface transparency is increased to 50% to demonstrate intracellular Alexa555</w:t>
      </w:r>
      <w:r>
        <w:rPr>
          <w:color w:val="#ff8000"/>
          <w:vertAlign w:val="superscript"/>
          <w:shd w:val="clear" w:color="" w:fill=""/>
        </w:rPr>
        <w:t xml:space="preserve">+</w:t>
      </w:r>
      <w:r>
        <w:rPr>
          <w:color w:val="#ff8000"/>
          <w:shd w:val="clear" w:color="" w:fill=""/>
        </w:rPr>
        <w:t xml:space="preserve"> (red) and LiveNuc 647</w:t>
      </w:r>
      <w:r>
        <w:rPr>
          <w:color w:val="#ff8000"/>
          <w:vertAlign w:val="superscript"/>
          <w:shd w:val="clear" w:color="" w:fill=""/>
        </w:rPr>
        <w:t xml:space="preserve">+</w:t>
      </w:r>
      <w:r>
        <w:rPr>
          <w:color w:val="#ff8000"/>
          <w:shd w:val="clear" w:color="" w:fill=""/>
        </w:rPr>
        <w:t xml:space="preserve"> (blue) structures. Scale bar = 10 µm. (</w:t>
      </w:r>
      <w:r>
        <w:rPr>
          <w:rStyle w:val="partLabel"/>
        </w:rPr>
        <w:t xml:space="preserve">D-F</w:t>
      </w:r>
      <w:r>
        <w:rPr>
          <w:color w:val="#ff8000"/>
          <w:shd w:val="clear" w:color="" w:fill=""/>
        </w:rPr>
        <w:t xml:space="preserve">) Parallel processed brain slices from </w:t>
      </w:r>
      <w:r>
        <w:rPr>
          <w:color w:val="#ff8000"/>
          <w:i/>
          <w:iCs/>
          <w:shd w:val="clear" w:color="" w:fill=""/>
        </w:rPr>
        <w:t xml:space="preserve">Mag</w:t>
      </w:r>
      <w:r>
        <w:rPr>
          <w:color w:val="#ff8000"/>
          <w:i/>
          <w:iCs/>
          <w:vertAlign w:val="superscript"/>
          <w:shd w:val="clear" w:color="" w:fill=""/>
        </w:rPr>
        <w:t xml:space="preserve">-/-</w:t>
      </w:r>
      <w:r>
        <w:rPr>
          <w:color w:val="#ff8000"/>
          <w:shd w:val="clear" w:color="" w:fill=""/>
        </w:rPr>
        <w:t xml:space="preserve"/>
      </w:r>
      <w:r>
        <w:rPr>
          <w:color w:val="#ff8000"/>
          <w:shd w:val="clear" w:color="" w:fill=""/>
        </w:rPr>
        <w:t xml:space="preserve">pups labeled live with mouse anti-MAG-Alexa555 antibody, fixed and incubated with anti-mouse Alexa488, show no staining above background. Scale bar = 20 µm.</w:t>
      </w:r>
    </w:p>
    <w:p>
      <w:pPr/>
      <w:r>
        <w:pict>
          <v:shape type="#_x0000_t75" style="width:500px; height:369.79166666667px; margin-left:0px; margin-top:0px; mso-position-horizontal:left; mso-position-vertical:top; mso-position-horizontal-relative:char; mso-position-vertical-relative:line; z-index:-2147483647;">
            <v:imagedata r:id="rId86" o:title=""/>
          </v:shape>
        </w:pict>
      </w:r>
    </w:p>
    <w:p>
      <w:pPr>
        <w:pStyle w:val="jrnlHead1"/>
      </w:pPr>
      <w:r>
        <w:rPr>
          <w:color w:val="#011b37"/>
          <w:sz w:val="56"/>
          <w:szCs w:val="56"/>
          <w:b/>
          <w:shd w:val="clear" w:color="" w:fill=""/>
        </w:rPr>
        <w:t xml:space="preserve">Discussion</w:t>
      </w:r>
    </w:p>
    <w:p>
      <w:pPr>
        <w:pStyle w:val="jrnlSecPara"/>
      </w:pPr>
      <w:r>
        <w:rPr>
          <w:sz w:val="22"/>
          <w:szCs w:val="22"/>
          <w:shd w:val="clear" w:color="" w:fill=""/>
        </w:rPr>
        <w:t xml:space="preserve">Multiple independent means of perturbing the Fig4/Vac14/PIKfyve enzyme complex all lead to profound CNS hypomyelination. Remarkably, conditional ablation of </w:t>
      </w:r>
      <w:r>
        <w:rPr>
          <w:sz w:val="22"/>
          <w:szCs w:val="22"/>
          <w:i/>
          <w:iCs/>
          <w:shd w:val="clear" w:color="" w:fill=""/>
        </w:rPr>
        <w:t xml:space="preserve">Fig4 </w:t>
      </w:r>
      <w:r>
        <w:rPr>
          <w:sz w:val="22"/>
          <w:szCs w:val="22"/>
          <w:shd w:val="clear" w:color="" w:fill=""/>
        </w:rPr>
        <w:t xml:space="preserve">either in neurons or OLs is sufficient to disrupt normal CNS myelination, indicating that both OL-intrinsic and OL-extrinsic mechanisms of OL maturation function in a </w:t>
      </w:r>
      <w:r>
        <w:rPr>
          <w:sz w:val="22"/>
          <w:szCs w:val="22"/>
          <w:i/>
          <w:iCs/>
          <w:shd w:val="clear" w:color="" w:fill=""/>
        </w:rPr>
        <w:t xml:space="preserve">Fig4</w:t>
      </w:r>
      <w:r>
        <w:rPr>
          <w:sz w:val="22"/>
          <w:szCs w:val="22"/>
          <w:shd w:val="clear" w:color="" w:fill=""/>
        </w:rPr>
        <w:t xml:space="preserve">-dependent manner. The hypomyelination phenotype in </w:t>
      </w:r>
      <w:r>
        <w:rPr>
          <w:sz w:val="22"/>
          <w:szCs w:val="22"/>
          <w:i/>
          <w:iCs/>
          <w:shd w:val="clear" w:color="" w:fill=""/>
        </w:rPr>
        <w:t xml:space="preserve">Fig4</w:t>
      </w:r>
      <w:r>
        <w:rPr>
          <w:sz w:val="22"/>
          <w:szCs w:val="22"/>
          <w:shd w:val="clear" w:color="" w:fill=""/>
        </w:rPr>
        <w:t xml:space="preserve"> conditional mutants and </w:t>
      </w:r>
      <w:r>
        <w:rPr>
          <w:sz w:val="22"/>
          <w:szCs w:val="22"/>
          <w:i/>
          <w:iCs/>
          <w:shd w:val="clear" w:color="" w:fill=""/>
        </w:rPr>
        <w:t xml:space="preserve">VAC14</w:t>
      </w:r>
      <w:r>
        <w:rPr>
          <w:sz w:val="22"/>
          <w:szCs w:val="22"/>
          <w:i/>
          <w:iCs/>
          <w:vertAlign w:val="superscript"/>
          <w:shd w:val="clear" w:color="" w:fill=""/>
        </w:rPr>
        <w:t xml:space="preserve">L156R</w:t>
      </w:r>
      <w:r>
        <w:rPr>
          <w:sz w:val="22"/>
          <w:szCs w:val="22"/>
          <w:shd w:val="clear" w:color="" w:fill=""/>
        </w:rPr>
        <w:t xml:space="preserve"> mice is physiologically relevant since it is associated with substantially reduced amplitude and conduction velocity of compound action potentials. Primary OPCs deficient in </w:t>
      </w:r>
      <w:r>
        <w:rPr>
          <w:sz w:val="22"/>
          <w:szCs w:val="22"/>
          <w:i/>
          <w:iCs/>
          <w:shd w:val="clear" w:color="" w:fill=""/>
        </w:rPr>
        <w:t xml:space="preserve">Fig4</w:t>
      </w:r>
      <w:r>
        <w:rPr>
          <w:sz w:val="22"/>
          <w:szCs w:val="22"/>
          <w:shd w:val="clear" w:color="" w:fill=""/>
        </w:rPr>
        <w:t xml:space="preserve"> progress normally to the stage of NFOs but their differentiation into mature OLs is impaired.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OLs, MAG is trafficked to the PM, undergoes endocytosis and is localized to enlarged LAMP1</w:t>
      </w:r>
      <w:r>
        <w:rPr>
          <w:sz w:val="22"/>
          <w:szCs w:val="22"/>
          <w:vertAlign w:val="superscript"/>
          <w:shd w:val="clear" w:color="" w:fill=""/>
        </w:rPr>
        <w:t xml:space="preserve">+</w:t>
      </w:r>
      <w:r>
        <w:rPr>
          <w:sz w:val="22"/>
          <w:szCs w:val="22"/>
          <w:shd w:val="clear" w:color="" w:fill=""/>
        </w:rPr>
        <w:t xml:space="preserve"> perinuclear vacuoles. The reduced motility of the enlarged MAG/LAMP1</w:t>
      </w:r>
      <w:r>
        <w:rPr>
          <w:sz w:val="22"/>
          <w:szCs w:val="22"/>
          <w:vertAlign w:val="superscript"/>
          <w:shd w:val="clear" w:color="" w:fill=""/>
        </w:rPr>
        <w:t xml:space="preserve">+</w:t>
      </w:r>
      <w:r>
        <w:rPr>
          <w:sz w:val="22"/>
          <w:szCs w:val="22"/>
          <w:shd w:val="clear" w:color="" w:fill=""/>
        </w:rPr>
        <w:t xml:space="preserve"> vacuoles and their perinuclear position suggests that myelin building blocks are trapped in the LE/Lys compartment and cannot be delivered to the developing myelin sheath. Conditional deletion of </w:t>
      </w:r>
      <w:r>
        <w:rPr>
          <w:sz w:val="22"/>
          <w:szCs w:val="22"/>
          <w:i/>
          <w:iCs/>
          <w:shd w:val="clear" w:color="" w:fill=""/>
        </w:rPr>
        <w:t xml:space="preserve">Pikfyve</w:t>
      </w:r>
      <w:r>
        <w:rPr>
          <w:sz w:val="22"/>
          <w:szCs w:val="22"/>
          <w:shd w:val="clear" w:color="" w:fill=""/>
        </w:rPr>
        <w:t xml:space="preserve"> in the OL lineage leads to more pronounced defects characterized by impaired OL differentiation, greatly reduced myelin membrane trafficking and profound CNS dysmyelination. Together, these studies firmly establish a critical role for the FIG4/PIKFYVE/VAC14 enzyme complex, and by extension its lipid product PI(3,5)P</w:t>
      </w:r>
      <w:r>
        <w:rPr>
          <w:sz w:val="22"/>
          <w:szCs w:val="22"/>
          <w:vertAlign w:val="subscript"/>
          <w:shd w:val="clear" w:color="" w:fill=""/>
        </w:rPr>
        <w:t xml:space="preserve">2</w:t>
      </w:r>
      <w:r>
        <w:rPr>
          <w:sz w:val="22"/>
          <w:szCs w:val="22"/>
          <w:shd w:val="clear" w:color="" w:fill=""/>
        </w:rPr>
        <w:t xml:space="preserve">, in myelin protein trafficking through the LE/Lys system in developing OLs and proper assembly of the axo-glial unit.</w:t>
      </w:r>
    </w:p>
    <w:p/>
    <w:p>
      <w:pPr>
        <w:pStyle w:val="jrnlHead2"/>
      </w:pPr>
      <w:r>
        <w:rPr>
          <w:color w:val="#134985"/>
          <w:sz w:val="46"/>
          <w:szCs w:val="46"/>
          <w:b/>
          <w:shd w:val="clear" w:color="" w:fill=""/>
        </w:rPr>
        <w:t xml:space="preserve">Impaired PI(3,5)P</w:t>
      </w:r>
      <w:r>
        <w:rPr>
          <w:color w:val="#134985"/>
          <w:sz w:val="46"/>
          <w:szCs w:val="46"/>
          <w:b/>
          <w:vertAlign w:val="subscript"/>
          <w:shd w:val="clear" w:color="" w:fill=""/>
        </w:rPr>
        <w:t xml:space="preserve">2</w:t>
      </w:r>
      <w:r>
        <w:rPr>
          <w:color w:val="#134985"/>
          <w:sz w:val="46"/>
          <w:szCs w:val="46"/>
          <w:b/>
          <w:shd w:val="clear" w:color="" w:fill=""/>
        </w:rPr>
        <w:t xml:space="preserve"> metabolism attenuates OL differentiation</w:t>
      </w:r>
    </w:p>
    <w:p>
      <w:pPr>
        <w:pStyle w:val="jrnlSecPara"/>
      </w:pPr>
      <w:r>
        <w:rPr>
          <w:sz w:val="22"/>
          <w:szCs w:val="22"/>
          <w:shd w:val="clear" w:color="" w:fill=""/>
        </w:rPr>
        <w:t xml:space="preserve">Immunohistological studies of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optic nerves and experiments with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primary OLs did not detect a significant change in OPC density or reduction in viability. OPCs deficient for </w:t>
      </w:r>
      <w:r>
        <w:rPr>
          <w:sz w:val="22"/>
          <w:szCs w:val="22"/>
          <w:i/>
          <w:iCs/>
          <w:shd w:val="clear" w:color="" w:fill=""/>
        </w:rPr>
        <w:t xml:space="preserve">Fig4</w:t>
      </w:r>
      <w:r>
        <w:rPr>
          <w:sz w:val="22"/>
          <w:szCs w:val="22"/>
          <w:shd w:val="clear" w:color="" w:fill=""/>
        </w:rPr>
        <w:t xml:space="preserve"> progress and differentiate normally to the stage of newly formed OLs (NFOs), a postmitotic cell type characterized as PDGFRα</w:t>
      </w:r>
      <w:r>
        <w:rPr>
          <w:sz w:val="22"/>
          <w:szCs w:val="22"/>
          <w:vertAlign w:val="superscript"/>
          <w:shd w:val="clear" w:color="" w:fill=""/>
        </w:rPr>
        <w:t xml:space="preserve">-</w:t>
      </w:r>
      <w:r>
        <w:rPr>
          <w:sz w:val="22"/>
          <w:szCs w:val="22"/>
          <w:shd w:val="clear" w:color="" w:fill=""/>
        </w:rPr>
        <w:t xml:space="preserve">, GalC</w:t>
      </w:r>
      <w:r>
        <w:rPr>
          <w:sz w:val="22"/>
          <w:szCs w:val="22"/>
          <w:vertAlign w:val="superscript"/>
          <w:shd w:val="clear" w:color="" w:fill=""/>
        </w:rPr>
        <w:t xml:space="preserve">+</w:t>
      </w:r>
      <w:r>
        <w:rPr>
          <w:sz w:val="22"/>
          <w:szCs w:val="22"/>
          <w:shd w:val="clear" w:color="" w:fill=""/>
        </w:rPr>
        <w:t xml:space="preserve">, MOG</w:t>
      </w:r>
      <w:r>
        <w:rPr>
          <w:sz w:val="22"/>
          <w:szCs w:val="22"/>
          <w:vertAlign w:val="superscript"/>
          <w:shd w:val="clear" w:color="" w:fill=""/>
        </w:rPr>
        <w:t xml:space="preserve">-</w:t>
      </w:r>
      <w:r>
        <w:rPr>
          <w:sz w:val="22"/>
          <w:szCs w:val="22"/>
          <w:shd w:val="clear" w:color="" w:fill=""/>
        </w:rPr>
        <w:t xml:space="preserve"> (</w:t>
      </w:r>
      <w:hyperlink w:anchor="R80" w:history="1">
        <w:r>
          <w:rPr>
            <w:rStyle w:val="jrnlBibRef"/>
          </w:rPr>
          <w:t xml:space="preserve">Zhang et al., 2014</w:t>
        </w:r>
      </w:hyperlink>
      <w:r>
        <w:rPr>
          <w:sz w:val="22"/>
          <w:szCs w:val="22"/>
          <w:shd w:val="clear" w:color="" w:fill=""/>
        </w:rPr>
        <w:t xml:space="preserve">). However, differentiation of NFOs into mature OLs is PI(3,5)P</w:t>
      </w:r>
      <w:r>
        <w:rPr>
          <w:sz w:val="22"/>
          <w:szCs w:val="22"/>
          <w:vertAlign w:val="subscript"/>
          <w:shd w:val="clear" w:color="" w:fill=""/>
        </w:rPr>
        <w:t xml:space="preserve">2</w:t>
      </w:r>
      <w:r>
        <w:rPr>
          <w:sz w:val="22"/>
          <w:szCs w:val="22"/>
          <w:shd w:val="clear" w:color="" w:fill=""/>
        </w:rPr>
        <w:t xml:space="preserve">-dosage dependent. The arrest of OL differentiation becomes more severe as PI(3,5)P</w:t>
      </w:r>
      <w:r>
        <w:rPr>
          <w:sz w:val="22"/>
          <w:szCs w:val="22"/>
          <w:vertAlign w:val="subscript"/>
          <w:shd w:val="clear" w:color="" w:fill=""/>
        </w:rPr>
        <w:t xml:space="preserve">2</w:t>
      </w:r>
      <w:r>
        <w:rPr>
          <w:sz w:val="22"/>
          <w:szCs w:val="22"/>
          <w:shd w:val="clear" w:color="" w:fill=""/>
        </w:rPr>
        <w:t xml:space="preserve"> levels are reduced to ~50% of wildtype levels, in </w:t>
      </w:r>
      <w:r>
        <w:rPr>
          <w:sz w:val="22"/>
          <w:szCs w:val="22"/>
          <w:i/>
          <w:iCs/>
          <w:shd w:val="clear" w:color="" w:fill=""/>
        </w:rPr>
        <w:t xml:space="preserve">Fig4</w:t>
      </w:r>
      <w:r>
        <w:rPr>
          <w:sz w:val="22"/>
          <w:szCs w:val="22"/>
          <w:shd w:val="clear" w:color="" w:fill=""/>
        </w:rPr>
        <w:t xml:space="preserve"> and </w:t>
      </w:r>
      <w:r>
        <w:rPr>
          <w:sz w:val="22"/>
          <w:szCs w:val="22"/>
          <w:i/>
          <w:iCs/>
          <w:shd w:val="clear" w:color="" w:fill=""/>
        </w:rPr>
        <w:t xml:space="preserve">VAC14</w:t>
      </w:r>
      <w:r>
        <w:rPr>
          <w:sz w:val="22"/>
          <w:szCs w:val="22"/>
          <w:shd w:val="clear" w:color="" w:fill=""/>
        </w:rPr>
        <w:t xml:space="preserve"> mice, or completely depleted in </w:t>
      </w:r>
      <w:r>
        <w:rPr>
          <w:sz w:val="22"/>
          <w:szCs w:val="22"/>
          <w:i/>
          <w:iCs/>
          <w:shd w:val="clear" w:color="" w:fill=""/>
        </w:rPr>
        <w:t xml:space="preserve">Pikfyve</w:t>
      </w:r>
      <w:r>
        <w:rPr>
          <w:sz w:val="22"/>
          <w:szCs w:val="22"/>
          <w:shd w:val="clear" w:color="" w:fill=""/>
        </w:rPr>
        <w:t xml:space="preserve"> mutant mice. OL maturation is highly regulated, and can be attenuated or blocked by perturbation of numerous signaling pathways and transcriptional programs (</w:t>
      </w:r>
      <w:hyperlink w:anchor="R20" w:history="1">
        <w:r>
          <w:rPr>
            <w:rStyle w:val="jrnlBibRef"/>
          </w:rPr>
          <w:t xml:space="preserve">Emery et al., 2009</w:t>
        </w:r>
      </w:hyperlink>
      <w:r>
        <w:rPr>
          <w:sz w:val="22"/>
          <w:szCs w:val="22"/>
          <w:shd w:val="clear" w:color="" w:fill=""/>
        </w:rPr>
        <w:t xml:space="preserve">; </w:t>
      </w:r>
      <w:hyperlink w:anchor="R5" w:history="1">
        <w:r>
          <w:rPr>
            <w:rStyle w:val="jrnlBibRef"/>
          </w:rPr>
          <w:t xml:space="preserve">Bercury and Macklin, 2015</w:t>
        </w:r>
      </w:hyperlink>
      <w:r>
        <w:rPr>
          <w:sz w:val="22"/>
          <w:szCs w:val="22"/>
          <w:shd w:val="clear" w:color="" w:fill=""/>
        </w:rPr>
        <w:t xml:space="preserve">; </w:t>
      </w:r>
      <w:hyperlink w:anchor="R44" w:history="1">
        <w:r>
          <w:rPr>
            <w:rStyle w:val="jrnlBibRef"/>
          </w:rPr>
          <w:t xml:space="preserve">Marinelli et al., 2016</w:t>
        </w:r>
      </w:hyperlink>
      <w:r>
        <w:rPr>
          <w:sz w:val="22"/>
          <w:szCs w:val="22"/>
          <w:shd w:val="clear" w:color="" w:fill=""/>
        </w:rPr>
        <w:t xml:space="preserve">). The fate of immature OLs that fail to progress to the mature stage remains unclear. However, these cells are likely to be short-lived and destined to die. The number of activated caspase-3</w:t>
      </w:r>
      <w:r>
        <w:rPr>
          <w:sz w:val="22"/>
          <w:szCs w:val="22"/>
          <w:vertAlign w:val="superscript"/>
          <w:shd w:val="clear" w:color="" w:fill=""/>
        </w:rPr>
        <w:t xml:space="preserve">+</w:t>
      </w:r>
      <w:r>
        <w:rPr>
          <w:sz w:val="22"/>
          <w:szCs w:val="22"/>
          <w:shd w:val="clear" w:color="" w:fill=""/>
        </w:rPr>
        <w:t xml:space="preserve"> cells in the OL lineage of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mice is not significantly increased (</w:t>
      </w:r>
      <w:hyperlink w:anchor="R73" w:history="1">
        <w:r>
          <w:rPr>
            <w:rStyle w:val="jrnlBibRef"/>
          </w:rPr>
          <w:t xml:space="preserve">Winters et al., 2011</w:t>
        </w:r>
      </w:hyperlink>
      <w:r>
        <w:rPr>
          <w:sz w:val="22"/>
          <w:szCs w:val="22"/>
          <w:shd w:val="clear" w:color="" w:fill=""/>
        </w:rPr>
        <w:t xml:space="preserve">), suggesting that immature OLs either do not die in large numbers or die in a caspase-independent manner. Additional studies are needed to determine exactly at which stage of OL lineage progression PI(3,5)P</w:t>
      </w:r>
      <w:r>
        <w:rPr>
          <w:sz w:val="22"/>
          <w:szCs w:val="22"/>
          <w:vertAlign w:val="subscript"/>
          <w:shd w:val="clear" w:color="" w:fill=""/>
        </w:rPr>
        <w:t xml:space="preserve">2</w:t>
      </w:r>
      <w:r>
        <w:rPr>
          <w:sz w:val="22"/>
          <w:szCs w:val="22"/>
          <w:shd w:val="clear" w:color="" w:fill=""/>
        </w:rPr>
        <w:t xml:space="preserve"> deficiency impairs differentiation and how PI(3,5)P</w:t>
      </w:r>
      <w:r>
        <w:rPr>
          <w:sz w:val="22"/>
          <w:szCs w:val="22"/>
          <w:vertAlign w:val="subscript"/>
          <w:shd w:val="clear" w:color="" w:fill=""/>
        </w:rPr>
        <w:t xml:space="preserve">2</w:t>
      </w:r>
      <w:r>
        <w:rPr>
          <w:sz w:val="22"/>
          <w:szCs w:val="22"/>
          <w:shd w:val="clear" w:color="" w:fill=""/>
        </w:rPr>
        <w:t xml:space="preserve"> regulates progression to a mature myelin producing cell.</w:t>
      </w:r>
    </w:p>
    <w:p/>
    <w:p>
      <w:pPr>
        <w:pStyle w:val="jrnlHead2"/>
      </w:pPr>
      <w:r>
        <w:rPr>
          <w:color w:val="#134985"/>
          <w:sz w:val="46"/>
          <w:szCs w:val="46"/>
          <w:b/>
          <w:i/>
          <w:iCs/>
          <w:shd w:val="clear" w:color="" w:fill=""/>
        </w:rPr>
        <w:t xml:space="preserve">Fig4</w:t>
      </w:r>
      <w:r>
        <w:rPr>
          <w:color w:val="#134985"/>
          <w:sz w:val="46"/>
          <w:szCs w:val="46"/>
          <w:b/>
          <w:shd w:val="clear" w:color="" w:fill=""/>
        </w:rPr>
        <w:t xml:space="preserve">-dependent trafficking of myelin building blocks through the LE/Lys</w:t>
      </w:r>
    </w:p>
    <w:p>
      <w:pPr>
        <w:pStyle w:val="jrnlSecPara"/>
      </w:pPr>
      <w:r>
        <w:rPr>
          <w:sz w:val="22"/>
          <w:szCs w:val="22"/>
          <w:shd w:val="clear" w:color="" w:fill=""/>
        </w:rPr>
        <w:t xml:space="preserve">Like epithelial cells, OLs are polarized, with the myelin sheath resembling the apical membrane domain and the membrane near the OL cell body the basolateral membrane domain (</w:t>
      </w:r>
      <w:hyperlink w:anchor="R59" w:history="1">
        <w:r>
          <w:rPr>
            <w:rStyle w:val="jrnlBibRef"/>
          </w:rPr>
          <w:t xml:space="preserve">Salzer, 2003</w:t>
        </w:r>
      </w:hyperlink>
      <w:r>
        <w:rPr>
          <w:sz w:val="22"/>
          <w:szCs w:val="22"/>
          <w:shd w:val="clear" w:color="" w:fill=""/>
        </w:rPr>
        <w:t xml:space="preserve">; </w:t>
      </w:r>
      <w:hyperlink w:anchor="R42" w:history="1">
        <w:r>
          <w:rPr>
            <w:rStyle w:val="jrnlBibRef"/>
          </w:rPr>
          <w:t xml:space="preserve">Maier et al., 2008</w:t>
        </w:r>
      </w:hyperlink>
      <w:r>
        <w:rPr>
          <w:sz w:val="22"/>
          <w:szCs w:val="22"/>
          <w:shd w:val="clear" w:color="" w:fill=""/>
        </w:rPr>
        <w:t xml:space="preserve">; </w:t>
      </w:r>
      <w:hyperlink w:anchor="R45" w:history="1">
        <w:r>
          <w:rPr>
            <w:rStyle w:val="jrnlBibRef"/>
          </w:rPr>
          <w:t xml:space="preserve">Masaki, 2012</w:t>
        </w:r>
      </w:hyperlink>
      <w:r>
        <w:rPr>
          <w:sz w:val="22"/>
          <w:szCs w:val="22"/>
          <w:shd w:val="clear" w:color="" w:fill=""/>
        </w:rPr>
        <w:t xml:space="preserve">). Myelin-producing OLs synthesize and transport large quantities of myelin building blocks (lipids and proteins) in order to segmentally ensheath multiple axons. Myelinogenesis also requires membrane sorting and trafficking to specific subdomains of the nascent myelin membrane sheath. Indeed, the final destination of myelin proteins may vary between compact myelin (e.g. PLP), peri-axonal loops (MAG) or abaxonal loops (MOG) of non-compact myelin (</w:t>
      </w:r>
      <w:hyperlink w:anchor="R1" w:history="1">
        <w:r>
          <w:rPr>
            <w:rStyle w:val="jrnlBibRef"/>
          </w:rPr>
          <w:t xml:space="preserve">Arroyo and Scherer, 2000</w:t>
        </w:r>
      </w:hyperlink>
      <w:r>
        <w:rPr>
          <w:sz w:val="22"/>
          <w:szCs w:val="22"/>
          <w:shd w:val="clear" w:color="" w:fill=""/>
        </w:rPr>
        <w:t xml:space="preserve">, </w:t>
      </w:r>
      <w:hyperlink w:anchor="R59" w:history="1">
        <w:r>
          <w:rPr>
            <w:rStyle w:val="jrnlBibRef"/>
          </w:rPr>
          <w:t xml:space="preserve">Salzer, 2003</w:t>
        </w:r>
      </w:hyperlink>
      <w:r>
        <w:rPr>
          <w:sz w:val="22"/>
          <w:szCs w:val="22"/>
          <w:shd w:val="clear" w:color="" w:fill=""/>
        </w:rPr>
        <w:t xml:space="preserve">; </w:t>
      </w:r>
      <w:hyperlink w:anchor="R72" w:history="1">
        <w:r>
          <w:rPr>
            <w:rStyle w:val="jrnlBibRef"/>
          </w:rPr>
          <w:t xml:space="preserve">White and Kramer-Albers, 2014</w:t>
        </w:r>
      </w:hyperlink>
      <w:r>
        <w:rPr>
          <w:sz w:val="22"/>
          <w:szCs w:val="22"/>
          <w:shd w:val="clear" w:color="" w:fill=""/>
        </w:rPr>
        <w:t xml:space="preserve">). As in other polarized cells, OL proteins may be targeted through direct transport pathways from the Golgi to their final destination (</w:t>
      </w:r>
      <w:hyperlink w:anchor="R59" w:history="1">
        <w:r>
          <w:rPr>
            <w:rStyle w:val="jrnlBibRef"/>
          </w:rPr>
          <w:t xml:space="preserve">Salzer, 2003</w:t>
        </w:r>
      </w:hyperlink>
      <w:r>
        <w:rPr>
          <w:sz w:val="22"/>
          <w:szCs w:val="22"/>
          <w:shd w:val="clear" w:color="" w:fill=""/>
        </w:rPr>
        <w:t xml:space="preserve">). Alternative strategies are also employed to target key myelin constituents to their final destination. The mRNA for MBP, encoding a protein important for axon wrapping and myelin compaction, is packaged into RNA-granules and transported to distal sites within OL processes for regulated translation (</w:t>
      </w:r>
      <w:hyperlink w:anchor="R49" w:history="1">
        <w:r>
          <w:rPr>
            <w:rStyle w:val="jrnlBibRef"/>
          </w:rPr>
          <w:t xml:space="preserve">Müller et al., 2013</w:t>
        </w:r>
      </w:hyperlink>
      <w:r>
        <w:rPr>
          <w:sz w:val="22"/>
          <w:szCs w:val="22"/>
          <w:shd w:val="clear" w:color="" w:fill=""/>
        </w:rPr>
        <w:t xml:space="preserve">). MAG, PLP, and MOG are synthesized in the endoplasmatic reticulum and transported through the Golgi network to the PM near the OL cell body (analogous to the basolateral domain) as an intermediate target. From there MOG is targeted to the recycling endosome (RE) while MAG and PLP are targeted to the LE/Lys for delivery to the myelin sheath (analogous to the apical membrane domain) (</w:t>
      </w:r>
      <w:hyperlink w:anchor="R64" w:history="1">
        <w:r>
          <w:rPr>
            <w:rStyle w:val="jrnlBibRef"/>
          </w:rPr>
          <w:t xml:space="preserve">Simons and Trajkovic, 2006</w:t>
        </w:r>
      </w:hyperlink>
      <w:r>
        <w:rPr>
          <w:sz w:val="22"/>
          <w:szCs w:val="22"/>
          <w:shd w:val="clear" w:color="" w:fill=""/>
        </w:rPr>
        <w:t xml:space="preserve">; </w:t>
      </w:r>
      <w:hyperlink w:anchor="R42" w:history="1">
        <w:r>
          <w:rPr>
            <w:rStyle w:val="jrnlBibRef"/>
          </w:rPr>
          <w:t xml:space="preserve">Maier et al., 2008</w:t>
        </w:r>
      </w:hyperlink>
      <w:r>
        <w:rPr>
          <w:sz w:val="22"/>
          <w:szCs w:val="22"/>
          <w:shd w:val="clear" w:color="" w:fill=""/>
        </w:rPr>
        <w:t xml:space="preserve">; </w:t>
      </w:r>
      <w:hyperlink w:anchor="R74" w:history="1">
        <w:r>
          <w:rPr>
            <w:rStyle w:val="jrnlBibRef"/>
          </w:rPr>
          <w:t xml:space="preserve">Winterstein et al., 2008</w:t>
        </w:r>
      </w:hyperlink>
      <w:r>
        <w:rPr>
          <w:sz w:val="22"/>
          <w:szCs w:val="22"/>
          <w:shd w:val="clear" w:color="" w:fill=""/>
        </w:rPr>
        <w:t xml:space="preserve">). LAMP1 is a marker for LE/Lys and we show that MAG is targeted to LAMP1</w:t>
      </w:r>
      <w:r>
        <w:rPr>
          <w:sz w:val="22"/>
          <w:szCs w:val="22"/>
          <w:vertAlign w:val="superscript"/>
          <w:shd w:val="clear" w:color="" w:fill=""/>
        </w:rPr>
        <w:t xml:space="preserve">+</w:t>
      </w:r>
      <w:r>
        <w:rPr>
          <w:sz w:val="22"/>
          <w:szCs w:val="22"/>
          <w:shd w:val="clear" w:color="" w:fill=""/>
        </w:rPr>
        <w:t xml:space="preserve"> vesicles in both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and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
      </w:r>
      <w:r>
        <w:rPr>
          <w:sz w:val="22"/>
          <w:szCs w:val="22"/>
          <w:shd w:val="clear" w:color="" w:fill=""/>
        </w:rPr>
        <w:t xml:space="preserve">OLs. A key feature of the MAG/LAMP1 double-labeled vesicles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mutant OLs is their greatly enlarged size and perinuclear position. The average velocity of these vesicles is significantly reduced, suggesting impaired membrane trafficking through the LE/Lys compartment. Trafficking defects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OLs are confined to the LE/Lys compartment as trafficking of MOG through RE occurs apparently normal, independent of </w:t>
      </w:r>
      <w:r>
        <w:rPr>
          <w:sz w:val="22"/>
          <w:szCs w:val="22"/>
          <w:i/>
          <w:iCs/>
          <w:shd w:val="clear" w:color="" w:fill=""/>
        </w:rPr>
        <w:t xml:space="preserve">Fig4</w:t>
      </w:r>
      <w:r>
        <w:rPr>
          <w:sz w:val="22"/>
          <w:szCs w:val="22"/>
          <w:shd w:val="clear" w:color="" w:fill=""/>
        </w:rPr>
        <w:t xml:space="preserve"> genotype. The severe CNS hypomyelination phenotype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mice is likely not the result of impaired MAG trafficking alone, but rather the result of mistrafficking of numerous myelin building blocks normally migrating through the LE/Lys compartment. For example, cholesterol (in part bound to PLP) and glycosphingolipids are endocytosed from the PM and stored in LE/Lys vesicles (</w:t>
      </w:r>
      <w:hyperlink w:anchor="R68" w:history="1">
        <w:r>
          <w:rPr>
            <w:rStyle w:val="jrnlBibRef"/>
          </w:rPr>
          <w:t xml:space="preserve">Trajkovic et al., 2006</w:t>
        </w:r>
      </w:hyperlink>
      <w:r>
        <w:rPr>
          <w:sz w:val="22"/>
          <w:szCs w:val="22"/>
          <w:shd w:val="clear" w:color="" w:fill=""/>
        </w:rPr>
        <w:t xml:space="preserve">, </w:t>
      </w:r>
      <w:hyperlink w:anchor="R74" w:history="1">
        <w:r>
          <w:rPr>
            <w:rStyle w:val="jrnlBibRef"/>
          </w:rPr>
          <w:t xml:space="preserve">Winterstein et al., 2008</w:t>
        </w:r>
      </w:hyperlink>
      <w:r>
        <w:rPr>
          <w:sz w:val="22"/>
          <w:szCs w:val="22"/>
          <w:shd w:val="clear" w:color="" w:fill=""/>
        </w:rPr>
        <w:t xml:space="preserve">). During OL maturation, neuronal signals trigger a profound redistribution of PLP-containing membrane domains; endocytosis is reduced and PLP together with cholesterol and glycosphingolipids is moved from the LE/Lys to the PM (</w:t>
      </w:r>
      <w:hyperlink w:anchor="R68" w:history="1">
        <w:r>
          <w:rPr>
            <w:rStyle w:val="jrnlBibRef"/>
          </w:rPr>
          <w:t xml:space="preserve">Trajkovic et al., 2006</w:t>
        </w:r>
      </w:hyperlink>
      <w:r>
        <w:rPr>
          <w:sz w:val="22"/>
          <w:szCs w:val="22"/>
          <w:shd w:val="clear" w:color="" w:fill=""/>
        </w:rPr>
        <w:t xml:space="preserve">). In humans, impaired trafficking of PLP due to mutation or altered dosage of the </w:t>
      </w:r>
      <w:r>
        <w:rPr>
          <w:sz w:val="22"/>
          <w:szCs w:val="22"/>
          <w:i/>
          <w:iCs/>
          <w:shd w:val="clear" w:color="" w:fill=""/>
        </w:rPr>
        <w:t xml:space="preserve">Plp1</w:t>
      </w:r>
      <w:r>
        <w:rPr>
          <w:sz w:val="22"/>
          <w:szCs w:val="22"/>
          <w:shd w:val="clear" w:color="" w:fill=""/>
        </w:rPr>
        <w:t xml:space="preserve"> gene, causes Pelizaeus-Merzbacher disease (PMD) and Spastic Paraplegia Type 2 (SPG2), developmental disorders with severe neurological impairment (</w:t>
      </w:r>
      <w:hyperlink w:anchor="R33" w:history="1">
        <w:r>
          <w:rPr>
            <w:rStyle w:val="jrnlBibRef"/>
          </w:rPr>
          <w:t xml:space="preserve">Inoue, 2005</w:t>
        </w:r>
      </w:hyperlink>
      <w:r>
        <w:rPr>
          <w:sz w:val="22"/>
          <w:szCs w:val="22"/>
          <w:shd w:val="clear" w:color="" w:fill=""/>
        </w:rPr>
        <w:t xml:space="preserve">). Overexpression of PLP in mice leads to accumulation of the protein in autophagic vesicles and LE/Lys, leading to reduction of other myelin proteins such MBP, MAG, and MOG (</w:t>
      </w:r>
      <w:hyperlink w:anchor="R39" w:history="1">
        <w:r>
          <w:rPr>
            <w:rStyle w:val="jrnlBibRef"/>
          </w:rPr>
          <w:t xml:space="preserve">Karim et al., 2007</w:t>
        </w:r>
      </w:hyperlink>
      <w:r>
        <w:rPr>
          <w:sz w:val="22"/>
          <w:szCs w:val="22"/>
          <w:shd w:val="clear" w:color="" w:fill=""/>
        </w:rPr>
        <w:t xml:space="preserve">). As in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mice, PMD results in reduced number of OLs and CNS dysmyelination. Failure of lysosomal trafficking or function is thus a common underlying mechanism for a growing number of hereditary disorders that cause CNS dysmyelination, including PMD, Niemann-Pick type C disease, and several lysosomal storage diseases (</w:t>
      </w:r>
      <w:hyperlink w:anchor="R27" w:history="1">
        <w:r>
          <w:rPr>
            <w:rStyle w:val="jrnlBibRef"/>
          </w:rPr>
          <w:t xml:space="preserve">Folkerth, 1999</w:t>
        </w:r>
      </w:hyperlink>
      <w:r>
        <w:rPr>
          <w:sz w:val="22"/>
          <w:szCs w:val="22"/>
          <w:shd w:val="clear" w:color="" w:fill=""/>
        </w:rPr>
        <w:t xml:space="preserve">; </w:t>
      </w:r>
      <w:hyperlink w:anchor="R75" w:history="1">
        <w:r>
          <w:rPr>
            <w:rStyle w:val="jrnlBibRef"/>
          </w:rPr>
          <w:t xml:space="preserve">Yaghootfam et al., 2005</w:t>
        </w:r>
      </w:hyperlink>
      <w:r>
        <w:rPr>
          <w:sz w:val="22"/>
          <w:szCs w:val="22"/>
          <w:shd w:val="clear" w:color="" w:fill=""/>
        </w:rPr>
        <w:t xml:space="preserve">; </w:t>
      </w:r>
      <w:hyperlink w:anchor="R55" w:history="1">
        <w:r>
          <w:rPr>
            <w:rStyle w:val="jrnlBibRef"/>
          </w:rPr>
          <w:t xml:space="preserve">Prolo et al., 2009</w:t>
        </w:r>
      </w:hyperlink>
      <w:r>
        <w:rPr>
          <w:sz w:val="22"/>
          <w:szCs w:val="22"/>
          <w:shd w:val="clear" w:color="" w:fill=""/>
        </w:rPr>
        <w:t xml:space="preserve">; </w:t>
      </w:r>
      <w:hyperlink w:anchor="R62" w:history="1">
        <w:r>
          <w:rPr>
            <w:rStyle w:val="jrnlBibRef"/>
          </w:rPr>
          <w:t xml:space="preserve">Schweitzer et al., 2009</w:t>
        </w:r>
      </w:hyperlink>
      <w:r>
        <w:rPr>
          <w:sz w:val="22"/>
          <w:szCs w:val="22"/>
          <w:shd w:val="clear" w:color="" w:fill=""/>
        </w:rPr>
        <w:t xml:space="preserve">; </w:t>
      </w:r>
      <w:hyperlink w:anchor="R22" w:history="1">
        <w:r>
          <w:rPr>
            <w:rStyle w:val="jrnlBibRef"/>
          </w:rPr>
          <w:t xml:space="preserve">Faust et al., 2010</w:t>
        </w:r>
      </w:hyperlink>
      <w:r>
        <w:rPr>
          <w:sz w:val="22"/>
          <w:szCs w:val="22"/>
          <w:shd w:val="clear" w:color="" w:fill=""/>
        </w:rPr>
        <w:t xml:space="preserve">; </w:t>
      </w:r>
      <w:hyperlink w:anchor="R29" w:history="1">
        <w:r>
          <w:rPr>
            <w:rStyle w:val="jrnlBibRef"/>
          </w:rPr>
          <w:t xml:space="preserve">Grishchuk et al., 2014</w:t>
        </w:r>
      </w:hyperlink>
      <w:r>
        <w:rPr>
          <w:sz w:val="22"/>
          <w:szCs w:val="22"/>
          <w:shd w:val="clear" w:color="" w:fill=""/>
        </w:rPr>
        <w:t xml:space="preserve">).</w:t>
      </w:r>
    </w:p>
    <w:p/>
    <w:p>
      <w:pPr>
        <w:pStyle w:val="jrnlHead2"/>
      </w:pPr>
      <w:r>
        <w:rPr>
          <w:color w:val="#134985"/>
          <w:sz w:val="46"/>
          <w:szCs w:val="46"/>
          <w:b/>
          <w:shd w:val="clear" w:color="" w:fill=""/>
        </w:rPr>
        <w:t xml:space="preserve">PI(3,5)P</w:t>
      </w:r>
      <w:r>
        <w:rPr>
          <w:color w:val="#134985"/>
          <w:sz w:val="46"/>
          <w:szCs w:val="46"/>
          <w:b/>
          <w:vertAlign w:val="subscript"/>
          <w:shd w:val="clear" w:color="" w:fill=""/>
        </w:rPr>
        <w:t xml:space="preserve">2</w:t>
      </w:r>
      <w:r>
        <w:rPr>
          <w:color w:val="#134985"/>
          <w:sz w:val="46"/>
          <w:szCs w:val="46"/>
          <w:b/>
          <w:shd w:val="clear" w:color="" w:fill=""/>
        </w:rPr>
        <w:t xml:space="preserve">-dependent trafficking of myelin membrane components in developing OLs</w:t>
      </w:r>
    </w:p>
    <w:p>
      <w:pPr>
        <w:pStyle w:val="jrnlSecPara"/>
      </w:pPr>
      <w:r>
        <w:rPr>
          <w:sz w:val="22"/>
          <w:szCs w:val="22"/>
          <w:shd w:val="clear" w:color="" w:fill=""/>
        </w:rPr>
        <w:t xml:space="preserve">Different phosphoinositides exhibit unique distribution to intracellular membrane compartments and have been implicated as key regulators of membrane sorting and targeted vesicular trafficking (</w:t>
      </w:r>
      <w:hyperlink w:anchor="R46" w:history="1">
        <w:r>
          <w:rPr>
            <w:rStyle w:val="jrnlBibRef"/>
          </w:rPr>
          <w:t xml:space="preserve">Mayinger, 2012</w:t>
        </w:r>
      </w:hyperlink>
      <w:r>
        <w:rPr>
          <w:sz w:val="22"/>
          <w:szCs w:val="22"/>
          <w:shd w:val="clear" w:color="" w:fill=""/>
        </w:rPr>
        <w:t xml:space="preserve">). PI(3,5)P</w:t>
      </w:r>
      <w:r>
        <w:rPr>
          <w:sz w:val="22"/>
          <w:szCs w:val="22"/>
          <w:vertAlign w:val="subscript"/>
          <w:shd w:val="clear" w:color="" w:fill=""/>
        </w:rPr>
        <w:t xml:space="preserve">2</w:t>
      </w:r>
      <w:r>
        <w:rPr>
          <w:sz w:val="22"/>
          <w:szCs w:val="22"/>
          <w:shd w:val="clear" w:color="" w:fill=""/>
        </w:rPr>
        <w:t xml:space="preserve">, for example, decorates vesicles in the LE/Lys compartment and serves as a docking site for cytosolic proteins (</w:t>
      </w:r>
      <w:hyperlink w:anchor="R46" w:history="1">
        <w:r>
          <w:rPr>
            <w:rStyle w:val="jrnlBibRef"/>
          </w:rPr>
          <w:t xml:space="preserve">Mayinger, 2012</w:t>
        </w:r>
      </w:hyperlink>
      <w:r>
        <w:rPr>
          <w:sz w:val="22"/>
          <w:szCs w:val="22"/>
          <w:shd w:val="clear" w:color="" w:fill=""/>
        </w:rPr>
        <w:t xml:space="preserve">). PIP binding proteins frequently interact with small GTPases belonging to the Rab or Arf families, establishing a combinatorial code that defines membrane identity (</w:t>
      </w:r>
      <w:hyperlink w:anchor="R4" w:history="1">
        <w:r>
          <w:rPr>
            <w:rStyle w:val="jrnlBibRef"/>
          </w:rPr>
          <w:t xml:space="preserve">Behnia and Munro, 2005</w:t>
        </w:r>
      </w:hyperlink>
      <w:r>
        <w:rPr>
          <w:sz w:val="22"/>
          <w:szCs w:val="22"/>
          <w:shd w:val="clear" w:color="" w:fill=""/>
        </w:rPr>
        <w:t xml:space="preserve">; </w:t>
      </w:r>
      <w:hyperlink w:anchor="R66" w:history="1">
        <w:r>
          <w:rPr>
            <w:rStyle w:val="jrnlBibRef"/>
          </w:rPr>
          <w:t xml:space="preserve">Stenmark, 2009</w:t>
        </w:r>
      </w:hyperlink>
      <w:r>
        <w:rPr>
          <w:sz w:val="22"/>
          <w:szCs w:val="22"/>
          <w:shd w:val="clear" w:color="" w:fill=""/>
        </w:rPr>
        <w:t xml:space="preserve">; </w:t>
      </w:r>
      <w:hyperlink w:anchor="R35" w:history="1">
        <w:r>
          <w:rPr>
            <w:rStyle w:val="jrnlBibRef"/>
          </w:rPr>
          <w:t xml:space="preserve">Jean and Kiger, 2012</w:t>
        </w:r>
      </w:hyperlink>
      <w:r>
        <w:rPr>
          <w:sz w:val="22"/>
          <w:szCs w:val="22"/>
          <w:shd w:val="clear" w:color="" w:fill=""/>
        </w:rPr>
        <w:t xml:space="preserve">; </w:t>
      </w:r>
      <w:hyperlink w:anchor="R46" w:history="1">
        <w:r>
          <w:rPr>
            <w:rStyle w:val="jrnlBibRef"/>
          </w:rPr>
          <w:t xml:space="preserve">Mayinger, 2012</w:t>
        </w:r>
      </w:hyperlink>
      <w:r>
        <w:rPr>
          <w:sz w:val="22"/>
          <w:szCs w:val="22"/>
          <w:shd w:val="clear" w:color="" w:fill=""/>
        </w:rPr>
        <w:t xml:space="preserve">; </w:t>
      </w:r>
      <w:hyperlink w:anchor="R19" w:history="1">
        <w:r>
          <w:rPr>
            <w:rStyle w:val="jrnlBibRef"/>
          </w:rPr>
          <w:t xml:space="preserve">Egami et al., 2014</w:t>
        </w:r>
      </w:hyperlink>
      <w:r>
        <w:rPr>
          <w:sz w:val="22"/>
          <w:szCs w:val="22"/>
          <w:shd w:val="clear" w:color="" w:fill=""/>
        </w:rPr>
        <w:t xml:space="preserve">). The phosphorylation status of PIPs and the activation state of small GTPases can be rapidly modified, providing an identification code that is both unique and dynamic, two prerequisites for targeted membrane transport. In HeLa cells, for example, the lysosomal membrane is characterized by the presence of PI(3,5)P</w:t>
      </w:r>
      <w:r>
        <w:rPr>
          <w:sz w:val="22"/>
          <w:szCs w:val="22"/>
          <w:vertAlign w:val="subscript"/>
          <w:shd w:val="clear" w:color="" w:fill=""/>
        </w:rPr>
        <w:t xml:space="preserve">2</w:t>
      </w:r>
      <w:r>
        <w:rPr>
          <w:sz w:val="22"/>
          <w:szCs w:val="22"/>
          <w:shd w:val="clear" w:color="" w:fill=""/>
        </w:rPr>
        <w:t xml:space="preserve"> and the small GTPases Rab7 and Arf-like (</w:t>
      </w:r>
      <w:hyperlink w:anchor="R7" w:history="1">
        <w:r>
          <w:rPr>
            <w:rStyle w:val="jrnlBibRef"/>
          </w:rPr>
          <w:t xml:space="preserve">Bucci et al., 2000</w:t>
        </w:r>
      </w:hyperlink>
      <w:r>
        <w:rPr>
          <w:sz w:val="22"/>
          <w:szCs w:val="22"/>
          <w:shd w:val="clear" w:color="" w:fill=""/>
        </w:rPr>
        <w:t xml:space="preserve">; </w:t>
      </w:r>
      <w:hyperlink w:anchor="R30" w:history="1">
        <w:r>
          <w:rPr>
            <w:rStyle w:val="jrnlBibRef"/>
          </w:rPr>
          <w:t xml:space="preserve">Hofmann and Munro, 2006</w:t>
        </w:r>
      </w:hyperlink>
      <w:r>
        <w:rPr>
          <w:sz w:val="22"/>
          <w:szCs w:val="22"/>
          <w:shd w:val="clear" w:color="" w:fill=""/>
        </w:rPr>
        <w:t xml:space="preserve">). In fibroblasts cultured from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or </w:t>
      </w:r>
      <w:r>
        <w:rPr>
          <w:sz w:val="22"/>
          <w:szCs w:val="22"/>
          <w:i/>
          <w:iCs/>
          <w:shd w:val="clear" w:color="" w:fill=""/>
        </w:rPr>
        <w:t xml:space="preserve">VAC14</w:t>
      </w:r>
      <w:r>
        <w:rPr>
          <w:sz w:val="22"/>
          <w:szCs w:val="22"/>
          <w:i/>
          <w:iCs/>
          <w:vertAlign w:val="superscript"/>
          <w:shd w:val="clear" w:color="" w:fill=""/>
        </w:rPr>
        <w:t xml:space="preserve">L156R/L156R</w:t>
      </w:r>
      <w:r>
        <w:rPr>
          <w:sz w:val="22"/>
          <w:szCs w:val="22"/>
          <w:shd w:val="clear" w:color="" w:fill=""/>
        </w:rPr>
        <w:t xml:space="preserve"> mice, PI(3,5)P</w:t>
      </w:r>
      <w:r>
        <w:rPr>
          <w:sz w:val="22"/>
          <w:szCs w:val="22"/>
          <w:vertAlign w:val="subscript"/>
          <w:shd w:val="clear" w:color="" w:fill=""/>
        </w:rPr>
        <w:t xml:space="preserve">2</w:t>
      </w:r>
      <w:r>
        <w:rPr>
          <w:sz w:val="22"/>
          <w:szCs w:val="22"/>
          <w:shd w:val="clear" w:color="" w:fill=""/>
        </w:rPr>
        <w:t xml:space="preserve"> levels are reduced by ~50% leading to formation of greatly enlarged LAMP1</w:t>
      </w:r>
      <w:r>
        <w:rPr>
          <w:sz w:val="22"/>
          <w:szCs w:val="22"/>
          <w:vertAlign w:val="superscript"/>
          <w:shd w:val="clear" w:color="" w:fill=""/>
        </w:rPr>
        <w:t xml:space="preserve">+</w:t>
      </w:r>
      <w:r>
        <w:rPr>
          <w:sz w:val="22"/>
          <w:szCs w:val="22"/>
          <w:shd w:val="clear" w:color="" w:fill=""/>
        </w:rPr>
        <w:t xml:space="preserve"> vacuoles (</w:t>
      </w:r>
      <w:hyperlink w:anchor="R12" w:history="1">
        <w:r>
          <w:rPr>
            <w:rStyle w:val="jrnlBibRef"/>
          </w:rPr>
          <w:t xml:space="preserve">Chow et al., 2007</w:t>
        </w:r>
      </w:hyperlink>
      <w:r>
        <w:rPr>
          <w:sz w:val="22"/>
          <w:szCs w:val="22"/>
          <w:shd w:val="clear" w:color="" w:fill=""/>
        </w:rPr>
        <w:t xml:space="preserve">; </w:t>
      </w:r>
      <w:hyperlink w:anchor="R37" w:history="1">
        <w:r>
          <w:rPr>
            <w:rStyle w:val="jrnlBibRef"/>
          </w:rPr>
          <w:t xml:space="preserve">Jin et al., 2008</w:t>
        </w:r>
      </w:hyperlink>
      <w:r>
        <w:rPr>
          <w:sz w:val="22"/>
          <w:szCs w:val="22"/>
          <w:shd w:val="clear" w:color="" w:fill=""/>
        </w:rPr>
        <w:t xml:space="preserve">; </w:t>
      </w:r>
      <w:hyperlink w:anchor="R81" w:history="1">
        <w:r>
          <w:rPr>
            <w:rStyle w:val="jrnlBibRef"/>
          </w:rPr>
          <w:t xml:space="preserve">Zou et al., 2015</w:t>
        </w:r>
      </w:hyperlink>
      <w:r>
        <w:rPr>
          <w:sz w:val="22"/>
          <w:szCs w:val="22"/>
          <w:shd w:val="clear" w:color="" w:fill=""/>
        </w:rPr>
        <w:t xml:space="preserve">). In </w:t>
      </w:r>
      <w:r>
        <w:rPr>
          <w:sz w:val="22"/>
          <w:szCs w:val="22"/>
          <w:i/>
          <w:iCs/>
          <w:shd w:val="clear" w:color="" w:fill=""/>
        </w:rPr>
        <w:t xml:space="preserve">Fig4</w:t>
      </w:r>
      <w:r>
        <w:rPr>
          <w:sz w:val="22"/>
          <w:szCs w:val="22"/>
          <w:i/>
          <w:iCs/>
          <w:vertAlign w:val="superscript"/>
          <w:shd w:val="clear" w:color="" w:fill=""/>
        </w:rPr>
        <w:t xml:space="preserve">-/- </w:t>
      </w:r>
      <w:r>
        <w:rPr>
          <w:sz w:val="22"/>
          <w:szCs w:val="22"/>
          <w:shd w:val="clear" w:color="" w:fill=""/>
        </w:rPr>
        <w:t xml:space="preserve"/>
      </w:r>
      <w:r>
        <w:rPr>
          <w:sz w:val="22"/>
          <w:szCs w:val="22"/>
          <w:shd w:val="clear" w:color="" w:fill=""/>
        </w:rPr>
        <w:t xml:space="preserve">OLs, Rab7-YFP localizes to large perinuclear vacuoles (</w:t>
      </w:r>
      <w:hyperlink w:anchor="F8-S2" w:history="1">
        <w:r>
          <w:rPr>
            <w:rStyle w:val="jrnlFigRef"/>
          </w:rPr>
          <w:t xml:space="preserve">Figure 8—figure supplement 2</w:t>
        </w:r>
      </w:hyperlink>
      <w:r>
        <w:rPr>
          <w:sz w:val="22"/>
          <w:szCs w:val="22"/>
          <w:shd w:val="clear" w:color="" w:fill=""/>
        </w:rPr>
        <w:t xml:space="preserve">). In HeLa cells, overexpression of constitutively active Rab7 leads to formation of large LAMP1</w:t>
      </w:r>
      <w:r>
        <w:rPr>
          <w:sz w:val="22"/>
          <w:szCs w:val="22"/>
          <w:vertAlign w:val="superscript"/>
          <w:shd w:val="clear" w:color="" w:fill=""/>
        </w:rPr>
        <w:t xml:space="preserve">+</w:t>
      </w:r>
      <w:r>
        <w:rPr>
          <w:sz w:val="22"/>
          <w:szCs w:val="22"/>
          <w:shd w:val="clear" w:color="" w:fill=""/>
        </w:rPr>
        <w:t xml:space="preserve"> and LAMP2</w:t>
      </w:r>
      <w:r>
        <w:rPr>
          <w:sz w:val="22"/>
          <w:szCs w:val="22"/>
          <w:vertAlign w:val="superscript"/>
          <w:shd w:val="clear" w:color="" w:fill=""/>
        </w:rPr>
        <w:t xml:space="preserve">+</w:t>
      </w:r>
      <w:r>
        <w:rPr>
          <w:sz w:val="22"/>
          <w:szCs w:val="22"/>
          <w:shd w:val="clear" w:color="" w:fill=""/>
        </w:rPr>
        <w:t xml:space="preserve"> vacuoles (</w:t>
      </w:r>
      <w:hyperlink w:anchor="R7" w:history="1">
        <w:r>
          <w:rPr>
            <w:rStyle w:val="jrnlBibRef"/>
          </w:rPr>
          <w:t xml:space="preserve">Bucci et al., 2000</w:t>
        </w:r>
      </w:hyperlink>
      <w:r>
        <w:rPr>
          <w:sz w:val="22"/>
          <w:szCs w:val="22"/>
          <w:shd w:val="clear" w:color="" w:fill=""/>
        </w:rPr>
        <w:t xml:space="preserve">). A direct interaction of VAC14 with the Rab7 GTPase activating protein (GAP) TBC1D15 has recently been described in HeLa cells (</w:t>
      </w:r>
      <w:hyperlink w:anchor="R61" w:history="1">
        <w:r>
          <w:rPr>
            <w:rStyle w:val="jrnlBibRef"/>
          </w:rPr>
          <w:t xml:space="preserve">Schulze et al., 2014</w:t>
        </w:r>
      </w:hyperlink>
      <w:r>
        <w:rPr>
          <w:sz w:val="22"/>
          <w:szCs w:val="22"/>
          <w:shd w:val="clear" w:color="" w:fill=""/>
        </w:rPr>
        <w:t xml:space="preserve">). This suggests the existence of a large protein complex that controls the interconversion of PI(3)P and PI(3,5)P</w:t>
      </w:r>
      <w:r>
        <w:rPr>
          <w:sz w:val="22"/>
          <w:szCs w:val="22"/>
          <w:vertAlign w:val="subscript"/>
          <w:shd w:val="clear" w:color="" w:fill=""/>
        </w:rPr>
        <w:t xml:space="preserve">2</w:t>
      </w:r>
      <w:r>
        <w:rPr>
          <w:sz w:val="22"/>
          <w:szCs w:val="22"/>
          <w:shd w:val="clear" w:color="" w:fill=""/>
        </w:rPr>
        <w:t xml:space="preserve"> and the activity of select Rab GTPases, an emerging theme for directed membrane trafficking (</w:t>
      </w:r>
      <w:hyperlink w:anchor="R36" w:history="1">
        <w:r>
          <w:rPr>
            <w:rStyle w:val="jrnlBibRef"/>
          </w:rPr>
          <w:t xml:space="preserve">Jean et al., 2015</w:t>
        </w:r>
      </w:hyperlink>
      <w:r>
        <w:rPr>
          <w:sz w:val="22"/>
          <w:szCs w:val="22"/>
          <w:shd w:val="clear" w:color="" w:fill=""/>
        </w:rPr>
        <w:t xml:space="preserve">). Rab GTPases constitute a large protein family whose members are localized to distinct intracellular membrane microdomains to coordinate vesicle trafficking (</w:t>
      </w:r>
      <w:hyperlink w:anchor="R66" w:history="1">
        <w:r>
          <w:rPr>
            <w:rStyle w:val="jrnlBibRef"/>
          </w:rPr>
          <w:t xml:space="preserve">Stenmark, 2009</w:t>
        </w:r>
      </w:hyperlink>
      <w:r>
        <w:rPr>
          <w:sz w:val="22"/>
          <w:szCs w:val="22"/>
          <w:shd w:val="clear" w:color="" w:fill=""/>
        </w:rPr>
        <w:t xml:space="preserve">; </w:t>
      </w:r>
      <w:hyperlink w:anchor="R31" w:history="1">
        <w:r>
          <w:rPr>
            <w:rStyle w:val="jrnlBibRef"/>
          </w:rPr>
          <w:t xml:space="preserve">Hutagalung and Novick, 2011</w:t>
        </w:r>
      </w:hyperlink>
      <w:r>
        <w:rPr>
          <w:sz w:val="22"/>
          <w:szCs w:val="22"/>
          <w:shd w:val="clear" w:color="" w:fill=""/>
        </w:rPr>
        <w:t xml:space="preserve">). The GTPase Rab3A is expressed in OLs and has been shown to participate in membrane trafficking and myelination (</w:t>
      </w:r>
      <w:hyperlink w:anchor="R60" w:history="1">
        <w:r>
          <w:rPr>
            <w:rStyle w:val="jrnlBibRef"/>
          </w:rPr>
          <w:t xml:space="preserve">Schardt et al., 2009</w:t>
        </w:r>
      </w:hyperlink>
      <w:r>
        <w:rPr>
          <w:sz w:val="22"/>
          <w:szCs w:val="22"/>
          <w:shd w:val="clear" w:color="" w:fill=""/>
        </w:rPr>
        <w:t xml:space="preserve">). As discussed above, transport of myelin membrane components, including PLP, cholesterol and MAG, involves membrane sorting and trafficking through the LE/Lys compartment prior to insertion into the nascent myelin sheath (</w:t>
      </w:r>
      <w:hyperlink w:anchor="R72" w:history="1">
        <w:r>
          <w:rPr>
            <w:rStyle w:val="jrnlBibRef"/>
          </w:rPr>
          <w:t xml:space="preserve">White and Kramer-Albers, 2014</w:t>
        </w:r>
      </w:hyperlink>
      <w:r>
        <w:rPr>
          <w:sz w:val="22"/>
          <w:szCs w:val="22"/>
          <w:shd w:val="clear" w:color="" w:fill=""/>
        </w:rPr>
        <w:t xml:space="preserve">). Thus, interference with PI(3,5)P</w:t>
      </w:r>
      <w:r>
        <w:rPr>
          <w:sz w:val="22"/>
          <w:szCs w:val="22"/>
          <w:vertAlign w:val="subscript"/>
          <w:shd w:val="clear" w:color="" w:fill=""/>
        </w:rPr>
        <w:t xml:space="preserve">2</w:t>
      </w:r>
      <w:r>
        <w:rPr>
          <w:sz w:val="22"/>
          <w:szCs w:val="22"/>
          <w:shd w:val="clear" w:color="" w:fill=""/>
        </w:rPr>
        <w:t xml:space="preserve"> synthesis, turnover, or binding partners that define LE/Lys membrane identity results in impaired cargo delivery of key myelin membrane components required for membrane expansion and sheath formation.</w:t>
      </w:r>
    </w:p>
    <w:p/>
    <w:p>
      <w:pPr>
        <w:pStyle w:val="jrnlHead2"/>
      </w:pPr>
      <w:r>
        <w:rPr>
          <w:color w:val="#134985"/>
          <w:sz w:val="46"/>
          <w:szCs w:val="46"/>
          <w:b/>
          <w:shd w:val="clear" w:color="" w:fill=""/>
        </w:rPr>
        <w:t xml:space="preserve">Neuronal </w:t>
      </w:r>
      <w:r>
        <w:rPr>
          <w:color w:val="#134985"/>
          <w:sz w:val="46"/>
          <w:szCs w:val="46"/>
          <w:b/>
          <w:i/>
          <w:iCs/>
          <w:shd w:val="clear" w:color="" w:fill=""/>
        </w:rPr>
        <w:t xml:space="preserve">Fig4</w:t>
      </w:r>
      <w:r>
        <w:rPr>
          <w:color w:val="#134985"/>
          <w:sz w:val="46"/>
          <w:szCs w:val="46"/>
          <w:b/>
          <w:shd w:val="clear" w:color="" w:fill=""/>
        </w:rPr>
        <w:t xml:space="preserve"> participates in CNS myelination</w:t>
      </w:r>
    </w:p>
    <w:p>
      <w:pPr>
        <w:pStyle w:val="jrnlSecPara"/>
      </w:pPr>
      <w:r>
        <w:rPr>
          <w:sz w:val="22"/>
          <w:szCs w:val="22"/>
          <w:shd w:val="clear" w:color="" w:fill=""/>
        </w:rPr>
        <w:t xml:space="preserve">The severe hypomyelination phenotype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 SynCre</w:t>
      </w:r>
      <w:r>
        <w:rPr>
          <w:sz w:val="22"/>
          <w:szCs w:val="22"/>
          <w:shd w:val="clear" w:color="" w:fill=""/>
        </w:rPr>
        <w:t xml:space="preserve"> mice suggests that </w:t>
      </w:r>
      <w:r>
        <w:rPr>
          <w:sz w:val="22"/>
          <w:szCs w:val="22"/>
          <w:i/>
          <w:iCs/>
          <w:shd w:val="clear" w:color="" w:fill=""/>
        </w:rPr>
        <w:t xml:space="preserve">Fig4</w:t>
      </w:r>
      <w:r>
        <w:rPr>
          <w:sz w:val="22"/>
          <w:szCs w:val="22"/>
          <w:shd w:val="clear" w:color="" w:fill=""/>
        </w:rPr>
        <w:t xml:space="preserve">-dependent neuronal signals are necessary for proper CNS myelination. When coupled with our previous finding that transgenic </w:t>
      </w:r>
      <w:r>
        <w:rPr>
          <w:sz w:val="22"/>
          <w:szCs w:val="22"/>
          <w:i/>
          <w:iCs/>
          <w:shd w:val="clear" w:color="" w:fill=""/>
        </w:rPr>
        <w:t xml:space="preserve">Fig4</w:t>
      </w:r>
      <w:r>
        <w:rPr>
          <w:sz w:val="22"/>
          <w:szCs w:val="22"/>
          <w:shd w:val="clear" w:color="" w:fill=""/>
        </w:rPr>
        <w:t xml:space="preserve"> directed by the NSE promoter on a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r>
      <w:r>
        <w:rPr>
          <w:sz w:val="22"/>
          <w:szCs w:val="22"/>
          <w:shd w:val="clear" w:color="" w:fill=""/>
        </w:rPr>
        <w:t xml:space="preserve">background (</w:t>
      </w:r>
      <w:r>
        <w:rPr>
          <w:sz w:val="22"/>
          <w:szCs w:val="22"/>
          <w:i/>
          <w:iCs/>
          <w:shd w:val="clear" w:color="" w:fill=""/>
        </w:rPr>
        <w:t xml:space="preserve">Fig4</w:t>
      </w:r>
      <w:r>
        <w:rPr>
          <w:sz w:val="22"/>
          <w:szCs w:val="22"/>
          <w:i/>
          <w:iCs/>
          <w:vertAlign w:val="superscript"/>
          <w:shd w:val="clear" w:color="" w:fill=""/>
        </w:rPr>
        <w:t xml:space="preserve">-/-</w:t>
      </w:r>
      <w:r>
        <w:rPr>
          <w:sz w:val="22"/>
          <w:szCs w:val="22"/>
          <w:i/>
          <w:iCs/>
          <w:shd w:val="clear" w:color="" w:fill=""/>
        </w:rPr>
        <w:t xml:space="preserve">,NSE-Fig4</w:t>
      </w:r>
      <w:r>
        <w:rPr>
          <w:sz w:val="22"/>
          <w:szCs w:val="22"/>
          <w:shd w:val="clear" w:color="" w:fill=""/>
        </w:rPr>
        <w:t xml:space="preserve">) rescues the myelination defect (</w:t>
      </w:r>
      <w:hyperlink w:anchor="R73" w:history="1">
        <w:r>
          <w:rPr>
            <w:rStyle w:val="jrnlBibRef"/>
          </w:rPr>
          <w:t xml:space="preserve">Winters et al., 2011</w:t>
        </w:r>
      </w:hyperlink>
      <w:r>
        <w:rPr>
          <w:sz w:val="22"/>
          <w:szCs w:val="22"/>
          <w:shd w:val="clear" w:color="" w:fill=""/>
        </w:rPr>
        <w:t xml:space="preserve">; </w:t>
      </w:r>
      <w:hyperlink w:anchor="R24" w:history="1">
        <w:r>
          <w:rPr>
            <w:rStyle w:val="jrnlBibRef"/>
          </w:rPr>
          <w:t xml:space="preserve">Ferguson et al., 2012</w:t>
        </w:r>
      </w:hyperlink>
      <w:r>
        <w:rPr>
          <w:sz w:val="22"/>
          <w:szCs w:val="22"/>
          <w:shd w:val="clear" w:color="" w:fill=""/>
        </w:rPr>
        <w:t xml:space="preserve">), this suggests that normal levels of </w:t>
      </w:r>
      <w:r>
        <w:rPr>
          <w:sz w:val="22"/>
          <w:szCs w:val="22"/>
          <w:i/>
          <w:iCs/>
          <w:shd w:val="clear" w:color="" w:fill=""/>
        </w:rPr>
        <w:t xml:space="preserve">Fig4</w:t>
      </w:r>
      <w:r>
        <w:rPr>
          <w:sz w:val="22"/>
          <w:szCs w:val="22"/>
          <w:shd w:val="clear" w:color="" w:fill=""/>
        </w:rPr>
        <w:t xml:space="preserve"> in neurons is necessary for CNS myelination and that neuronal overexpression of recombinant </w:t>
      </w:r>
      <w:r>
        <w:rPr>
          <w:sz w:val="22"/>
          <w:szCs w:val="22"/>
          <w:i/>
          <w:iCs/>
          <w:shd w:val="clear" w:color="" w:fill=""/>
        </w:rPr>
        <w:t xml:space="preserve">Fig4</w:t>
      </w:r>
      <w:r>
        <w:rPr>
          <w:sz w:val="22"/>
          <w:szCs w:val="22"/>
          <w:shd w:val="clear" w:color="" w:fill=""/>
        </w:rPr>
        <w:t xml:space="preserve"> on a global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background is sufficient to drive CNS myelination. Multiple lines of evidence have demonstrated that neuron-derived signals regulate OL maturation and axon myelination (</w:t>
      </w:r>
      <w:hyperlink w:anchor="R14" w:history="1">
        <w:r>
          <w:rPr>
            <w:rStyle w:val="jrnlBibRef"/>
          </w:rPr>
          <w:t xml:space="preserve">Coman et al., 2005</w:t>
        </w:r>
      </w:hyperlink>
      <w:r>
        <w:rPr>
          <w:sz w:val="22"/>
          <w:szCs w:val="22"/>
          <w:shd w:val="clear" w:color="" w:fill=""/>
        </w:rPr>
        <w:t xml:space="preserve">; </w:t>
      </w:r>
      <w:hyperlink w:anchor="R68" w:history="1">
        <w:r>
          <w:rPr>
            <w:rStyle w:val="jrnlBibRef"/>
          </w:rPr>
          <w:t xml:space="preserve">Trajkovic et al., 2006</w:t>
        </w:r>
      </w:hyperlink>
      <w:r>
        <w:rPr>
          <w:sz w:val="22"/>
          <w:szCs w:val="22"/>
          <w:shd w:val="clear" w:color="" w:fill=""/>
        </w:rPr>
        <w:t xml:space="preserve">; </w:t>
      </w:r>
      <w:hyperlink w:anchor="R52" w:history="1">
        <w:r>
          <w:rPr>
            <w:rStyle w:val="jrnlBibRef"/>
          </w:rPr>
          <w:t xml:space="preserve">Ohno et al., 2009</w:t>
        </w:r>
      </w:hyperlink>
      <w:r>
        <w:rPr>
          <w:sz w:val="22"/>
          <w:szCs w:val="22"/>
          <w:shd w:val="clear" w:color="" w:fill=""/>
        </w:rPr>
        <w:t xml:space="preserve">; </w:t>
      </w:r>
      <w:hyperlink w:anchor="R73" w:history="1">
        <w:r>
          <w:rPr>
            <w:rStyle w:val="jrnlBibRef"/>
          </w:rPr>
          <w:t xml:space="preserve">Winters et al., 2011</w:t>
        </w:r>
      </w:hyperlink>
      <w:r>
        <w:rPr>
          <w:sz w:val="22"/>
          <w:szCs w:val="22"/>
          <w:shd w:val="clear" w:color="" w:fill=""/>
        </w:rPr>
        <w:t xml:space="preserve">; </w:t>
      </w:r>
      <w:hyperlink w:anchor="R78" w:history="1">
        <w:r>
          <w:rPr>
            <w:rStyle w:val="jrnlBibRef"/>
          </w:rPr>
          <w:t xml:space="preserve">Yu and Lieberman, 2013</w:t>
        </w:r>
      </w:hyperlink>
      <w:r>
        <w:rPr>
          <w:sz w:val="22"/>
          <w:szCs w:val="22"/>
          <w:shd w:val="clear" w:color="" w:fill=""/>
        </w:rPr>
        <w:t xml:space="preserve">; </w:t>
      </w:r>
      <w:hyperlink w:anchor="R76" w:history="1">
        <w:r>
          <w:rPr>
            <w:rStyle w:val="jrnlBibRef"/>
          </w:rPr>
          <w:t xml:space="preserve">Yao et al., 2014</w:t>
        </w:r>
      </w:hyperlink>
      <w:r>
        <w:rPr>
          <w:sz w:val="22"/>
          <w:szCs w:val="22"/>
          <w:shd w:val="clear" w:color="" w:fill=""/>
        </w:rPr>
        <w:t xml:space="preserve">). We speculate that neuronal </w:t>
      </w:r>
      <w:r>
        <w:rPr>
          <w:sz w:val="22"/>
          <w:szCs w:val="22"/>
          <w:i/>
          <w:iCs/>
          <w:shd w:val="clear" w:color="" w:fill=""/>
        </w:rPr>
        <w:t xml:space="preserve">Fig4</w:t>
      </w:r>
      <w:r>
        <w:rPr>
          <w:sz w:val="22"/>
          <w:szCs w:val="22"/>
          <w:shd w:val="clear" w:color="" w:fill=""/>
        </w:rPr>
        <w:t xml:space="preserve"> regulates LE/Lys-dependent transport and axonal presentation of a 'pro-myelination' signal(s) necessary for OL differentiation and CNS axon myelination and that transgenic overexpression of </w:t>
      </w:r>
      <w:r>
        <w:rPr>
          <w:sz w:val="22"/>
          <w:szCs w:val="22"/>
          <w:i/>
          <w:iCs/>
          <w:shd w:val="clear" w:color="" w:fill=""/>
        </w:rPr>
        <w:t xml:space="preserve">Fig4</w:t>
      </w:r>
      <w:r>
        <w:rPr>
          <w:sz w:val="22"/>
          <w:szCs w:val="22"/>
          <w:shd w:val="clear" w:color="" w:fill=""/>
        </w:rPr>
        <w:t xml:space="preserve"> in neurons (NSE-Fig4) leads to an elevated production of 'pro-myelination' signals(s) sufficient to rescue the deficiency of </w:t>
      </w:r>
      <w:r>
        <w:rPr>
          <w:sz w:val="22"/>
          <w:szCs w:val="22"/>
          <w:i/>
          <w:iCs/>
          <w:shd w:val="clear" w:color="" w:fill=""/>
        </w:rPr>
        <w:t xml:space="preserve">Fig4</w:t>
      </w:r>
      <w:r>
        <w:rPr>
          <w:sz w:val="22"/>
          <w:szCs w:val="22"/>
          <w:shd w:val="clear" w:color="" w:fill=""/>
        </w:rPr>
        <w:t xml:space="preserve"> in the OL lineage of the </w:t>
      </w:r>
      <w:r>
        <w:rPr>
          <w:sz w:val="22"/>
          <w:szCs w:val="22"/>
          <w:i/>
          <w:iCs/>
          <w:shd w:val="clear" w:color="" w:fill=""/>
        </w:rPr>
        <w:t xml:space="preserve">Fig4</w:t>
      </w:r>
      <w:r>
        <w:rPr>
          <w:sz w:val="22"/>
          <w:szCs w:val="22"/>
          <w:i/>
          <w:iCs/>
          <w:vertAlign w:val="superscript"/>
          <w:shd w:val="clear" w:color="" w:fill=""/>
        </w:rPr>
        <w:t xml:space="preserve">-/-</w:t>
      </w:r>
      <w:r>
        <w:rPr>
          <w:sz w:val="22"/>
          <w:szCs w:val="22"/>
          <w:i/>
          <w:iCs/>
          <w:shd w:val="clear" w:color="" w:fill=""/>
        </w:rPr>
        <w:t xml:space="preserve">,NSE-Fig4</w:t>
      </w:r>
      <w:r>
        <w:rPr>
          <w:sz w:val="22"/>
          <w:szCs w:val="22"/>
          <w:shd w:val="clear" w:color="" w:fill=""/>
        </w:rPr>
        <w:t xml:space="preserve"> transgenic mice. Alternatively, neuronal </w:t>
      </w:r>
      <w:r>
        <w:rPr>
          <w:sz w:val="22"/>
          <w:szCs w:val="22"/>
          <w:i/>
          <w:iCs/>
          <w:shd w:val="clear" w:color="" w:fill=""/>
        </w:rPr>
        <w:t xml:space="preserve">Fig4</w:t>
      </w:r>
      <w:r>
        <w:rPr>
          <w:sz w:val="22"/>
          <w:szCs w:val="22"/>
          <w:shd w:val="clear" w:color="" w:fill=""/>
        </w:rPr>
        <w:t xml:space="preserve"> may accelerate the loss of 'anti-myelination' signal(s) on the axonal surface, e.g., through endocytosis. Inter-cellular communication may occur through paracrine action of secreted molecules or shedding vesicles. Exosomes are extracellular vesicles produced by many cells that facilitate transport and exchange of proteins, mRNAs and regulatory RNAs with important functions in cellular processes including myelination (</w:t>
      </w:r>
      <w:hyperlink w:anchor="R28" w:history="1">
        <w:r>
          <w:rPr>
            <w:rStyle w:val="jrnlBibRef"/>
          </w:rPr>
          <w:t xml:space="preserve">Frühbeis et al., 2012</w:t>
        </w:r>
      </w:hyperlink>
      <w:r>
        <w:rPr>
          <w:sz w:val="22"/>
          <w:szCs w:val="22"/>
          <w:shd w:val="clear" w:color="" w:fill=""/>
        </w:rPr>
        <w:t xml:space="preserve">; </w:t>
      </w:r>
      <w:hyperlink w:anchor="R56" w:history="1">
        <w:r>
          <w:rPr>
            <w:rStyle w:val="jrnlBibRef"/>
          </w:rPr>
          <w:t xml:space="preserve">Pusic and Kraig, 2014</w:t>
        </w:r>
      </w:hyperlink>
      <w:r>
        <w:rPr>
          <w:sz w:val="22"/>
          <w:szCs w:val="22"/>
          <w:shd w:val="clear" w:color="" w:fill=""/>
        </w:rPr>
        <w:t xml:space="preserve">). Because </w:t>
      </w:r>
      <w:r>
        <w:rPr>
          <w:sz w:val="22"/>
          <w:szCs w:val="22"/>
          <w:i/>
          <w:iCs/>
          <w:shd w:val="clear" w:color="" w:fill=""/>
        </w:rPr>
        <w:t xml:space="preserve">Fig4</w:t>
      </w:r>
      <w:r>
        <w:rPr>
          <w:sz w:val="22"/>
          <w:szCs w:val="22"/>
          <w:shd w:val="clear" w:color="" w:fill=""/>
        </w:rPr>
        <w:t xml:space="preserve"> plays an important role in membrane trafficking through the LE/Lys system, it is possible that protein secretion or the content and abundance of exosomes may be altered in the mutant mice. Two independent approaches to delete </w:t>
      </w:r>
      <w:r>
        <w:rPr>
          <w:sz w:val="22"/>
          <w:szCs w:val="22"/>
          <w:i/>
          <w:iCs/>
          <w:shd w:val="clear" w:color="" w:fill=""/>
        </w:rPr>
        <w:t xml:space="preserve">Fig4</w:t>
      </w:r>
      <w:r>
        <w:rPr>
          <w:sz w:val="22"/>
          <w:szCs w:val="22"/>
          <w:shd w:val="clear" w:color="" w:fill=""/>
        </w:rPr>
        <w:t xml:space="preserve"> in the OL lineage (</w:t>
      </w:r>
      <w:r>
        <w:rPr>
          <w:sz w:val="22"/>
          <w:szCs w:val="22"/>
          <w:i/>
          <w:iCs/>
          <w:shd w:val="clear" w:color="" w:fill=""/>
        </w:rPr>
        <w:t xml:space="preserve">Olig2Cre</w:t>
      </w:r>
      <w:r>
        <w:rPr>
          <w:sz w:val="22"/>
          <w:szCs w:val="22"/>
          <w:shd w:val="clear" w:color="" w:fill=""/>
        </w:rPr>
        <w:t xml:space="preserve"> and </w:t>
      </w:r>
      <w:r>
        <w:rPr>
          <w:sz w:val="22"/>
          <w:szCs w:val="22"/>
          <w:i/>
          <w:iCs/>
          <w:shd w:val="clear" w:color="" w:fill=""/>
        </w:rPr>
        <w:t xml:space="preserve">PdgfrαCreER</w:t>
      </w:r>
      <w:r>
        <w:rPr>
          <w:sz w:val="22"/>
          <w:szCs w:val="22"/>
          <w:shd w:val="clear" w:color="" w:fill=""/>
        </w:rPr>
        <w:t xml:space="preserve">) revealed that </w:t>
      </w:r>
      <w:r>
        <w:rPr>
          <w:sz w:val="22"/>
          <w:szCs w:val="22"/>
          <w:i/>
          <w:iCs/>
          <w:shd w:val="clear" w:color="" w:fill=""/>
        </w:rPr>
        <w:t xml:space="preserve">Fig4</w:t>
      </w:r>
      <w:r>
        <w:rPr>
          <w:sz w:val="22"/>
          <w:szCs w:val="22"/>
          <w:shd w:val="clear" w:color="" w:fill=""/>
        </w:rPr>
        <w:t xml:space="preserve"> is required in the OL lineage for proper CNS myelination. These data were corroborated by in vitro studies with primary OLs. Taken together, our observations suggest that endogenous levels of </w:t>
      </w:r>
      <w:r>
        <w:rPr>
          <w:sz w:val="22"/>
          <w:szCs w:val="22"/>
          <w:i/>
          <w:iCs/>
          <w:shd w:val="clear" w:color="" w:fill=""/>
        </w:rPr>
        <w:t xml:space="preserve">Fig4</w:t>
      </w:r>
      <w:r>
        <w:rPr>
          <w:sz w:val="22"/>
          <w:szCs w:val="22"/>
          <w:shd w:val="clear" w:color="" w:fill=""/>
        </w:rPr>
        <w:t xml:space="preserve"> gene expression in both neurons and OLs are necessary for normal CNS myelination.</w:t>
      </w:r>
    </w:p>
    <w:p>
      <w:pPr>
        <w:pStyle w:val="jrnlSecPara"/>
      </w:pPr>
      <w:r>
        <w:rPr>
          <w:sz w:val="22"/>
          <w:szCs w:val="22"/>
          <w:shd w:val="clear" w:color="" w:fill=""/>
        </w:rPr>
        <w:t xml:space="preserve">Technical limitations in the specificity of transgene promoters may affect the interpretation of these experiments. For neuron-specific loss-of-function we employed female</w:t>
      </w:r>
      <w:r>
        <w:rPr>
          <w:sz w:val="22"/>
          <w:szCs w:val="22"/>
          <w:i/>
          <w:iCs/>
          <w:shd w:val="clear" w:color="" w:fill=""/>
        </w:rPr>
        <w:t xml:space="preserve"> SynapsinCre/+</w:t>
      </w:r>
      <w:r>
        <w:rPr>
          <w:sz w:val="22"/>
          <w:szCs w:val="22"/>
          <w:shd w:val="clear" w:color="" w:fill=""/>
        </w:rPr>
        <w:t xml:space="preserve"> mice driven by a synapsin-1 gene (SYN1) promoter fragment (</w:t>
      </w:r>
      <w:hyperlink w:anchor="R58" w:history="1">
        <w:r>
          <w:rPr>
            <w:rStyle w:val="jrnlBibRef"/>
          </w:rPr>
          <w:t xml:space="preserve">Rempe et al., 2006</w:t>
        </w:r>
      </w:hyperlink>
      <w:r>
        <w:rPr>
          <w:sz w:val="22"/>
          <w:szCs w:val="22"/>
          <w:shd w:val="clear" w:color="" w:fill=""/>
        </w:rPr>
        <w:t xml:space="preserve">), and for neuron-specific gain-of-function studies we used a 4.6 kb </w:t>
      </w:r>
      <w:r>
        <w:rPr>
          <w:sz w:val="22"/>
          <w:szCs w:val="22"/>
          <w:i/>
          <w:iCs/>
          <w:shd w:val="clear" w:color="" w:fill=""/>
        </w:rPr>
        <w:t xml:space="preserve">NSE</w:t>
      </w:r>
      <w:r>
        <w:rPr>
          <w:sz w:val="22"/>
          <w:szCs w:val="22"/>
          <w:shd w:val="clear" w:color="" w:fill=""/>
        </w:rPr>
        <w:t xml:space="preserve"> promoter fragment (</w:t>
      </w:r>
      <w:hyperlink w:anchor="R73" w:history="1">
        <w:r>
          <w:rPr>
            <w:rStyle w:val="jrnlBibRef"/>
          </w:rPr>
          <w:t xml:space="preserve">Winters et al., 2011</w:t>
        </w:r>
      </w:hyperlink>
      <w:r>
        <w:rPr>
          <w:sz w:val="22"/>
          <w:szCs w:val="22"/>
          <w:shd w:val="clear" w:color="" w:fill=""/>
        </w:rPr>
        <w:t xml:space="preserve">; </w:t>
      </w:r>
      <w:hyperlink w:anchor="R24" w:history="1">
        <w:r>
          <w:rPr>
            <w:rStyle w:val="jrnlBibRef"/>
          </w:rPr>
          <w:t xml:space="preserve">Ferguson et al., 2012</w:t>
        </w:r>
      </w:hyperlink>
      <w:r>
        <w:rPr>
          <w:sz w:val="22"/>
          <w:szCs w:val="22"/>
          <w:shd w:val="clear" w:color="" w:fill=""/>
        </w:rPr>
        <w:t xml:space="preserve">). While these are commonly used strategies, it is recognized that in the developing mouse the </w:t>
      </w:r>
      <w:r>
        <w:rPr>
          <w:sz w:val="22"/>
          <w:szCs w:val="22"/>
          <w:i/>
          <w:iCs/>
          <w:shd w:val="clear" w:color="" w:fill=""/>
        </w:rPr>
        <w:t xml:space="preserve">NSE</w:t>
      </w:r>
      <w:r>
        <w:rPr>
          <w:sz w:val="22"/>
          <w:szCs w:val="22"/>
          <w:shd w:val="clear" w:color="" w:fill=""/>
        </w:rPr>
        <w:t xml:space="preserve"> (ENO2) and </w:t>
      </w:r>
      <w:r>
        <w:rPr>
          <w:sz w:val="22"/>
          <w:szCs w:val="22"/>
          <w:i/>
          <w:iCs/>
          <w:shd w:val="clear" w:color="" w:fill=""/>
        </w:rPr>
        <w:t xml:space="preserve">SYN1</w:t>
      </w:r>
      <w:r>
        <w:rPr>
          <w:sz w:val="22"/>
          <w:szCs w:val="22"/>
          <w:shd w:val="clear" w:color="" w:fill=""/>
        </w:rPr>
        <w:t xml:space="preserve"> promoters may have some leakiness that results in transient expression in non-neuronal cells including glia. A low level of expression of the endogenous </w:t>
      </w:r>
      <w:r>
        <w:rPr>
          <w:sz w:val="22"/>
          <w:szCs w:val="22"/>
          <w:i/>
          <w:iCs/>
          <w:shd w:val="clear" w:color="" w:fill=""/>
        </w:rPr>
        <w:t xml:space="preserve">SYN1</w:t>
      </w:r>
      <w:r>
        <w:rPr>
          <w:sz w:val="22"/>
          <w:szCs w:val="22"/>
          <w:shd w:val="clear" w:color="" w:fill=""/>
        </w:rPr>
        <w:t xml:space="preserve"> and </w:t>
      </w:r>
      <w:r>
        <w:rPr>
          <w:sz w:val="22"/>
          <w:szCs w:val="22"/>
          <w:i/>
          <w:iCs/>
          <w:shd w:val="clear" w:color="" w:fill=""/>
        </w:rPr>
        <w:t xml:space="preserve">ENO2 </w:t>
      </w:r>
      <w:r>
        <w:rPr>
          <w:sz w:val="22"/>
          <w:szCs w:val="22"/>
          <w:shd w:val="clear" w:color="" w:fill=""/>
        </w:rPr>
        <w:t xml:space="preserve">genes in OPCs/OLs has been reported (</w:t>
      </w:r>
      <w:hyperlink w:anchor="R80" w:history="1">
        <w:r>
          <w:rPr>
            <w:rStyle w:val="jrnlBibRef"/>
          </w:rPr>
          <w:t xml:space="preserve">Zhang et al., 2014</w:t>
        </w:r>
      </w:hyperlink>
      <w:r>
        <w:rPr>
          <w:sz w:val="22"/>
          <w:szCs w:val="22"/>
          <w:shd w:val="clear" w:color="" w:fill=""/>
        </w:rPr>
        <w:t xml:space="preserve">), but it is not clear whether this expression is retained by the promoter fragments that were used to drive transgene expression. Independent of these technical limitations, we provide multiple lines of evidence that genetic manipulations that compromise PI(3,5)P</w:t>
      </w:r>
      <w:r>
        <w:rPr>
          <w:sz w:val="22"/>
          <w:szCs w:val="22"/>
          <w:vertAlign w:val="subscript"/>
          <w:shd w:val="clear" w:color="" w:fill=""/>
        </w:rPr>
        <w:t xml:space="preserve">2</w:t>
      </w:r>
      <w:r>
        <w:rPr>
          <w:sz w:val="22"/>
          <w:szCs w:val="22"/>
          <w:shd w:val="clear" w:color="" w:fill=""/>
        </w:rPr>
        <w:t xml:space="preserve"> synthesis profoundly impact OL differentiation and CNS myelination.</w:t>
      </w:r>
    </w:p>
    <w:p/>
    <w:p>
      <w:pPr>
        <w:pStyle w:val="jrnlHead2"/>
      </w:pPr>
      <w:r>
        <w:rPr>
          <w:color w:val="#134985"/>
          <w:sz w:val="46"/>
          <w:szCs w:val="46"/>
          <w:b/>
          <w:shd w:val="clear" w:color="" w:fill=""/>
        </w:rPr>
        <w:t xml:space="preserve">Novel assay to monitor myelin protein trafficking in brain tissue</w:t>
      </w:r>
    </w:p>
    <w:p>
      <w:pPr>
        <w:pStyle w:val="jrnlSecPara"/>
      </w:pPr>
      <w:r>
        <w:rPr>
          <w:sz w:val="22"/>
          <w:szCs w:val="22"/>
          <w:shd w:val="clear" w:color="" w:fill=""/>
        </w:rPr>
        <w:t xml:space="preserve">Acutely prepared brain slices are viable for several hours when maintained in oxygenated ACSF, a method commonly used for electrophysiological recordings (</w:t>
      </w:r>
      <w:hyperlink w:anchor="R40" w:history="1">
        <w:r>
          <w:rPr>
            <w:rStyle w:val="jrnlBibRef"/>
          </w:rPr>
          <w:t xml:space="preserve">Lee et al., 2008</w:t>
        </w:r>
      </w:hyperlink>
      <w:r>
        <w:rPr>
          <w:sz w:val="22"/>
          <w:szCs w:val="22"/>
          <w:shd w:val="clear" w:color="" w:fill=""/>
        </w:rPr>
        <w:t xml:space="preserve">). Studies with primary OLs suggest that newly synthesized myelin proteins are initially transported to the PM near the cell soma where they interact with lipids and other myelin proteins (</w:t>
      </w:r>
      <w:hyperlink w:anchor="R74" w:history="1">
        <w:r>
          <w:rPr>
            <w:rStyle w:val="jrnlBibRef"/>
          </w:rPr>
          <w:t xml:space="preserve">Winterstein et al., 2008</w:t>
        </w:r>
      </w:hyperlink>
      <w:r>
        <w:rPr>
          <w:sz w:val="22"/>
          <w:szCs w:val="22"/>
          <w:shd w:val="clear" w:color="" w:fill=""/>
        </w:rPr>
        <w:t xml:space="preserve">). These myelin-like structures are then thought to be endocytosed and trafficked to specific subdomains of the nascent myelin membrane sheath. Using acute brain slices combined with genetic labeling of cell in the OL lineage and confocal microscopy, we show that antibody-labeled MAG on the PM becomes rapidly endocytosed and is found in small vesicles in the OL cell soma and long processes that form internodes. Since sorting and trafficking of myelin building blocks are key components of myelinogenesis, future studies using acute brain slices may be productively combined with pharmacological and genetic manipulations to obtain detailed understanding of membrane trafficking in developing OLs.</w:t>
      </w:r>
    </w:p>
    <w:p/>
    <w:p>
      <w:pPr>
        <w:pStyle w:val="jrnlHead1"/>
      </w:pPr>
      <w:r>
        <w:rPr>
          <w:color w:val="#011b37"/>
          <w:sz w:val="56"/>
          <w:szCs w:val="56"/>
          <w:b/>
          <w:shd w:val="clear" w:color="" w:fill=""/>
        </w:rPr>
        <w:t xml:space="preserve">Materials and methods</w:t>
      </w:r>
    </w:p>
    <w:p/>
    <w:p>
      <w:pPr>
        <w:pStyle w:val="jrnlHead2"/>
      </w:pPr>
      <w:r>
        <w:rPr>
          <w:color w:val="#134985"/>
          <w:sz w:val="46"/>
          <w:szCs w:val="46"/>
          <w:b/>
          <w:shd w:val="clear" w:color="" w:fill=""/>
        </w:rPr>
        <w:t xml:space="preserve">Transgenic mice</w:t>
      </w:r>
    </w:p>
    <w:p>
      <w:pPr>
        <w:pStyle w:val="jrnlSecPara"/>
      </w:pPr>
      <w:r>
        <w:rPr>
          <w:sz w:val="22"/>
          <w:szCs w:val="22"/>
          <w:shd w:val="clear" w:color="" w:fill=""/>
        </w:rPr>
        <w:t xml:space="preserve">All mice were housed and cared for in accordance with NIH guidelines, and all research conducted was done with the approval of the University of Michigan Committee on Use and Care of Animals. The spontaneous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null mutation plt (</w:t>
      </w:r>
      <w:hyperlink w:anchor="R12" w:history="1">
        <w:r>
          <w:rPr>
            <w:rStyle w:val="jrnlBibRef"/>
          </w:rPr>
          <w:t xml:space="preserve">Chow et al., 2007</w:t>
        </w:r>
      </w:hyperlink>
      <w:r>
        <w:rPr>
          <w:sz w:val="22"/>
          <w:szCs w:val="22"/>
          <w:shd w:val="clear" w:color="" w:fill=""/>
        </w:rPr>
        <w:t xml:space="preserve">) is maintained as two congenic lines, C57BL/6J.plt/+ and C3HeB/FeJ.plt/+. F1 plt/plt homozygotes obtained from crosses between these lines survive to 30–45 days, permitting analysis of myelination, and these were used for most experiments. A subset of in vitro experiments was carried out on cells from the C3HeB/FeJ.plt congenic mice. The conditional </w:t>
      </w:r>
      <w:r>
        <w:rPr>
          <w:sz w:val="22"/>
          <w:szCs w:val="22"/>
          <w:i/>
          <w:iCs/>
          <w:shd w:val="clear" w:color="" w:fill=""/>
        </w:rPr>
        <w:t xml:space="preserve">Fig4</w:t>
      </w:r>
      <w:r>
        <w:rPr>
          <w:sz w:val="22"/>
          <w:szCs w:val="22"/>
          <w:i/>
          <w:iCs/>
          <w:vertAlign w:val="superscript"/>
          <w:shd w:val="clear" w:color="" w:fill=""/>
        </w:rPr>
        <w:t xml:space="preserve">flox</w:t>
      </w:r>
      <w:r>
        <w:rPr>
          <w:sz w:val="22"/>
          <w:szCs w:val="22"/>
          <w:shd w:val="clear" w:color="" w:fill=""/>
        </w:rPr>
        <w:t xml:space="preserve"> allele was described elsewhere </w:t>
      </w:r>
      <w:hyperlink w:anchor="R24" w:history="1">
        <w:r>
          <w:rPr>
            <w:rStyle w:val="jrnlBibRef"/>
          </w:rPr>
          <w:t xml:space="preserve">(Ferguson et al., 2012</w:t>
        </w:r>
      </w:hyperlink>
      <w:r>
        <w:rPr>
          <w:sz w:val="22"/>
          <w:szCs w:val="22"/>
          <w:shd w:val="clear" w:color="" w:fill=""/>
        </w:rPr>
        <w:t xml:space="preserve">) and is maintained on strain C3HeB/FeJ from which the retinal degeneration locus </w:t>
      </w:r>
      <w:r>
        <w:rPr>
          <w:sz w:val="22"/>
          <w:szCs w:val="22"/>
          <w:i/>
          <w:iCs/>
          <w:shd w:val="clear" w:color="" w:fill=""/>
        </w:rPr>
        <w:t xml:space="preserve">rd </w:t>
      </w:r>
      <w:r>
        <w:rPr>
          <w:sz w:val="22"/>
          <w:szCs w:val="22"/>
          <w:shd w:val="clear" w:color="" w:fill=""/>
        </w:rPr>
        <w:t xml:space="preserve">was removed by repeated backcrossing and selection. Neuron-specific conditional knockout mice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were generated and maintained as previously described </w:t>
      </w:r>
      <w:hyperlink w:anchor="R24" w:history="1">
        <w:r>
          <w:rPr>
            <w:rStyle w:val="jrnlBibRef"/>
          </w:rPr>
          <w:t xml:space="preserve">(Ferguson et al., 2012</w:t>
        </w:r>
      </w:hyperlink>
      <w:r>
        <w:rPr>
          <w:sz w:val="22"/>
          <w:szCs w:val="22"/>
          <w:shd w:val="clear" w:color="" w:fill=""/>
        </w:rPr>
        <w:t xml:space="preserve">). The </w:t>
      </w:r>
      <w:r>
        <w:rPr>
          <w:sz w:val="22"/>
          <w:szCs w:val="22"/>
          <w:i/>
          <w:iCs/>
          <w:shd w:val="clear" w:color="" w:fill=""/>
        </w:rPr>
        <w:t xml:space="preserve">Olig2Cre/+</w:t>
      </w:r>
      <w:r>
        <w:rPr>
          <w:sz w:val="22"/>
          <w:szCs w:val="22"/>
          <w:shd w:val="clear" w:color="" w:fill=""/>
        </w:rPr>
        <w:t xml:space="preserve"> line (</w:t>
      </w:r>
      <w:hyperlink w:anchor="R63" w:history="1">
        <w:r>
          <w:rPr>
            <w:rStyle w:val="jrnlBibRef"/>
          </w:rPr>
          <w:t xml:space="preserve">Schüller et al., 2008</w:t>
        </w:r>
      </w:hyperlink>
      <w:r>
        <w:rPr>
          <w:sz w:val="22"/>
          <w:szCs w:val="22"/>
          <w:shd w:val="clear" w:color="" w:fill=""/>
        </w:rPr>
        <w:t xml:space="preserve">) and the </w:t>
      </w:r>
      <w:r>
        <w:rPr>
          <w:sz w:val="22"/>
          <w:szCs w:val="22"/>
          <w:i/>
          <w:iCs/>
          <w:shd w:val="clear" w:color="" w:fill=""/>
        </w:rPr>
        <w:t xml:space="preserve">PdgfraCre-ER/</w:t>
      </w:r>
      <w:r>
        <w:rPr>
          <w:sz w:val="22"/>
          <w:szCs w:val="22"/>
          <w:shd w:val="clear" w:color="" w:fill=""/>
        </w:rPr>
        <w:t xml:space="preserve">+ (</w:t>
      </w:r>
      <w:hyperlink w:anchor="R38" w:history="1">
        <w:r>
          <w:rPr>
            <w:rStyle w:val="jrnlBibRef"/>
          </w:rPr>
          <w:t xml:space="preserve">Kang et al., 2010</w:t>
        </w:r>
      </w:hyperlink>
      <w:r>
        <w:rPr>
          <w:sz w:val="22"/>
          <w:szCs w:val="22"/>
          <w:shd w:val="clear" w:color="" w:fill=""/>
        </w:rPr>
        <w:t xml:space="preserve">) (Jackson Laboratory stock # 018280) were used to delete </w:t>
      </w:r>
      <w:r>
        <w:rPr>
          <w:sz w:val="22"/>
          <w:szCs w:val="22"/>
          <w:i/>
          <w:iCs/>
          <w:shd w:val="clear" w:color="" w:fill=""/>
        </w:rPr>
        <w:t xml:space="preserve">Fig4</w:t>
      </w:r>
      <w:r>
        <w:rPr>
          <w:sz w:val="22"/>
          <w:szCs w:val="22"/>
          <w:shd w:val="clear" w:color="" w:fill=""/>
        </w:rPr>
        <w:t xml:space="preserve"> in the OL lineage. For inducible gene ablation in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,PdfrαCreER </w:t>
      </w:r>
      <w:r>
        <w:rPr>
          <w:sz w:val="22"/>
          <w:szCs w:val="22"/>
          <w:shd w:val="clear" w:color="" w:fill=""/>
        </w:rPr>
        <w:t xml:space="preserve">mice, 4-hydroxytamoxifen (4OH-tamoxifen) (Sigma-Aldrich, MO) was injected directly into the stomach of P5 pups, which is easily identified by its milky-white color. 4OH-tamoxifen was dissolved in 100% ethanol at 10 mg/ml and 5 μl/day were administered for 2 days.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,Hb9Cre (Fig4</w:t>
      </w:r>
      <w:r>
        <w:rPr>
          <w:sz w:val="22"/>
          <w:szCs w:val="22"/>
          <w:i/>
          <w:iCs/>
          <w:vertAlign w:val="superscript"/>
          <w:shd w:val="clear" w:color="" w:fill=""/>
        </w:rPr>
        <w:t xml:space="preserve">-/flox</w:t>
      </w:r>
      <w:r>
        <w:rPr>
          <w:sz w:val="22"/>
          <w:szCs w:val="22"/>
          <w:i/>
          <w:iCs/>
          <w:shd w:val="clear" w:color="" w:fill=""/>
        </w:rPr>
        <w:t xml:space="preserve">,Mnx1Cre) </w:t>
      </w:r>
      <w:r>
        <w:rPr>
          <w:sz w:val="22"/>
          <w:szCs w:val="22"/>
          <w:shd w:val="clear" w:color="" w:fill=""/>
        </w:rPr>
        <w:t xml:space="preserve">mice have been described previously (</w:t>
      </w:r>
      <w:hyperlink w:anchor="R69" w:history="1">
        <w:r>
          <w:rPr>
            <w:rStyle w:val="jrnlBibRef"/>
          </w:rPr>
          <w:t xml:space="preserve">Vaccari et al., 2015</w:t>
        </w:r>
      </w:hyperlink>
      <w:r>
        <w:rPr>
          <w:sz w:val="22"/>
          <w:szCs w:val="22"/>
          <w:shd w:val="clear" w:color="" w:fill=""/>
        </w:rPr>
        <w:t xml:space="preserve">). The spontaneous point mutant </w:t>
      </w:r>
      <w:r>
        <w:rPr>
          <w:sz w:val="22"/>
          <w:szCs w:val="22"/>
          <w:i/>
          <w:iCs/>
          <w:shd w:val="clear" w:color="" w:fill=""/>
        </w:rPr>
        <w:t xml:space="preserve">VAC14</w:t>
      </w:r>
      <w:r>
        <w:rPr>
          <w:sz w:val="22"/>
          <w:szCs w:val="22"/>
          <w:i/>
          <w:iCs/>
          <w:vertAlign w:val="superscript"/>
          <w:shd w:val="clear" w:color="" w:fill=""/>
        </w:rPr>
        <w:t xml:space="preserve">L156R</w:t>
      </w:r>
      <w:r>
        <w:rPr>
          <w:sz w:val="22"/>
          <w:szCs w:val="22"/>
          <w:shd w:val="clear" w:color="" w:fill=""/>
        </w:rPr>
        <w:t xml:space="preserve"> is deficient in PIKfyve binding (</w:t>
      </w:r>
      <w:hyperlink w:anchor="R37" w:history="1">
        <w:r>
          <w:rPr>
            <w:rStyle w:val="jrnlBibRef"/>
          </w:rPr>
          <w:t xml:space="preserve">Jin et al., 2008</w:t>
        </w:r>
      </w:hyperlink>
      <w:r>
        <w:rPr>
          <w:sz w:val="22"/>
          <w:szCs w:val="22"/>
          <w:shd w:val="clear" w:color="" w:fill=""/>
        </w:rPr>
        <w:t xml:space="preserve">) and was maintained on a C3HeB/FeJ strain background from which the retinal degeneration locus </w:t>
      </w:r>
      <w:r>
        <w:rPr>
          <w:sz w:val="22"/>
          <w:szCs w:val="22"/>
          <w:i/>
          <w:iCs/>
          <w:shd w:val="clear" w:color="" w:fill=""/>
        </w:rPr>
        <w:t xml:space="preserve">rd </w:t>
      </w:r>
      <w:r>
        <w:rPr>
          <w:sz w:val="22"/>
          <w:szCs w:val="22"/>
          <w:shd w:val="clear" w:color="" w:fill=""/>
        </w:rPr>
        <w:t xml:space="preserve">was removed by repeated backcrossing. </w:t>
      </w:r>
      <w:r>
        <w:rPr>
          <w:sz w:val="22"/>
          <w:szCs w:val="22"/>
          <w:i/>
          <w:iCs/>
          <w:shd w:val="clear" w:color="" w:fill=""/>
        </w:rPr>
        <w:t xml:space="preserve">Pikfyve</w:t>
      </w:r>
      <w:r>
        <w:rPr>
          <w:sz w:val="22"/>
          <w:szCs w:val="22"/>
          <w:i/>
          <w:iCs/>
          <w:vertAlign w:val="superscript"/>
          <w:shd w:val="clear" w:color="" w:fill=""/>
        </w:rPr>
        <w:t xml:space="preserve">flox/flox</w:t>
      </w:r>
      <w:r>
        <w:rPr>
          <w:sz w:val="22"/>
          <w:szCs w:val="22"/>
          <w:shd w:val="clear" w:color="" w:fill=""/>
        </w:rPr>
        <w:t xml:space="preserve"> mice were generated on the C57BL/6J strain background (</w:t>
      </w:r>
      <w:hyperlink w:anchor="R85" w:history="1">
        <w:r>
          <w:rPr>
            <w:rStyle w:val="jrnlBibRef"/>
          </w:rPr>
          <w:t xml:space="preserve">Min et al., 2014</w:t>
        </w:r>
      </w:hyperlink>
      <w:r>
        <w:rPr>
          <w:sz w:val="22"/>
          <w:szCs w:val="22"/>
          <w:shd w:val="clear" w:color="" w:fill=""/>
        </w:rPr>
        <w:t xml:space="preserve">) and were crossed with </w:t>
      </w:r>
      <w:r>
        <w:rPr>
          <w:sz w:val="22"/>
          <w:szCs w:val="22"/>
          <w:i/>
          <w:iCs/>
          <w:shd w:val="clear" w:color="" w:fill=""/>
        </w:rPr>
        <w:t xml:space="preserve">Olig2Cre/+</w:t>
      </w:r>
      <w:r>
        <w:rPr>
          <w:sz w:val="22"/>
          <w:szCs w:val="22"/>
          <w:shd w:val="clear" w:color="" w:fill=""/>
        </w:rPr>
        <w:t xml:space="preserve"> mice.</w:t>
      </w:r>
      <w:r>
        <w:rPr>
          <w:sz w:val="22"/>
          <w:szCs w:val="22"/>
          <w:i/>
          <w:iCs/>
          <w:shd w:val="clear" w:color="" w:fill=""/>
        </w:rPr>
        <w:t xml:space="preserve"> Mag</w:t>
      </w:r>
      <w:r>
        <w:rPr>
          <w:sz w:val="22"/>
          <w:szCs w:val="22"/>
          <w:i/>
          <w:iCs/>
          <w:vertAlign w:val="superscript"/>
          <w:shd w:val="clear" w:color="" w:fill=""/>
        </w:rPr>
        <w:t xml:space="preserve">-/- </w:t>
      </w:r>
      <w:r>
        <w:rPr>
          <w:sz w:val="22"/>
          <w:szCs w:val="22"/>
          <w:shd w:val="clear" w:color="" w:fill=""/>
        </w:rPr>
        <w:t xml:space="preserve">mice on a C57BL/6J background have been described elsewhere (</w:t>
      </w:r>
      <w:hyperlink w:anchor="R53" w:history="1">
        <w:r>
          <w:rPr>
            <w:rStyle w:val="jrnlBibRef"/>
          </w:rPr>
          <w:t xml:space="preserve">Pan et al., 2005</w:t>
        </w:r>
      </w:hyperlink>
      <w:r>
        <w:rPr>
          <w:sz w:val="22"/>
          <w:szCs w:val="22"/>
          <w:shd w:val="clear" w:color="" w:fill=""/>
        </w:rPr>
        <w:t xml:space="preserve">). LacZ/ EGFP reporter mice (Jackson laboratory stock #003920) were crossed with </w:t>
      </w:r>
      <w:r>
        <w:rPr>
          <w:sz w:val="22"/>
          <w:szCs w:val="22"/>
          <w:i/>
          <w:iCs/>
          <w:shd w:val="clear" w:color="" w:fill=""/>
        </w:rPr>
        <w:t xml:space="preserve">Olig2Cre/+ </w:t>
      </w:r>
      <w:r>
        <w:rPr>
          <w:sz w:val="22"/>
          <w:szCs w:val="22"/>
          <w:shd w:val="clear" w:color="" w:fill=""/>
        </w:rPr>
        <w:t xml:space="preserve">mice.</w:t>
      </w:r>
    </w:p>
    <w:p/>
    <w:p>
      <w:pPr>
        <w:pStyle w:val="jrnlHead2"/>
      </w:pPr>
      <w:r>
        <w:rPr>
          <w:color w:val="#134985"/>
          <w:sz w:val="46"/>
          <w:szCs w:val="46"/>
          <w:b/>
          <w:shd w:val="clear" w:color="" w:fill=""/>
        </w:rPr>
        <w:t xml:space="preserve">Transmission electron microscopy (TEM)</w:t>
      </w:r>
    </w:p>
    <w:p>
      <w:pPr>
        <w:pStyle w:val="jrnlSecPara"/>
      </w:pPr>
      <w:r>
        <w:rPr>
          <w:sz w:val="22"/>
          <w:szCs w:val="22"/>
          <w:shd w:val="clear" w:color="" w:fill=""/>
        </w:rPr>
        <w:t xml:space="preserve">Postnatal day (P)21 and P60-P75 mice were deeply anesthetized with ketamine (200 mg/kg)/xylazine (20 mg/kg body weight) and perfused transcardially with ice-cold phosphate buffer saline (PBS) for 2 min, followed by 4% paraformaldehyde (PFA) and 2.5% glutaraldehyde in Sorensen’s buffer and embedded in epoxy resin as described (</w:t>
      </w:r>
      <w:hyperlink w:anchor="R73" w:history="1">
        <w:r>
          <w:rPr>
            <w:rStyle w:val="jrnlBibRef"/>
          </w:rPr>
          <w:t xml:space="preserve">Winters et al., 2011</w:t>
        </w:r>
      </w:hyperlink>
      <w:r>
        <w:rPr>
          <w:sz w:val="22"/>
          <w:szCs w:val="22"/>
          <w:shd w:val="clear" w:color="" w:fill=""/>
        </w:rPr>
        <w:t xml:space="preserve">). Semi-thin sections were stained with toluidine blue for light microscopy. TEM micrographs were taken at 10,500–13,500x magnification with a Philips CM-100 or a JEOL 100CX microscope and analyzed using FIJI software.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,Hb9Cre</w:t>
      </w:r>
      <w:r>
        <w:rPr>
          <w:sz w:val="22"/>
          <w:szCs w:val="22"/>
          <w:shd w:val="clear" w:color="" w:fill=""/>
        </w:rPr>
        <w:t xml:space="preserve"> (</w:t>
      </w:r>
      <w:hyperlink w:anchor="R69" w:history="1">
        <w:r>
          <w:rPr>
            <w:rStyle w:val="jrnlBibRef"/>
          </w:rPr>
          <w:t xml:space="preserve">Vaccari et al., 2015</w:t>
        </w:r>
      </w:hyperlink>
      <w:r>
        <w:rPr>
          <w:sz w:val="22"/>
          <w:szCs w:val="22"/>
          <w:shd w:val="clear" w:color="" w:fill=""/>
        </w:rPr>
        <w:t xml:space="preserve">),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 conditional mutants were analyzed and compared to littermate controls. Throughout the study, control mice are defined as mice that have at least one intact copy of the </w:t>
      </w:r>
      <w:r>
        <w:rPr>
          <w:sz w:val="22"/>
          <w:szCs w:val="22"/>
          <w:i/>
          <w:iCs/>
          <w:shd w:val="clear" w:color="" w:fill=""/>
        </w:rPr>
        <w:t xml:space="preserve">Fig4</w:t>
      </w:r>
      <w:r>
        <w:rPr>
          <w:sz w:val="22"/>
          <w:szCs w:val="22"/>
          <w:shd w:val="clear" w:color="" w:fill=""/>
        </w:rPr>
        <w:t xml:space="preserve"> allele and include the following genotypes (i)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(ii) </w:t>
      </w:r>
      <w:r>
        <w:rPr>
          <w:sz w:val="22"/>
          <w:szCs w:val="22"/>
          <w:i/>
          <w:iCs/>
          <w:shd w:val="clear" w:color="" w:fill=""/>
        </w:rPr>
        <w:t xml:space="preserve">Fig4</w:t>
      </w:r>
      <w:r>
        <w:rPr>
          <w:sz w:val="22"/>
          <w:szCs w:val="22"/>
          <w:i/>
          <w:iCs/>
          <w:vertAlign w:val="superscript"/>
          <w:shd w:val="clear" w:color="" w:fill=""/>
        </w:rPr>
        <w:t xml:space="preserve">-/flox</w:t>
      </w:r>
      <w:r>
        <w:rPr>
          <w:sz w:val="22"/>
          <w:szCs w:val="22"/>
          <w:shd w:val="clear" w:color="" w:fill=""/>
        </w:rPr>
        <w:t xml:space="preserve">, (iii)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and (iv)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,SynCre</w:t>
      </w:r>
      <w:r>
        <w:rPr>
          <w:sz w:val="22"/>
          <w:szCs w:val="22"/>
          <w:shd w:val="clear" w:color="" w:fill=""/>
        </w:rPr>
        <w:t xml:space="preserve">.</w:t>
      </w:r>
    </w:p>
    <w:p/>
    <w:p>
      <w:pPr>
        <w:pStyle w:val="jrnlHead2"/>
      </w:pPr>
      <w:r>
        <w:rPr>
          <w:color w:val="#134985"/>
          <w:sz w:val="46"/>
          <w:szCs w:val="46"/>
          <w:b/>
          <w:shd w:val="clear" w:color="" w:fill=""/>
        </w:rPr>
        <w:t xml:space="preserve">Immunohistochemistry</w:t>
      </w:r>
    </w:p>
    <w:p>
      <w:pPr>
        <w:pStyle w:val="jrnlSecPara"/>
      </w:pPr>
      <w:r>
        <w:rPr>
          <w:sz w:val="22"/>
          <w:szCs w:val="22"/>
          <w:shd w:val="clear" w:color="" w:fill=""/>
        </w:rPr>
        <w:t xml:space="preserve">Mice between P10 and adulthood were perfused transcardially with ice-cold 4% PFA in PBS. Brains were post-fixed in perfusion solution for 2 hr at 4°C for in situ hybridization. For immunofluorescence labeling, brains were postfixed overnight and cryoprotected in 30% sucrose in PBS. For FluoroMyelin staining, brains were cryosectioned at 25–40 μm. Free-floating sections were rinsed 3x 5 min in PBS and then stained with FluoroMyelin Green (Millipore, MA, 1:200) in PBS for 20 min. Sections were washed with PBS, mounted onto microscope slides, coverslipped with Prolong Gold antifade supplemented with DAPI (Life Technologies, CA) and imaged with an Olympus IX71 microscope attached to a DP72 camera. For immunofluorescence labeling of optic nerves, nerves were rapidly dissected, kept in perfusion solution for 30 min and cryoprotected in 30% sucrose in PBS. Cross sections (12–20 µm) were mounted onto microscope slides, rinsed 3x for 5 min in PBS and incubated for 1 hr in blocking solution: 1% horse serum and 0.1% Triton-X100 in PBS (anti-Olig2) or 4% normal goat serum and 0.3% Triton-X100 in PBS (anti-NG2). Primary antibody incubation was done overnight at 4°C in blocking solution with rabbit anti-Olig2 (1:1000 Millipore) or rabbit anti-NG2 (1:800, Abcam, UK). The next day, sections were rinsed 3x 5 min with PBS, incubated with appropriate secondary antibodies for 1 hr at room temperature (1:1000, Alexa-conjugated, Life technologies), rinsed in PBS and mounted in Prolong Gold supplemented with DAPI.</w:t>
      </w:r>
    </w:p>
    <w:p/>
    <w:p>
      <w:pPr>
        <w:pStyle w:val="jrnlHead2"/>
      </w:pPr>
      <w:r>
        <w:rPr>
          <w:color w:val="#134985"/>
          <w:sz w:val="46"/>
          <w:szCs w:val="46"/>
          <w:b/>
          <w:shd w:val="clear" w:color="" w:fill=""/>
        </w:rPr>
        <w:t xml:space="preserve">RNA in situ hybridization</w:t>
      </w:r>
    </w:p>
    <w:p>
      <w:pPr>
        <w:pStyle w:val="jrnlSecPara"/>
      </w:pPr>
      <w:r>
        <w:rPr>
          <w:sz w:val="22"/>
          <w:szCs w:val="22"/>
          <w:shd w:val="clear" w:color="" w:fill=""/>
        </w:rPr>
        <w:t xml:space="preserve">cDNA fragments of </w:t>
      </w:r>
      <w:r>
        <w:rPr>
          <w:sz w:val="22"/>
          <w:szCs w:val="22"/>
          <w:i/>
          <w:iCs/>
          <w:shd w:val="clear" w:color="" w:fill=""/>
        </w:rPr>
        <w:t xml:space="preserve">Mbp and Plp1</w:t>
      </w:r>
      <w:r>
        <w:rPr>
          <w:sz w:val="22"/>
          <w:szCs w:val="22"/>
          <w:shd w:val="clear" w:color="" w:fill=""/>
        </w:rPr>
        <w:t xml:space="preserve"> (</w:t>
      </w:r>
      <w:hyperlink w:anchor="R77" w:history="1">
        <w:r>
          <w:rPr>
            <w:rStyle w:val="jrnlBibRef"/>
          </w:rPr>
          <w:t xml:space="preserve">Ye et al., 2009</w:t>
        </w:r>
      </w:hyperlink>
      <w:r>
        <w:rPr>
          <w:sz w:val="22"/>
          <w:szCs w:val="22"/>
          <w:shd w:val="clear" w:color="" w:fill=""/>
        </w:rPr>
        <w:t xml:space="preserve">) were used to produce digoxigenin-labeled cRNA probe by run-off in vitro transcription. Brains were cryosectioned at 25 μm and mounted directly onto Superfrost</w:t>
      </w:r>
      <w:r>
        <w:rPr>
          <w:sz w:val="22"/>
          <w:szCs w:val="22"/>
          <w:vertAlign w:val="superscript"/>
          <w:shd w:val="clear" w:color="" w:fill=""/>
        </w:rPr>
        <w:t xml:space="preserve">+</w:t>
      </w:r>
      <w:r>
        <w:rPr>
          <w:sz w:val="22"/>
          <w:szCs w:val="22"/>
          <w:shd w:val="clear" w:color="" w:fill=""/>
        </w:rPr>
        <w:t xml:space="preserve"> microscope slides (Fisher Scientific, MA). Optic nerve sections were prepared as described above and postfixed in 4% PFA/PBS overnight at 4°C. The following day, sections were rinsed with 1x PBS and dehydrated with series of ethanol dilutions (50%, 70%, 95%, and 100%). Sections were then treated with 50µg/ml proteinase K in PBS/5mM EDTA for 15 min (optic nerves) and 30 min for brain sections. All subsequent steps were performed as described previously (</w:t>
      </w:r>
      <w:hyperlink w:anchor="R73" w:history="1">
        <w:r>
          <w:rPr>
            <w:rStyle w:val="jrnlBibRef"/>
          </w:rPr>
          <w:t xml:space="preserve">Winters et al., 2011</w:t>
        </w:r>
      </w:hyperlink>
      <w:r>
        <w:rPr>
          <w:sz w:val="22"/>
          <w:szCs w:val="22"/>
          <w:shd w:val="clear" w:color="" w:fill=""/>
        </w:rPr>
        <w:t xml:space="preserve">).</w:t>
      </w:r>
    </w:p>
    <w:p/>
    <w:p>
      <w:pPr>
        <w:pStyle w:val="jrnlHead2"/>
      </w:pPr>
      <w:r>
        <w:rPr>
          <w:color w:val="#134985"/>
          <w:sz w:val="46"/>
          <w:szCs w:val="46"/>
          <w:b/>
          <w:shd w:val="clear" w:color="" w:fill=""/>
        </w:rPr>
        <w:t xml:space="preserve">Isolation of brain membranes</w:t>
      </w:r>
    </w:p>
    <w:p>
      <w:pPr>
        <w:pStyle w:val="jrnlSecPara"/>
      </w:pPr>
      <w:r>
        <w:rPr>
          <w:sz w:val="22"/>
          <w:szCs w:val="22"/>
          <w:shd w:val="clear" w:color="" w:fill=""/>
        </w:rPr>
        <w:t xml:space="preserve">P21 mouse brains were homogenized in a Wheaton Dounce tissue homogenizer cooled on ice. Brain membranes were isolated by centrifugation in a discontinuous sucrose gradient as described previously (</w:t>
      </w:r>
      <w:hyperlink w:anchor="R73" w:history="1">
        <w:r>
          <w:rPr>
            <w:rStyle w:val="jrnlBibRef"/>
          </w:rPr>
          <w:t xml:space="preserve">Winters et al., 2011</w:t>
        </w:r>
      </w:hyperlink>
      <w:r>
        <w:rPr>
          <w:sz w:val="22"/>
          <w:szCs w:val="22"/>
          <w:shd w:val="clear" w:color="" w:fill=""/>
        </w:rPr>
        <w:t xml:space="preserve">).</w:t>
      </w:r>
    </w:p>
    <w:p/>
    <w:p>
      <w:pPr>
        <w:pStyle w:val="jrnlHead2"/>
      </w:pPr>
      <w:r>
        <w:rPr>
          <w:color w:val="#134985"/>
          <w:sz w:val="46"/>
          <w:szCs w:val="46"/>
          <w:b/>
          <w:shd w:val="clear" w:color="" w:fill=""/>
        </w:rPr>
        <w:t xml:space="preserve">Isolation of brain tissue</w:t>
      </w:r>
    </w:p>
    <w:p>
      <w:pPr>
        <w:pStyle w:val="jrnlSecPara"/>
      </w:pPr>
      <w:r>
        <w:rPr>
          <w:sz w:val="22"/>
          <w:szCs w:val="22"/>
          <w:shd w:val="clear" w:color="" w:fill=""/>
        </w:rPr>
        <w:t xml:space="preserve">P21 control littermate and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,PdfrαCreER </w:t>
      </w:r>
      <w:r>
        <w:rPr>
          <w:sz w:val="22"/>
          <w:szCs w:val="22"/>
          <w:i/>
          <w:iCs/>
          <w:shd w:val="clear" w:color="" w:fill=""/>
        </w:rPr>
        <w:t xml:space="preserve"/>
      </w:r>
      <w:r>
        <w:rPr>
          <w:sz w:val="22"/>
          <w:szCs w:val="22"/>
          <w:shd w:val="clear" w:color="" w:fill=""/>
        </w:rPr>
        <w:t xml:space="preserve">brains were extracted and rapidly dissected on ice. Tissue was separated into two groups: 1) cerebellum + brainstem and 2) neocortex + hippocampus + thalamus ('forebrain'). Tissue was lysed in a radio-immunoprecipitation assay buffer (RIPA) using a tissue homogenizer and triturated with a 16G needle. Lysates were spun at 14,000 rpm for 15 min at 4°C and supernatants were analyzed by Western blotting as described below.</w:t>
      </w:r>
    </w:p>
    <w:p/>
    <w:p>
      <w:pPr>
        <w:pStyle w:val="jrnlHead2"/>
      </w:pPr>
      <w:r>
        <w:rPr>
          <w:color w:val="#134985"/>
          <w:sz w:val="46"/>
          <w:szCs w:val="46"/>
          <w:b/>
          <w:shd w:val="clear" w:color="" w:fill=""/>
        </w:rPr>
        <w:t xml:space="preserve">Western blot analysis</w:t>
      </w:r>
    </w:p>
    <w:p>
      <w:pPr>
        <w:pStyle w:val="jrnlSecPara"/>
      </w:pPr>
      <w:r>
        <w:rPr>
          <w:sz w:val="22"/>
          <w:szCs w:val="22"/>
          <w:shd w:val="clear" w:color="" w:fill=""/>
        </w:rPr>
        <w:t xml:space="preserve">Equal amounts of protein (7.5–15 µg) from brain membranes were separated by SDS-PAGE and transferred onto PVDF membranes (Millipore). Membranes were blocked in 3% dry milk powder dissolved in Tris-HCl pH 7.4 buffered saline containing 0.3% Triton X-100 for at least 1 hr and incubated with primary antibody overnight at 4°C. Primary antibodies included mouse anti-βIII tubulin (1:20,000; Promega, WI), rabbit anti-MAG (1:1000; </w:t>
      </w:r>
      <w:hyperlink w:anchor="R73" w:history="1">
        <w:r>
          <w:rPr>
            <w:rStyle w:val="jrnlBibRef"/>
          </w:rPr>
          <w:t xml:space="preserve">Winters et al., 2011</w:t>
        </w:r>
      </w:hyperlink>
      <w:r>
        <w:rPr>
          <w:sz w:val="22"/>
          <w:szCs w:val="22"/>
          <w:shd w:val="clear" w:color="" w:fill=""/>
        </w:rPr>
        <w:t xml:space="preserve">), rat anti-MBP (1:1000; Millipore), mouse anti-CNPase (1:1000, Abcam), anti-PLP (1:1000, Abcam), and mouse anti-Fig4 (1:200, NeuroMab, CA). Primary antibodies were detected using either horseradish peroxidase (HRP)-conjugated secondary antibodies (1:2000–15000; Millipore Bioscience Research Reagents) or Alexa-conjugated secondary antibodies (1:20,000, Molecular Probes). The Licor C-DiGit and Odyssey imaging systems and software were used for visualization and quantification of protein bands (Licor, NE).</w:t>
      </w:r>
    </w:p>
    <w:p/>
    <w:p>
      <w:pPr>
        <w:pStyle w:val="jrnlHead2"/>
      </w:pPr>
      <w:r>
        <w:rPr>
          <w:color w:val="#134985"/>
          <w:sz w:val="46"/>
          <w:szCs w:val="46"/>
          <w:b/>
          <w:shd w:val="clear" w:color="" w:fill=""/>
        </w:rPr>
        <w:t xml:space="preserve">Electrophysiology</w:t>
      </w:r>
    </w:p>
    <w:p>
      <w:pPr>
        <w:pStyle w:val="jrnlSecPara"/>
      </w:pPr>
      <w:r>
        <w:rPr>
          <w:sz w:val="22"/>
          <w:szCs w:val="22"/>
          <w:shd w:val="clear" w:color="" w:fill=""/>
        </w:rPr>
        <w:t xml:space="preserve">Recordings were carried out as described elsewhere (</w:t>
      </w:r>
      <w:hyperlink w:anchor="R10" w:history="1">
        <w:r>
          <w:rPr>
            <w:rStyle w:val="jrnlBibRef"/>
          </w:rPr>
          <w:t xml:space="preserve">Carbajal et al., 2015</w:t>
        </w:r>
      </w:hyperlink>
      <w:r>
        <w:rPr>
          <w:sz w:val="22"/>
          <w:szCs w:val="22"/>
          <w:shd w:val="clear" w:color="" w:fill=""/>
        </w:rPr>
        <w:t xml:space="preserve">). Briefly, juvenile (P21-P23) and adult (3–4 months) mice were sacrificed by CO</w:t>
      </w:r>
      <w:r>
        <w:rPr>
          <w:sz w:val="22"/>
          <w:szCs w:val="22"/>
          <w:vertAlign w:val="subscript"/>
          <w:shd w:val="clear" w:color="" w:fill=""/>
        </w:rPr>
        <w:t xml:space="preserve">2</w:t>
      </w:r>
      <w:r>
        <w:rPr>
          <w:sz w:val="22"/>
          <w:szCs w:val="22"/>
          <w:shd w:val="clear" w:color="" w:fill=""/>
        </w:rPr>
        <w:t xml:space="preserve"> inhalation. Optic nerves were rapidly dissected, incubated at room temperature in oxygenated artificial cerebrospinal fluid (ACSF) for 45 min and then transferred to a temperature-controlled recording chamber (held at 37 ± 0.4°C) with oxygenated ACSF. Each end of the nerve was drawn into the tip of a suction pipette electrode. The stimulating electrode was connected to a constant-current stimulus isolation unit (WPI, FL) driven by Axon pClamp 10.3 software and a 50 μs pulse was applied to the retinal end of the nerve. The recording electrode was applied to the chiasmatic end of the nerve and connected to the input of a differential AC amplifier (custom-made). A second pipette, placed near the recording pipette but not in contact with the nerve, served to subtract most of the stimulus artifact from the recordings. Signals were digitized at 100 kHz through a data acquisition system (Axon Digidata 1440A, Axon pClamp 10.3, Molecular Devices, CA).</w:t>
      </w:r>
    </w:p>
    <w:p/>
    <w:p>
      <w:pPr>
        <w:pStyle w:val="jrnlHead2"/>
      </w:pPr>
      <w:r>
        <w:rPr>
          <w:color w:val="#134985"/>
          <w:sz w:val="46"/>
          <w:szCs w:val="46"/>
          <w:b/>
          <w:shd w:val="clear" w:color="" w:fill=""/>
        </w:rPr>
        <w:t xml:space="preserve">Primary OL cultures and immunocytochemistry</w:t>
      </w:r>
    </w:p>
    <w:p>
      <w:pPr>
        <w:pStyle w:val="jrnlSecPara"/>
      </w:pPr>
      <w:r>
        <w:rPr>
          <w:sz w:val="22"/>
          <w:szCs w:val="22"/>
          <w:shd w:val="clear" w:color="" w:fill=""/>
        </w:rPr>
        <w:t xml:space="preserve">OPCs were isolated from P6-14 mouse pups with the following genotypes (i)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(ii)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(iii)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(iv) </w:t>
      </w:r>
      <w:r>
        <w:rPr>
          <w:sz w:val="22"/>
          <w:szCs w:val="22"/>
          <w:i/>
          <w:iCs/>
          <w:shd w:val="clear" w:color="" w:fill=""/>
        </w:rPr>
        <w:t xml:space="preserve">Fig4</w:t>
      </w:r>
      <w:r>
        <w:rPr>
          <w:sz w:val="22"/>
          <w:szCs w:val="22"/>
          <w:i/>
          <w:iCs/>
          <w:vertAlign w:val="superscript"/>
          <w:shd w:val="clear" w:color="" w:fill=""/>
        </w:rPr>
        <w:t xml:space="preserve">-/flox</w:t>
      </w:r>
      <w:r>
        <w:rPr>
          <w:sz w:val="22"/>
          <w:szCs w:val="22"/>
          <w:i/>
          <w:iCs/>
          <w:shd w:val="clear" w:color="" w:fill=""/>
        </w:rPr>
        <w:t xml:space="preserve">,Olig2Cre</w:t>
      </w:r>
      <w:r>
        <w:rPr>
          <w:sz w:val="22"/>
          <w:szCs w:val="22"/>
          <w:shd w:val="clear" w:color="" w:fill=""/>
        </w:rPr>
        <w:t xml:space="preserve"> or (v) </w:t>
      </w:r>
      <w:r>
        <w:rPr>
          <w:sz w:val="22"/>
          <w:szCs w:val="22"/>
          <w:i/>
          <w:iCs/>
          <w:shd w:val="clear" w:color="" w:fill=""/>
        </w:rPr>
        <w:t xml:space="preserve">Pikfyve</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For immunopanning, anti-PDGFRα (BD Biosciences, CA) or O4 antibody (hybridoma cells kindly provided by Dr Jonah Chan) coated plates were used, as described </w:t>
      </w:r>
      <w:hyperlink w:anchor="R21" w:history="1">
        <w:r>
          <w:rPr>
            <w:rStyle w:val="jrnlBibRef"/>
          </w:rPr>
          <w:t xml:space="preserve">(Emery and Dugas, 2013</w:t>
        </w:r>
      </w:hyperlink>
      <w:r>
        <w:rPr>
          <w:sz w:val="22"/>
          <w:szCs w:val="22"/>
          <w:shd w:val="clear" w:color="" w:fill=""/>
        </w:rPr>
        <w:t xml:space="preserve"> ). For the first two days in vitro, OPCs were cultured on poly-D-lysine (Sigma-Aldrich) coated glass coverslips in DMEM-SATO medium supplemented with forskolin (Sigma, 10 ng/ml), PDGF (20 ng/ml, Peprotech, NJ), CNTF (10 ng/ml, Peprotech), and NT3 (1 ng/ml, Peprotech). For differentiation studies, OPCs were switched to medium supplemented with T3 (40 ng/ml, Sigma-Aldrich) without growth factors. Cells were allowed to differentiate for 4–6 days prior to fixation in 4% PFA/PBS at RT for 15 min. For immunofluorescence labeling, cells were rinsed 3x 5 min each in PBS, permeabilized with 0.1% Triton-X100 in PBS for 30 min and blocked for 60 min in 3% BSA in PBS. The following primary antibodies were used: rabbit anti-NG2 (1:500, Millipore), rat anti-PDGFRα (1:1000, BD Biosciences, CA), rabbit anti-PDGFRα (1:500, Cell Signaling, MA), rat anti-MBP (1:300, Millipore), rabbit anti-CNPase (1:1000, Assay Biotech, CA), rabbit anti-Ki67 (1:1000, Abcam), mouse anti-MAG (1:300, Millipore), rat anti-Lamp1 (1:1000, Abcam), mouse anti-GFAP (1:2000, Sigma-Aldrich). Cells were incubated with primary antibodies overnight at 4°C. The following day, cells were rinsed 3x 5 min each with PBS, and incubated with secondary antibodies for 1 hr in blocking solution. Following several rinses in PBS, cells were incubated with the nuclear markers Hoechst 33,342 or ToPro3 dye (Life Technologies) and imaged with an Olympus IX71 inverted microscope (Olympus, JP) with a DP72 camera or a Leica SP5 confocal microscope (Leica, DE). Representative confocal images were taken at 63x magnification as z-stacks with 1 µm intervals. Maximum intensity z projections were generated using Fiji. For cell viability experiments, the Live/Dead kit (Life Technologies) was used following the manufacturer’s instructions. For actin staining, Actin Red 555 (Life Technologies) was used following the manufacturer’s instructions.</w:t>
      </w:r>
    </w:p>
    <w:p>
      <w:pPr>
        <w:pStyle w:val="jrnlSecPara"/>
      </w:pPr>
      <w:r>
        <w:rPr>
          <w:sz w:val="22"/>
          <w:szCs w:val="22"/>
          <w:shd w:val="clear" w:color="" w:fill=""/>
        </w:rPr>
        <w:t xml:space="preserve">For live cell imaging, OPCs were switched to T3 supplemented differentiation medium and kept at 37°C in a 5% CO</w:t>
      </w:r>
      <w:r>
        <w:rPr>
          <w:sz w:val="22"/>
          <w:szCs w:val="22"/>
          <w:vertAlign w:val="subscript"/>
          <w:shd w:val="clear" w:color="" w:fill=""/>
        </w:rPr>
        <w:t xml:space="preserve">2</w:t>
      </w:r>
      <w:r>
        <w:rPr>
          <w:sz w:val="22"/>
          <w:szCs w:val="22"/>
          <w:shd w:val="clear" w:color="" w:fill=""/>
        </w:rPr>
        <w:t xml:space="preserve"> incubator equipped with an IncuCyte Zoom imaging system (Essen Bioscience, MI). Images were taken with a 20x objective every 2 hr for 3 days. Data were analyzed using the IncuCyte Zoom software and Fiji.</w:t>
      </w:r>
    </w:p>
    <w:p/>
    <w:p>
      <w:pPr>
        <w:pStyle w:val="jrnlHead2"/>
      </w:pPr>
      <w:r>
        <w:rPr>
          <w:color w:val="#134985"/>
          <w:sz w:val="46"/>
          <w:szCs w:val="46"/>
          <w:b/>
          <w:shd w:val="clear" w:color="" w:fill=""/>
        </w:rPr>
        <w:t xml:space="preserve">Live cell imaging</w:t>
      </w:r>
    </w:p>
    <w:p>
      <w:pPr>
        <w:pStyle w:val="jrnlSecPara"/>
      </w:pPr>
      <w:r>
        <w:rPr>
          <w:sz w:val="22"/>
          <w:szCs w:val="22"/>
          <w:shd w:val="clear" w:color="" w:fill=""/>
        </w:rPr>
        <w:t xml:space="preserve">O4</w:t>
      </w:r>
      <w:r>
        <w:rPr>
          <w:sz w:val="22"/>
          <w:szCs w:val="22"/>
          <w:vertAlign w:val="superscript"/>
          <w:shd w:val="clear" w:color="" w:fill=""/>
        </w:rPr>
        <w:t xml:space="preserve">+</w:t>
      </w:r>
      <w:r>
        <w:rPr>
          <w:sz w:val="22"/>
          <w:szCs w:val="22"/>
          <w:shd w:val="clear" w:color="" w:fill=""/>
        </w:rPr>
        <w:t xml:space="preserve"> primary OLs were isolated by immunopanning as described above and cultured in 35 mm glass bottom dishes (Mattek, MA). After 2–3 days under differentiation conditions, anti-MAG-Alexa488 conjugated antibody (1:500, Millipore, MAB1567A4) was added to the culture medium for 12–14 hr. The following day, LysoTracker Deep Red (1:2000, Life Technologies) was added to the culture medium for 30–45 min. Fifteen minutes before imaging, the culture medium was replaced by 1x HBSS (Life Technologies) containing Prolong Live Antifade reagent (Life Technologies, 1:100) and Hoechst dye 33,342 (1:50,000) or NucRed Live 647 (Life Technologies). Cells were imaged at 37°C and ambient CO</w:t>
      </w:r>
      <w:r>
        <w:rPr>
          <w:sz w:val="22"/>
          <w:szCs w:val="22"/>
          <w:vertAlign w:val="subscript"/>
          <w:shd w:val="clear" w:color="" w:fill=""/>
        </w:rPr>
        <w:t xml:space="preserve">2</w:t>
      </w:r>
      <w:r>
        <w:rPr>
          <w:sz w:val="22"/>
          <w:szCs w:val="22"/>
          <w:shd w:val="clear" w:color="" w:fill=""/>
        </w:rPr>
        <w:t xml:space="preserve"> for 15–20 min/dish using a Leica SP5 confocal microscope. Confocal Z-stacks, xyt, and xyzt videos were acquired. As a specificity control for the anti-MAG-Alexa488 antibody, OLs were prepared from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and age-matched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w:t>
      </w:r>
      <w:r>
        <w:rPr>
          <w:sz w:val="22"/>
          <w:szCs w:val="22"/>
          <w:shd w:val="clear" w:color="" w:fill=""/>
        </w:rPr>
        <w:t xml:space="preserve"/>
      </w:r>
      <w:r>
        <w:rPr>
          <w:sz w:val="22"/>
          <w:szCs w:val="22"/>
          <w:shd w:val="clear" w:color="" w:fill=""/>
        </w:rPr>
        <w:t xml:space="preserve">pups and imaged under identical conditions. Mouse monoclonal anti-MOG antibody (Millipore) was conjugated with Alex555 using the Antibody Labeling Kit (Life Technologies). Some OL cultures were incubated with anti-MOG-Alexa555 (1:250) and anti-MAG-Alexa488 as described above. To some cultures 1 μM apilimod (Axon 1369; Axon Medchem BV) in DMSO was added 90–120 min prior to imaging. Images and videos were processed using Leica AS LF and Fiji. Tracking and movement analysis of anti-MAG-Alexa488</w:t>
      </w:r>
      <w:r>
        <w:rPr>
          <w:sz w:val="22"/>
          <w:szCs w:val="22"/>
          <w:vertAlign w:val="superscript"/>
          <w:shd w:val="clear" w:color="" w:fill=""/>
        </w:rPr>
        <w:t xml:space="preserve">+</w:t>
      </w:r>
      <w:r>
        <w:rPr>
          <w:sz w:val="22"/>
          <w:szCs w:val="22"/>
          <w:shd w:val="clear" w:color="" w:fill=""/>
        </w:rPr>
        <w:t xml:space="preserve"> particles in live cells was performed using Imaris (Bitplane, UK).</w:t>
      </w:r>
    </w:p>
    <w:p/>
    <w:p>
      <w:pPr>
        <w:pStyle w:val="jrnlHead2"/>
      </w:pPr>
      <w:r>
        <w:rPr>
          <w:color w:val="#134985"/>
          <w:sz w:val="46"/>
          <w:szCs w:val="46"/>
          <w:b/>
          <w:shd w:val="clear" w:color="" w:fill=""/>
        </w:rPr>
        <w:t xml:space="preserve">Ex vivo MAG labeling</w:t>
      </w:r>
    </w:p>
    <w:p>
      <w:pPr>
        <w:pStyle w:val="jrnlSecPara"/>
      </w:pPr>
      <w:r>
        <w:rPr>
          <w:sz w:val="22"/>
          <w:szCs w:val="22"/>
          <w:shd w:val="clear" w:color="" w:fill=""/>
        </w:rPr>
        <w:t xml:space="preserve">To monitor MAG trafficking in acute brain tissue, sagittal slices were prepared from P13-P14 pups with the following genotypes, (i) </w:t>
      </w:r>
      <w:r>
        <w:rPr>
          <w:sz w:val="22"/>
          <w:szCs w:val="22"/>
          <w:i/>
          <w:iCs/>
          <w:shd w:val="clear" w:color="" w:fill=""/>
        </w:rPr>
        <w:t xml:space="preserve">Pikfyve</w:t>
      </w:r>
      <w:r>
        <w:rPr>
          <w:sz w:val="22"/>
          <w:szCs w:val="22"/>
          <w:shd w:val="clear" w:color="" w:fill=""/>
        </w:rPr>
        <w:t xml:space="preserve"> control mice, (ii) littermates </w:t>
      </w:r>
      <w:r>
        <w:rPr>
          <w:sz w:val="22"/>
          <w:szCs w:val="22"/>
          <w:i/>
          <w:iCs/>
          <w:shd w:val="clear" w:color="" w:fill=""/>
        </w:rPr>
        <w:t xml:space="preserve">Pikfyve </w:t>
      </w:r>
      <w:r>
        <w:rPr>
          <w:sz w:val="22"/>
          <w:szCs w:val="22"/>
          <w:i/>
          <w:iCs/>
          <w:vertAlign w:val="superscript"/>
          <w:shd w:val="clear" w:color="" w:fill=""/>
        </w:rPr>
        <w:t xml:space="preserve">flox/flox</w:t>
      </w:r>
      <w:r>
        <w:rPr>
          <w:sz w:val="22"/>
          <w:szCs w:val="22"/>
          <w:i/>
          <w:iCs/>
          <w:shd w:val="clear" w:color="" w:fill=""/>
        </w:rPr>
        <w:t xml:space="preserve">,Olig2Cre</w:t>
      </w:r>
      <w:r>
        <w:rPr>
          <w:sz w:val="22"/>
          <w:szCs w:val="22"/>
          <w:shd w:val="clear" w:color="" w:fill=""/>
        </w:rPr>
        <w:t xml:space="preserve"> mice, (iii) </w:t>
      </w:r>
      <w:r>
        <w:rPr>
          <w:sz w:val="22"/>
          <w:szCs w:val="22"/>
          <w:i/>
          <w:iCs/>
          <w:shd w:val="clear" w:color="" w:fill=""/>
        </w:rPr>
        <w:t xml:space="preserve">Mag</w:t>
      </w:r>
      <w:r>
        <w:rPr>
          <w:sz w:val="22"/>
          <w:szCs w:val="22"/>
          <w:i/>
          <w:iCs/>
          <w:vertAlign w:val="superscript"/>
          <w:shd w:val="clear" w:color="" w:fill=""/>
        </w:rPr>
        <w:t xml:space="preserve">-/-</w:t>
      </w:r>
      <w:r>
        <w:rPr>
          <w:sz w:val="22"/>
          <w:szCs w:val="22"/>
          <w:i/>
          <w:iCs/>
          <w:shd w:val="clear" w:color="" w:fill=""/>
        </w:rPr>
        <w:t xml:space="preserve">,</w:t>
      </w:r>
      <w:r>
        <w:rPr>
          <w:sz w:val="22"/>
          <w:szCs w:val="22"/>
          <w:shd w:val="clear" w:color="" w:fill=""/>
        </w:rPr>
        <w:t xml:space="preserve"> mice and (iv) P18 </w:t>
      </w:r>
      <w:r>
        <w:rPr>
          <w:sz w:val="22"/>
          <w:szCs w:val="22"/>
          <w:i/>
          <w:iCs/>
          <w:shd w:val="clear" w:color="" w:fill=""/>
        </w:rPr>
        <w:t xml:space="preserve">LacZ/EGFP, Olig2Cre </w:t>
      </w:r>
      <w:r>
        <w:rPr>
          <w:sz w:val="22"/>
          <w:szCs w:val="22"/>
          <w:shd w:val="clear" w:color="" w:fill=""/>
        </w:rPr>
        <w:t xml:space="preserve">reporter mice (</w:t>
      </w:r>
      <w:hyperlink w:anchor="R67" w:history="1">
        <w:r>
          <w:rPr>
            <w:rStyle w:val="jrnlBibRef"/>
          </w:rPr>
          <w:t xml:space="preserve">Toth et al., 2013</w:t>
        </w:r>
      </w:hyperlink>
      <w:r>
        <w:rPr>
          <w:sz w:val="22"/>
          <w:szCs w:val="22"/>
          <w:shd w:val="clear" w:color="" w:fill=""/>
        </w:rPr>
        <w:t xml:space="preserve">). Briefly, mice were decapitated, brains rapidly dissected and submerged in ice-cold ACSF (</w:t>
      </w:r>
      <w:hyperlink w:anchor="R67" w:history="1">
        <w:r>
          <w:rPr>
            <w:rStyle w:val="jrnlBibRef"/>
          </w:rPr>
          <w:t xml:space="preserve">Toth et al., 2013</w:t>
        </w:r>
      </w:hyperlink>
      <w:r>
        <w:rPr>
          <w:sz w:val="22"/>
          <w:szCs w:val="22"/>
          <w:shd w:val="clear" w:color="" w:fill=""/>
        </w:rPr>
        <w:t xml:space="preserve">). From forebrain tissue, hippocampi were removed and discarded. Cortex and striatum were sectioned at 300 µm using a tissue slicer (WPI, FL). Brain slices were kept in oxygenated (95% O</w:t>
      </w:r>
      <w:r>
        <w:rPr>
          <w:sz w:val="22"/>
          <w:szCs w:val="22"/>
          <w:vertAlign w:val="subscript"/>
          <w:shd w:val="clear" w:color="" w:fill=""/>
        </w:rPr>
        <w:t xml:space="preserve">2, </w:t>
      </w:r>
      <w:r>
        <w:rPr>
          <w:sz w:val="22"/>
          <w:szCs w:val="22"/>
          <w:shd w:val="clear" w:color="" w:fill=""/>
        </w:rPr>
        <w:t xml:space="preserve">5% CO</w:t>
      </w:r>
      <w:r>
        <w:rPr>
          <w:sz w:val="22"/>
          <w:szCs w:val="22"/>
          <w:vertAlign w:val="subscript"/>
          <w:shd w:val="clear" w:color="" w:fill=""/>
        </w:rPr>
        <w:t xml:space="preserve">2</w:t>
      </w:r>
      <w:r>
        <w:rPr>
          <w:sz w:val="22"/>
          <w:szCs w:val="22"/>
          <w:shd w:val="clear" w:color="" w:fill=""/>
        </w:rPr>
        <w:t xml:space="preserve">) ACSF at RT for 40–60 min prior to incubation with anti-MAG-Alexa-555 (1:500) in oxygenated ACSF at 32°C for 2 hr. Brain slices were then fixed in 4% PFA for 25 min, rinsed 3 times for 10 min each in PBS and incubated overnight with a goat anti-mouse Alexa-488 secondary antibody (1:1000) in 3% BSA at 4°C. The following day, slices were rinsed 3 times for 10 min each in PBS, incubated with LiveRed 647 for 25 min at RT, rinsed 3 times for 10 min each in PBS, and mounted in Prolong antifade with DAPI. Individual MAG</w:t>
      </w:r>
      <w:r>
        <w:rPr>
          <w:sz w:val="22"/>
          <w:szCs w:val="22"/>
          <w:vertAlign w:val="superscript"/>
          <w:shd w:val="clear" w:color="" w:fill=""/>
        </w:rPr>
        <w:t xml:space="preserve">+</w:t>
      </w:r>
      <w:r>
        <w:rPr>
          <w:sz w:val="22"/>
          <w:szCs w:val="22"/>
          <w:shd w:val="clear" w:color="" w:fill=""/>
        </w:rPr>
        <w:t xml:space="preserve"> cells in deep cortical layers and striatum were imaged using a Leica SP5 confocal microscope.</w:t>
      </w:r>
    </w:p>
    <w:p/>
    <w:p>
      <w:pPr>
        <w:pStyle w:val="jrnlHead2"/>
      </w:pPr>
      <w:r>
        <w:rPr>
          <w:color w:val="#134985"/>
          <w:sz w:val="46"/>
          <w:szCs w:val="46"/>
          <w:b/>
          <w:shd w:val="clear" w:color="" w:fill=""/>
        </w:rPr>
        <w:t xml:space="preserve">Primary OL transfection</w:t>
      </w:r>
    </w:p>
    <w:p>
      <w:pPr>
        <w:pStyle w:val="jrnlSecPara"/>
      </w:pPr>
      <w:r>
        <w:rPr>
          <w:sz w:val="22"/>
          <w:szCs w:val="22"/>
          <w:shd w:val="clear" w:color="" w:fill=""/>
        </w:rPr>
        <w:t xml:space="preserve">For transfection of primary OPC/OLs, Lipofectamine2000 (Life Technologies) was used, following a protocol previously established for transfection of primary neurons (</w:t>
      </w:r>
      <w:hyperlink w:anchor="R17" w:history="1">
        <w:r>
          <w:rPr>
            <w:rStyle w:val="jrnlBibRef"/>
          </w:rPr>
          <w:t xml:space="preserve">Duan et al., 2014</w:t>
        </w:r>
      </w:hyperlink>
      <w:r>
        <w:rPr>
          <w:sz w:val="22"/>
          <w:szCs w:val="22"/>
          <w:shd w:val="clear" w:color="" w:fill=""/>
        </w:rPr>
        <w:t xml:space="preserve">). Briefly, 250 ng of </w:t>
      </w:r>
      <w:r>
        <w:rPr>
          <w:sz w:val="22"/>
          <w:szCs w:val="22"/>
          <w:i/>
          <w:iCs/>
          <w:shd w:val="clear" w:color="" w:fill=""/>
        </w:rPr>
        <w:t xml:space="preserve">LAMP1-mCherry</w:t>
      </w:r>
      <w:r>
        <w:rPr>
          <w:sz w:val="22"/>
          <w:szCs w:val="22"/>
          <w:shd w:val="clear" w:color="" w:fill=""/>
        </w:rPr>
        <w:t xml:space="preserve"> or </w:t>
      </w:r>
      <w:r>
        <w:rPr>
          <w:sz w:val="22"/>
          <w:szCs w:val="22"/>
          <w:i/>
          <w:iCs/>
          <w:shd w:val="clear" w:color="" w:fill=""/>
        </w:rPr>
        <w:t xml:space="preserve">Rab7-YFP</w:t>
      </w:r>
      <w:r>
        <w:rPr>
          <w:sz w:val="22"/>
          <w:szCs w:val="22"/>
          <w:shd w:val="clear" w:color="" w:fill=""/>
        </w:rPr>
        <w:t xml:space="preserve"> plasmid DNA were combined with 1 µl of Lipofectamine2000 (Invitrogen, CA) in optiMEM and mixed thoroughly. Transfection solution was added to OL culture medium and cells were incubated for 2.5 hr. Afterwards, the medium was completely replaced with fresh T3 supplemented medium. To visualize MAG trafficking, anti-MAG-Alexa-488 antibody was added to the culture medium as described above. The following day, live imaging of LAMP1-mCherry</w:t>
      </w:r>
      <w:r>
        <w:rPr>
          <w:sz w:val="22"/>
          <w:szCs w:val="22"/>
          <w:vertAlign w:val="superscript"/>
          <w:shd w:val="clear" w:color="" w:fill=""/>
        </w:rPr>
        <w:t xml:space="preserve">+</w:t>
      </w:r>
      <w:r>
        <w:rPr>
          <w:sz w:val="22"/>
          <w:szCs w:val="22"/>
          <w:shd w:val="clear" w:color="" w:fill=""/>
        </w:rPr>
        <w:t xml:space="preserve">/anti-MAG-Alexa-488</w:t>
      </w:r>
      <w:r>
        <w:rPr>
          <w:sz w:val="22"/>
          <w:szCs w:val="22"/>
          <w:vertAlign w:val="superscript"/>
          <w:shd w:val="clear" w:color="" w:fill=""/>
        </w:rPr>
        <w:t xml:space="preserve">+</w:t>
      </w:r>
      <w:r>
        <w:rPr>
          <w:sz w:val="22"/>
          <w:szCs w:val="22"/>
          <w:shd w:val="clear" w:color="" w:fill=""/>
        </w:rPr>
        <w:t xml:space="preserve"> OLs was carried out as described above.</w:t>
      </w:r>
    </w:p>
    <w:p/>
    <w:p>
      <w:pPr>
        <w:pStyle w:val="jrnlHead2"/>
      </w:pPr>
      <w:r>
        <w:rPr>
          <w:color w:val="#134985"/>
          <w:sz w:val="46"/>
          <w:szCs w:val="46"/>
          <w:b/>
          <w:shd w:val="clear" w:color="" w:fill=""/>
        </w:rPr>
        <w:t xml:space="preserve">Western blot analysis of OPC cultures</w:t>
      </w:r>
    </w:p>
    <w:p>
      <w:pPr>
        <w:pStyle w:val="jrnlSecPara"/>
      </w:pPr>
      <w:r>
        <w:rPr>
          <w:sz w:val="22"/>
          <w:szCs w:val="22"/>
          <w:shd w:val="clear" w:color="" w:fill=""/>
        </w:rPr>
        <w:t xml:space="preserve">OPCs were allowed to expand in PDGF supplemented culture medium for 7–8 days, passaged and plated in 6-well culture dishes at a density of 200,000–300,000 cells/well and kept for 3 days in T3 supplemented medium. Cells were then processed for Western blotting as previously described (</w:t>
      </w:r>
      <w:hyperlink w:anchor="R57" w:history="1">
        <w:r>
          <w:rPr>
            <w:rStyle w:val="jrnlBibRef"/>
          </w:rPr>
          <w:t xml:space="preserve">Raiker et al., 2010</w:t>
        </w:r>
      </w:hyperlink>
      <w:r>
        <w:rPr>
          <w:sz w:val="22"/>
          <w:szCs w:val="22"/>
          <w:shd w:val="clear" w:color="" w:fill=""/>
        </w:rPr>
        <w:t xml:space="preserve">). Capillary immunoassays were performed using the automated Wes system (ProteinSimple, San Jose CA). All procedures were performed according to manufacturer’s protocol. In brief, 0.8 µg of lysate (4 µl) were mixed with 2 µl of 5x fluorescent master mix and boiled for 5 min. These samples were dispensed into microplates along with blocking solution, primary and secondary antibodies and chemiluminescent substrate. After centrifugation, microplate was loaded into the Wes instrument for subsequent protein separation on capillaries and immuno-detection using the standard electrophores, immunolabeling, detection scheme of Wes. Data were analyzed by using Compass software (ProteinSimple) and peak areas were used for quantification. Erk1 peak area was used for normalization between samples. Three independent preparations were processed.</w:t>
      </w:r>
    </w:p>
    <w:p/>
    <w:p>
      <w:pPr>
        <w:pStyle w:val="jrnlHead2"/>
      </w:pPr>
      <w:r>
        <w:rPr>
          <w:color w:val="#134985"/>
          <w:sz w:val="46"/>
          <w:szCs w:val="46"/>
          <w:b/>
          <w:shd w:val="clear" w:color="" w:fill=""/>
        </w:rPr>
        <w:t xml:space="preserve">Statistical analysis</w:t>
      </w:r>
    </w:p>
    <w:p>
      <w:pPr>
        <w:pStyle w:val="jrnlSecPara"/>
      </w:pPr>
      <w:r>
        <w:rPr>
          <w:sz w:val="22"/>
          <w:szCs w:val="22"/>
          <w:shd w:val="clear" w:color="" w:fill=""/>
        </w:rPr>
        <w:t xml:space="preserve">To assess myelination in the optic nerve, ten non-overlapping TEM images were randomly selected and the fraction of myelinated axons quantified as described (</w:t>
      </w:r>
      <w:hyperlink w:anchor="R73" w:history="1">
        <w:r>
          <w:rPr>
            <w:rStyle w:val="jrnlBibRef"/>
          </w:rPr>
          <w:t xml:space="preserve">Winters et al., 2011</w:t>
        </w:r>
      </w:hyperlink>
      <w:r>
        <w:rPr>
          <w:sz w:val="22"/>
          <w:szCs w:val="22"/>
          <w:shd w:val="clear" w:color="" w:fill=""/>
        </w:rPr>
        <w:t xml:space="preserve">). At least 600 axons were quantified per nerve. G-ratio analysis was performed as described previously (</w:t>
      </w:r>
      <w:hyperlink w:anchor="R73" w:history="1">
        <w:r>
          <w:rPr>
            <w:rStyle w:val="jrnlBibRef"/>
          </w:rPr>
          <w:t xml:space="preserve">Winters et al., 2011</w:t>
        </w:r>
      </w:hyperlink>
      <w:r>
        <w:rPr>
          <w:sz w:val="22"/>
          <w:szCs w:val="22"/>
          <w:shd w:val="clear" w:color="" w:fill=""/>
        </w:rPr>
        <w:t xml:space="preserve">). At least 100 axons per optic nerve were analyzed. For Western blot analysis, Western band intensity was measured using LI-COR Studio Image Software. All band intensities were normalized either to βIII-tubulin (brain lysates and membranes) or actin (OPC cultures). Normalized Western blot band intensity for control samples was set as 1 for each experiment. For optic nerve electrophysiology, data analysis was performed offline using Clampfit software. In order to analyze individual peaks, each trace was fitted as a sum of three or four Gaussians using Origin Pro software (</w:t>
      </w:r>
      <w:hyperlink w:anchor="R11" w:history="1">
        <w:r>
          <w:rPr>
            <w:rStyle w:val="jrnlBibRef"/>
          </w:rPr>
          <w:t xml:space="preserve">Chen et al., 2004</w:t>
        </w:r>
      </w:hyperlink>
      <w:r>
        <w:rPr>
          <w:sz w:val="22"/>
          <w:szCs w:val="22"/>
          <w:shd w:val="clear" w:color="" w:fill=""/>
        </w:rPr>
        <w:t xml:space="preserve">). A peak with the largest amplitude in each trace was used for conduction velocity analysis.</w:t>
      </w:r>
    </w:p>
    <w:p>
      <w:pPr>
        <w:pStyle w:val="jrnlSecPara"/>
      </w:pPr>
      <w:r>
        <w:rPr>
          <w:sz w:val="22"/>
          <w:szCs w:val="22"/>
          <w:shd w:val="clear" w:color="" w:fill=""/>
        </w:rPr>
        <w:t xml:space="preserve">For quantification of </w:t>
      </w:r>
      <w:r>
        <w:rPr>
          <w:sz w:val="22"/>
          <w:szCs w:val="22"/>
          <w:i/>
          <w:iCs/>
          <w:shd w:val="clear" w:color="" w:fill=""/>
        </w:rPr>
        <w:t xml:space="preserve">Plp1</w:t>
      </w:r>
      <w:r>
        <w:rPr>
          <w:sz w:val="22"/>
          <w:szCs w:val="22"/>
          <w:shd w:val="clear" w:color="" w:fill=""/>
        </w:rPr>
        <w:t xml:space="preserve">, Olig2, and NG2 labeled cells, the number of respective positive cells was quantified per optic nerve cross section and normalized to the section area (arbitrary units in FIJI). At least four sections per nerve were analyzed.</w:t>
      </w:r>
    </w:p>
    <w:p>
      <w:pPr>
        <w:pStyle w:val="jrnlSecPara"/>
      </w:pPr>
      <w:r>
        <w:rPr>
          <w:sz w:val="22"/>
          <w:szCs w:val="22"/>
          <w:shd w:val="clear" w:color="" w:fill=""/>
        </w:rPr>
        <w:t xml:space="preserve">For quantification of OL markers in vitro, ten non-overlapping images were taken at random positions for each coverslip/well and cells positive for a marker of interest counted and normalized to the number of Hoechst 33,342 dye positive cells in the same image. A minimum of 900 cells was quantified for each individual experiment with </w:t>
      </w:r>
      <w:r>
        <w:rPr>
          <w:sz w:val="22"/>
          <w:szCs w:val="22"/>
          <w:i/>
          <w:iCs/>
          <w:shd w:val="clear" w:color="" w:fill=""/>
        </w:rPr>
        <w:t xml:space="preserve">Fig4 </w:t>
      </w:r>
      <w:r>
        <w:rPr>
          <w:sz w:val="22"/>
          <w:szCs w:val="22"/>
          <w:i/>
          <w:iCs/>
          <w:shd w:val="clear" w:color="" w:fill=""/>
        </w:rPr>
        <w:t xml:space="preserve"/>
      </w:r>
      <w:r>
        <w:rPr>
          <w:sz w:val="22"/>
          <w:szCs w:val="22"/>
          <w:shd w:val="clear" w:color="" w:fill=""/>
        </w:rPr>
        <w:t xml:space="preserve">cultures and a minimum of 120 cells was quantified for each individual experiment with </w:t>
      </w:r>
      <w:r>
        <w:rPr>
          <w:sz w:val="22"/>
          <w:szCs w:val="22"/>
          <w:i/>
          <w:iCs/>
          <w:shd w:val="clear" w:color="" w:fill=""/>
        </w:rPr>
        <w:t xml:space="preserve">Pikfyve</w:t>
      </w:r>
      <w:r>
        <w:rPr>
          <w:sz w:val="22"/>
          <w:szCs w:val="22"/>
          <w:shd w:val="clear" w:color="" w:fill=""/>
        </w:rPr>
        <w:t xml:space="preserve"> cultures. GFAP</w:t>
      </w:r>
      <w:r>
        <w:rPr>
          <w:sz w:val="22"/>
          <w:szCs w:val="22"/>
          <w:vertAlign w:val="superscript"/>
          <w:shd w:val="clear" w:color="" w:fill=""/>
        </w:rPr>
        <w:t xml:space="preserve">+</w:t>
      </w:r>
      <w:r>
        <w:rPr>
          <w:sz w:val="22"/>
          <w:szCs w:val="22"/>
          <w:shd w:val="clear" w:color="" w:fill=""/>
        </w:rPr>
        <w:t xml:space="preserve"> astrocytes were excluded from quantification. The analysis of actin/MBP postmitotic OL morphology was performed as characterized previously (</w:t>
      </w:r>
      <w:hyperlink w:anchor="R83" w:history="1">
        <w:r>
          <w:rPr>
            <w:rStyle w:val="jrnlBibRef"/>
          </w:rPr>
          <w:t xml:space="preserve">Zuchero et al., 2015</w:t>
        </w:r>
      </w:hyperlink>
      <w:r>
        <w:rPr>
          <w:sz w:val="22"/>
          <w:szCs w:val="22"/>
          <w:shd w:val="clear" w:color="" w:fill=""/>
        </w:rPr>
        <w:t xml:space="preserve">).</w:t>
      </w:r>
    </w:p>
    <w:p>
      <w:pPr>
        <w:pStyle w:val="jrnlSecPara"/>
      </w:pPr>
      <w:r>
        <w:rPr>
          <w:sz w:val="22"/>
          <w:szCs w:val="22"/>
          <w:shd w:val="clear" w:color="" w:fill=""/>
        </w:rPr>
        <w:t xml:space="preserve">For cell viability experiments, the Live/Dead kit was used the number of live (green) and dead (red) cells was quantified and the live/total cell ratio was calculated. For all experiments, Hoechst 33,342 normalized cell density in control groups was set as 1. At least three independent experiments with duplicate coverslips were used for the analysis. For live imaging of MAG</w:t>
      </w:r>
      <w:r>
        <w:rPr>
          <w:sz w:val="22"/>
          <w:szCs w:val="22"/>
          <w:vertAlign w:val="superscript"/>
          <w:shd w:val="clear" w:color="" w:fill=""/>
        </w:rPr>
        <w:t xml:space="preserve">+</w:t>
      </w:r>
      <w:r>
        <w:rPr>
          <w:sz w:val="22"/>
          <w:szCs w:val="22"/>
          <w:shd w:val="clear" w:color="" w:fill=""/>
        </w:rPr>
        <w:t xml:space="preserve"> vesicles in primary OLs, Imaris software (Bitplane) was used to calculate individual particle speed and size. Four independent experiments were analyzed for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w:r>
      <w:r>
        <w:rPr>
          <w:sz w:val="22"/>
          <w:szCs w:val="22"/>
          <w:shd w:val="clear" w:color="" w:fill=""/>
        </w:rPr>
        <w:t xml:space="preserve">and </w:t>
      </w:r>
      <w:r>
        <w:rPr>
          <w:sz w:val="22"/>
          <w:szCs w:val="22"/>
          <w:i/>
          <w:iCs/>
          <w:shd w:val="clear" w:color="" w:fill=""/>
        </w:rPr>
        <w:t xml:space="preserve">Fig4</w:t>
      </w:r>
      <w:r>
        <w:rPr>
          <w:sz w:val="22"/>
          <w:szCs w:val="22"/>
          <w:i/>
          <w:iCs/>
          <w:vertAlign w:val="superscript"/>
          <w:shd w:val="clear" w:color="" w:fill=""/>
        </w:rPr>
        <w:t xml:space="preserve">-/-</w:t>
      </w:r>
      <w:r>
        <w:rPr>
          <w:sz w:val="22"/>
          <w:szCs w:val="22"/>
          <w:shd w:val="clear" w:color="" w:fill=""/>
        </w:rPr>
        <w:t xml:space="preserve"> cultures. MAG</w:t>
      </w:r>
      <w:r>
        <w:rPr>
          <w:sz w:val="22"/>
          <w:szCs w:val="22"/>
          <w:vertAlign w:val="superscript"/>
          <w:shd w:val="clear" w:color="" w:fill=""/>
        </w:rPr>
        <w:t xml:space="preserve">+</w:t>
      </w:r>
      <w:r>
        <w:rPr>
          <w:sz w:val="22"/>
          <w:szCs w:val="22"/>
          <w:shd w:val="clear" w:color="" w:fill=""/>
        </w:rPr>
        <w:t xml:space="preserve"> particles of at least 0.01 µm</w:t>
      </w:r>
      <w:r>
        <w:rPr>
          <w:sz w:val="22"/>
          <w:szCs w:val="22"/>
          <w:vertAlign w:val="superscript"/>
          <w:shd w:val="clear" w:color="" w:fill=""/>
        </w:rPr>
        <w:t xml:space="preserve">3</w:t>
      </w:r>
      <w:r>
        <w:rPr>
          <w:sz w:val="22"/>
          <w:szCs w:val="22"/>
          <w:shd w:val="clear" w:color="" w:fill=""/>
        </w:rPr>
        <w:t xml:space="preserve"> in volume were included in data analysis.</w:t>
      </w:r>
    </w:p>
    <w:p>
      <w:pPr>
        <w:pStyle w:val="jrnlSecPara"/>
      </w:pPr>
      <w:r>
        <w:rPr>
          <w:sz w:val="22"/>
          <w:szCs w:val="22"/>
          <w:shd w:val="clear" w:color="" w:fill=""/>
        </w:rPr>
        <w:t xml:space="preserve">One-way ANOVA followed by Tukey posthoc was used for TEM optic nerve analysis. One-way ANOVA followed by Dunnett’s posthoc was used for Western blot analysis and electrophysiology with more than two groups. The unpaired Student t-test was used for analysis in all experiments with two groups.</w:t>
      </w:r>
    </w:p>
    <w:p>
      <w:pPr>
        <w:sectPr>
          <w:pgSz w:orient="portrait" w:w="12240" w:h="18720"/>
          <w:pgMar w:top="600" w:right="600" w:bottom="600" w:left="600" w:header="720" w:footer="720" w:gutter="0"/>
          <w:cols w:num="1" w:space="720"/>
        </w:sectPr>
      </w:pPr>
    </w:p>
    <w:p>
      <w:pPr>
        <w:pStyle w:val="jrnlAckHead"/>
      </w:pPr>
      <w:r>
        <w:rPr>
          <w:sz w:val="40"/>
          <w:szCs w:val="40"/>
          <w:b/>
          <w:shd w:val="clear" w:color="" w:fill=""/>
        </w:rPr>
        <w:t xml:space="preserve">Acknowledgements</w:t>
      </w:r>
    </w:p>
    <w:p>
      <w:pPr>
        <w:pStyle w:val="jrnlPara"/>
      </w:pPr>
      <w:r>
        <w:rPr>
          <w:sz w:val="22"/>
          <w:szCs w:val="22"/>
          <w:shd w:val="clear" w:color="" w:fill=""/>
        </w:rPr>
        <w:t xml:space="preserve">We would like to thank members of Giger lab for their feedback on manuscript preparation, Ben Barres and Ronald Schnaar for providing </w:t>
      </w:r>
      <w:r>
        <w:rPr>
          <w:sz w:val="22"/>
          <w:szCs w:val="22"/>
          <w:i/>
          <w:iCs/>
          <w:shd w:val="clear" w:color="" w:fill=""/>
        </w:rPr>
        <w:t xml:space="preserve">Olig2Cre </w:t>
      </w:r>
      <w:r>
        <w:rPr>
          <w:sz w:val="22"/>
          <w:szCs w:val="22"/>
          <w:shd w:val="clear" w:color="" w:fill=""/>
        </w:rPr>
        <w:t xml:space="preserve">and </w:t>
      </w:r>
      <w:r>
        <w:rPr>
          <w:sz w:val="22"/>
          <w:szCs w:val="22"/>
          <w:i/>
          <w:iCs/>
          <w:shd w:val="clear" w:color="" w:fill=""/>
        </w:rPr>
        <w:t xml:space="preserve">Mag</w:t>
      </w:r>
      <w:r>
        <w:rPr>
          <w:sz w:val="22"/>
          <w:szCs w:val="22"/>
          <w:i/>
          <w:iCs/>
          <w:vertAlign w:val="superscript"/>
          <w:shd w:val="clear" w:color="" w:fill=""/>
        </w:rPr>
        <w:t xml:space="preserve">-/-</w:t>
      </w:r>
      <w:r>
        <w:rPr>
          <w:sz w:val="22"/>
          <w:szCs w:val="22"/>
          <w:shd w:val="clear" w:color="" w:fill=""/>
        </w:rPr>
        <w:t xml:space="preserve"/>
      </w:r>
      <w:r>
        <w:rPr>
          <w:sz w:val="22"/>
          <w:szCs w:val="22"/>
          <w:shd w:val="clear" w:color="" w:fill=""/>
        </w:rPr>
        <w:t xml:space="preserve">mice, respectively, Bradley Zuchero for his advice on OPC immunopanning, Jonah Chan for providing O4 hybridoma cells, Bill Tsai and Takamasa Inoue for the Rab7-YFP plasmid, Richard Lu for the Plp1 plasmid, and Lois Weisman for apilimod We thank Margaret Youngman for assistance with optic nerve electrophysiology and Brian Pierchala and Jennifer Shadrach for help with confocal microscopy.</w:t>
      </w:r>
    </w:p>
    <w:p/>
    <w:p>
      <w:pPr>
        <w:pStyle w:val="jrnlRefHead"/>
      </w:pPr>
      <w:r>
        <w:rPr>
          <w:color w:val="#134985"/>
          <w:sz w:val="40"/>
          <w:szCs w:val="40"/>
          <w:b/>
          <w:shd w:val="clear" w:color="" w:fill=""/>
        </w:rPr>
        <w:t xml:space="preserve">References</w:t>
      </w:r>
    </w:p>
    <w:p>
      <w:pPr>
        <w:pStyle w:val="jrnlRefText"/>
      </w:pPr>
      <w:bookmarkStart w:id="27" w:name="R1"/>
      <w:bookmarkEnd w:id="27"/>
      <w:r>
        <w:rPr>
          <w:rStyle w:val="RefSurName"/>
        </w:rPr>
        <w:t xml:space="preserve">Arroyo</w:t>
      </w:r>
      <w:r>
        <w:rPr>
          <w:rStyle w:val="RefAuthor"/>
        </w:rPr>
        <w:t xml:space="preserve"> </w:t>
      </w:r>
      <w:r>
        <w:rPr>
          <w:rStyle w:val="RefGivenName"/>
        </w:rPr>
        <w:t xml:space="preserve">EJ</w:t>
      </w:r>
      <w:r>
        <w:rPr>
          <w:shd w:val="clear" w:color="" w:fill=""/>
        </w:rPr>
        <w:t xml:space="preserve">, </w:t>
      </w:r>
      <w:r>
        <w:rPr>
          <w:rStyle w:val="RefSurName"/>
        </w:rPr>
        <w:t xml:space="preserve">Scherer</w:t>
      </w:r>
      <w:r>
        <w:rPr>
          <w:rStyle w:val="RefAuthor"/>
        </w:rPr>
        <w:t xml:space="preserve"> </w:t>
      </w:r>
      <w:r>
        <w:rPr>
          <w:rStyle w:val="RefGivenName"/>
        </w:rPr>
        <w:t xml:space="preserve">SS</w:t>
      </w:r>
      <w:r>
        <w:rPr>
          <w:shd w:val="clear" w:color="" w:fill=""/>
        </w:rPr>
        <w:t xml:space="preserve">. </w:t>
      </w:r>
      <w:r>
        <w:rPr>
          <w:rStyle w:val="RefYear"/>
        </w:rPr>
        <w:t xml:space="preserve">2000</w:t>
      </w:r>
      <w:r>
        <w:rPr>
          <w:shd w:val="clear" w:color="" w:fill=""/>
        </w:rPr>
        <w:t xml:space="preserve">. </w:t>
      </w:r>
      <w:r>
        <w:rPr>
          <w:rStyle w:val="RefArticleTitle"/>
        </w:rPr>
        <w:t xml:space="preserve">On the molecular architecture of myelinated fibers</w:t>
      </w:r>
      <w:r>
        <w:rPr>
          <w:shd w:val="clear" w:color="" w:fill=""/>
        </w:rPr>
        <w:t xml:space="preserve">. </w:t>
      </w:r>
      <w:r>
        <w:rPr>
          <w:rStyle w:val=""/>
        </w:rPr>
        <w:t xml:space="preserve">Histochemistry and Cell Biology</w:t>
      </w:r>
      <w:r>
        <w:rPr>
          <w:shd w:val="clear" w:color="" w:fill=""/>
        </w:rPr>
        <w:t xml:space="preserve"> </w:t>
      </w:r>
      <w:r>
        <w:rPr>
          <w:rStyle w:val=""/>
        </w:rPr>
        <w:t xml:space="preserve">113</w:t>
      </w:r>
      <w:r>
        <w:rPr>
          <w:shd w:val="clear" w:color="" w:fill=""/>
        </w:rPr>
        <w:t xml:space="preserve">:</w:t>
      </w:r>
      <w:r>
        <w:rPr>
          <w:rStyle w:val="RefFPage"/>
        </w:rPr>
        <w:t xml:space="preserve">1</w:t>
      </w:r>
      <w:r>
        <w:rPr>
          <w:shd w:val="clear" w:color="" w:fill=""/>
        </w:rPr>
        <w:t xml:space="preserve">–</w:t>
      </w:r>
      <w:r>
        <w:rPr>
          <w:rStyle w:val="RefLPage"/>
        </w:rPr>
        <w:t xml:space="preserve">18</w:t>
      </w:r>
      <w:r>
        <w:rPr>
          <w:shd w:val="clear" w:color="" w:fill=""/>
        </w:rPr>
        <w:t xml:space="preserve"> .</w:t>
      </w:r>
    </w:p>
    <w:p>
      <w:pPr>
        <w:pStyle w:val="jrnlRefText"/>
      </w:pPr>
      <w:bookmarkStart w:id="28" w:name="R2"/>
      <w:bookmarkEnd w:id="28"/>
      <w:r>
        <w:rPr>
          <w:rStyle w:val="RefSurName"/>
        </w:rPr>
        <w:t xml:space="preserve">Barres</w:t>
      </w:r>
      <w:r>
        <w:rPr>
          <w:rStyle w:val="RefAuthor"/>
        </w:rPr>
        <w:t xml:space="preserve"> </w:t>
      </w:r>
      <w:r>
        <w:rPr>
          <w:rStyle w:val="RefGivenName"/>
        </w:rPr>
        <w:t xml:space="preserve">BA</w:t>
      </w:r>
      <w:r>
        <w:rPr>
          <w:shd w:val="clear" w:color="" w:fill=""/>
        </w:rPr>
        <w:t xml:space="preserve">, </w:t>
      </w:r>
      <w:r>
        <w:rPr>
          <w:rStyle w:val="RefSurName"/>
        </w:rPr>
        <w:t xml:space="preserve">Raff</w:t>
      </w:r>
      <w:r>
        <w:rPr>
          <w:rStyle w:val="RefAuthor"/>
        </w:rPr>
        <w:t xml:space="preserve"> </w:t>
      </w:r>
      <w:r>
        <w:rPr>
          <w:rStyle w:val="RefGivenName"/>
        </w:rPr>
        <w:t xml:space="preserve">MC</w:t>
      </w:r>
      <w:r>
        <w:rPr>
          <w:shd w:val="clear" w:color="" w:fill=""/>
        </w:rPr>
        <w:t xml:space="preserve">. </w:t>
      </w:r>
      <w:r>
        <w:rPr>
          <w:rStyle w:val="RefYear"/>
        </w:rPr>
        <w:t xml:space="preserve">1993</w:t>
      </w:r>
      <w:r>
        <w:rPr>
          <w:shd w:val="clear" w:color="" w:fill=""/>
        </w:rPr>
        <w:t xml:space="preserve">. </w:t>
      </w:r>
      <w:r>
        <w:rPr>
          <w:rStyle w:val="RefArticleTitle"/>
        </w:rPr>
        <w:t xml:space="preserve">Proliferation of oligodendrocyte precursor cells depends on electrical activity in axons</w:t>
      </w:r>
      <w:r>
        <w:rPr>
          <w:shd w:val="clear" w:color="" w:fill=""/>
        </w:rPr>
        <w:t xml:space="preserve">. </w:t>
      </w:r>
      <w:r>
        <w:rPr>
          <w:rStyle w:val=""/>
        </w:rPr>
        <w:t xml:space="preserve">Nature</w:t>
      </w:r>
      <w:r>
        <w:rPr>
          <w:shd w:val="clear" w:color="" w:fill=""/>
        </w:rPr>
        <w:t xml:space="preserve"> </w:t>
      </w:r>
      <w:r>
        <w:rPr>
          <w:rStyle w:val=""/>
        </w:rPr>
        <w:t xml:space="preserve">361</w:t>
      </w:r>
      <w:r>
        <w:rPr>
          <w:shd w:val="clear" w:color="" w:fill=""/>
        </w:rPr>
        <w:t xml:space="preserve">:</w:t>
      </w:r>
      <w:r>
        <w:rPr>
          <w:rStyle w:val="RefFPage"/>
        </w:rPr>
        <w:t xml:space="preserve">258</w:t>
      </w:r>
      <w:r>
        <w:rPr>
          <w:shd w:val="clear" w:color="" w:fill=""/>
        </w:rPr>
        <w:t xml:space="preserve">–</w:t>
      </w:r>
      <w:r>
        <w:rPr>
          <w:rStyle w:val="RefLPage"/>
        </w:rPr>
        <w:t xml:space="preserve">260</w:t>
      </w:r>
      <w:r>
        <w:rPr>
          <w:shd w:val="clear" w:color="" w:fill=""/>
        </w:rPr>
        <w:t xml:space="preserve">.</w:t>
      </w:r>
    </w:p>
    <w:p>
      <w:pPr>
        <w:pStyle w:val="jrnlRefText"/>
      </w:pPr>
      <w:bookmarkStart w:id="29" w:name="R3"/>
      <w:bookmarkEnd w:id="29"/>
      <w:r>
        <w:rPr>
          <w:rStyle w:val="RefSurName"/>
        </w:rPr>
        <w:t xml:space="preserve">Baulac</w:t>
      </w:r>
      <w:r>
        <w:rPr>
          <w:rStyle w:val="RefAuthor"/>
        </w:rPr>
        <w:t xml:space="preserve"> </w:t>
      </w:r>
      <w:r>
        <w:rPr>
          <w:rStyle w:val="RefGivenName"/>
        </w:rPr>
        <w:t xml:space="preserve">S</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Dufresnois</w:t>
      </w:r>
      <w:r>
        <w:rPr>
          <w:rStyle w:val="RefAuthor"/>
        </w:rPr>
        <w:t xml:space="preserve"> </w:t>
      </w:r>
      <w:r>
        <w:rPr>
          <w:rStyle w:val="RefGivenName"/>
        </w:rPr>
        <w:t xml:space="preserve">B</w:t>
      </w:r>
      <w:r>
        <w:rPr>
          <w:shd w:val="clear" w:color="" w:fill=""/>
        </w:rPr>
        <w:t xml:space="preserve">, </w:t>
      </w:r>
      <w:r>
        <w:rPr>
          <w:rStyle w:val="RefSurName"/>
        </w:rPr>
        <w:t xml:space="preserve">Ouled Amar Bencheikh</w:t>
      </w:r>
      <w:r>
        <w:rPr>
          <w:rStyle w:val="RefAuthor"/>
        </w:rPr>
        <w:t xml:space="preserve"> </w:t>
      </w:r>
      <w:r>
        <w:rPr>
          <w:rStyle w:val="RefGivenName"/>
        </w:rPr>
        <w:t xml:space="preserve">B</w:t>
      </w:r>
      <w:r>
        <w:rPr>
          <w:shd w:val="clear" w:color="" w:fill=""/>
        </w:rPr>
        <w:t xml:space="preserve">, </w:t>
      </w:r>
      <w:r>
        <w:rPr>
          <w:rStyle w:val="RefSurName"/>
        </w:rPr>
        <w:t xml:space="preserve">Couarch</w:t>
      </w:r>
      <w:r>
        <w:rPr>
          <w:rStyle w:val="RefAuthor"/>
        </w:rPr>
        <w:t xml:space="preserve"> </w:t>
      </w:r>
      <w:r>
        <w:rPr>
          <w:rStyle w:val="RefGivenName"/>
        </w:rPr>
        <w:t xml:space="preserve">P</w:t>
      </w:r>
      <w:r>
        <w:rPr>
          <w:shd w:val="clear" w:color="" w:fill=""/>
        </w:rPr>
        <w:t xml:space="preserve">, </w:t>
      </w:r>
      <w:r>
        <w:rPr>
          <w:rStyle w:val="RefSurName"/>
        </w:rPr>
        <w:t xml:space="preserve">Renard</w:t>
      </w:r>
      <w:r>
        <w:rPr>
          <w:rStyle w:val="RefAuthor"/>
        </w:rPr>
        <w:t xml:space="preserve"> </w:t>
      </w:r>
      <w:r>
        <w:rPr>
          <w:rStyle w:val="RefGivenName"/>
        </w:rPr>
        <w:t xml:space="preserve">J</w:t>
      </w:r>
      <w:r>
        <w:rPr>
          <w:shd w:val="clear" w:color="" w:fill=""/>
        </w:rPr>
        <w:t xml:space="preserve">, </w:t>
      </w:r>
      <w:r>
        <w:rPr>
          <w:rStyle w:val="RefSurName"/>
        </w:rPr>
        <w:t xml:space="preserve">Larson</w:t>
      </w:r>
      <w:r>
        <w:rPr>
          <w:rStyle w:val="RefAuthor"/>
        </w:rPr>
        <w:t xml:space="preserve"> </w:t>
      </w:r>
      <w:r>
        <w:rPr>
          <w:rStyle w:val="RefGivenName"/>
        </w:rPr>
        <w:t xml:space="preserve">PA</w:t>
      </w:r>
      <w:r>
        <w:rPr>
          <w:shd w:val="clear" w:color="" w:fill=""/>
        </w:rPr>
        <w:t xml:space="preserve">, </w:t>
      </w:r>
      <w:r>
        <w:rPr>
          <w:rStyle w:val="RefSurName"/>
        </w:rPr>
        <w:t xml:space="preserve">Ferguson</w:t>
      </w:r>
      <w:r>
        <w:rPr>
          <w:rStyle w:val="RefAuthor"/>
        </w:rPr>
        <w:t xml:space="preserve"> </w:t>
      </w:r>
      <w:r>
        <w:rPr>
          <w:rStyle w:val="RefGivenName"/>
        </w:rPr>
        <w:t xml:space="preserve">CJ</w:t>
      </w:r>
      <w:r>
        <w:rPr>
          <w:shd w:val="clear" w:color="" w:fill=""/>
        </w:rPr>
        <w:t xml:space="preserve">, </w:t>
      </w:r>
      <w:r>
        <w:rPr>
          <w:rStyle w:val="RefSurName"/>
        </w:rPr>
        <w:t xml:space="preserve">Noé</w:t>
      </w:r>
      <w:r>
        <w:rPr>
          <w:rStyle w:val="RefAuthor"/>
        </w:rPr>
        <w:t xml:space="preserve"> </w:t>
      </w:r>
      <w:r>
        <w:rPr>
          <w:rStyle w:val="RefGivenName"/>
        </w:rPr>
        <w:t xml:space="preserve">E</w:t>
      </w:r>
      <w:r>
        <w:rPr>
          <w:shd w:val="clear" w:color="" w:fill=""/>
        </w:rPr>
        <w:t xml:space="preserve">, </w:t>
      </w:r>
      <w:r>
        <w:rPr>
          <w:rStyle w:val="RefSurName"/>
        </w:rPr>
        <w:t xml:space="preserve">Poirier</w:t>
      </w:r>
      <w:r>
        <w:rPr>
          <w:rStyle w:val="RefAuthor"/>
        </w:rPr>
        <w:t xml:space="preserve"> </w:t>
      </w:r>
      <w:r>
        <w:rPr>
          <w:rStyle w:val="RefGivenName"/>
        </w:rPr>
        <w:t xml:space="preserve">K</w:t>
      </w:r>
      <w:r>
        <w:rPr>
          <w:shd w:val="clear" w:color="" w:fill=""/>
        </w:rPr>
        <w:t xml:space="preserve">, </w:t>
      </w:r>
      <w:r>
        <w:rPr>
          <w:rStyle w:val="RefSurName"/>
        </w:rPr>
        <w:t xml:space="preserve">Hubans</w:t>
      </w:r>
      <w:r>
        <w:rPr>
          <w:rStyle w:val="RefAuthor"/>
        </w:rPr>
        <w:t xml:space="preserve"> </w:t>
      </w:r>
      <w:r>
        <w:rPr>
          <w:rStyle w:val="RefGivenName"/>
        </w:rPr>
        <w:t xml:space="preserve">C</w:t>
      </w:r>
      <w:r>
        <w:rPr>
          <w:shd w:val="clear" w:color="" w:fill=""/>
        </w:rPr>
        <w:t xml:space="preserve">, </w:t>
      </w:r>
      <w:r>
        <w:rPr>
          <w:rStyle w:val="RefSurName"/>
        </w:rPr>
        <w:t xml:space="preserve">Ferreira</w:t>
      </w:r>
      <w:r>
        <w:rPr>
          <w:rStyle w:val="RefAuthor"/>
        </w:rPr>
        <w:t xml:space="preserve"> </w:t>
      </w:r>
      <w:r>
        <w:rPr>
          <w:rStyle w:val="RefGivenName"/>
        </w:rPr>
        <w:t xml:space="preserve">S</w:t>
      </w:r>
      <w:r>
        <w:rPr>
          <w:shd w:val="clear" w:color="" w:fill=""/>
        </w:rPr>
        <w:t xml:space="preserve">, </w:t>
      </w:r>
      <w:r>
        <w:rPr>
          <w:rStyle w:val="RefSurName"/>
        </w:rPr>
        <w:t xml:space="preserve">Guerrini</w:t>
      </w:r>
      <w:r>
        <w:rPr>
          <w:rStyle w:val="RefAuthor"/>
        </w:rPr>
        <w:t xml:space="preserve"> </w:t>
      </w:r>
      <w:r>
        <w:rPr>
          <w:rStyle w:val="RefGivenName"/>
        </w:rPr>
        <w:t xml:space="preserve">R</w:t>
      </w:r>
      <w:r>
        <w:rPr>
          <w:shd w:val="clear" w:color="" w:fill=""/>
        </w:rPr>
        <w:t xml:space="preserve">, </w:t>
      </w:r>
      <w:r>
        <w:rPr>
          <w:rStyle w:val="RefSurName"/>
        </w:rPr>
        <w:t xml:space="preserve">Ouazzani</w:t>
      </w:r>
      <w:r>
        <w:rPr>
          <w:rStyle w:val="RefAuthor"/>
        </w:rPr>
        <w:t xml:space="preserve"> </w:t>
      </w:r>
      <w:r>
        <w:rPr>
          <w:rStyle w:val="RefGivenName"/>
        </w:rPr>
        <w:t xml:space="preserve">R</w:t>
      </w:r>
      <w:r>
        <w:rPr>
          <w:shd w:val="clear" w:color="" w:fill=""/>
        </w:rPr>
        <w:t xml:space="preserve">, </w:t>
      </w:r>
      <w:r>
        <w:rPr>
          <w:rStyle w:val="RefSurName"/>
        </w:rPr>
        <w:t xml:space="preserve">El Hachimi</w:t>
      </w:r>
      <w:r>
        <w:rPr>
          <w:rStyle w:val="RefAuthor"/>
        </w:rPr>
        <w:t xml:space="preserve"> </w:t>
      </w:r>
      <w:r>
        <w:rPr>
          <w:rStyle w:val="RefGivenName"/>
        </w:rPr>
        <w:t xml:space="preserve">KH</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Leguern</w:t>
      </w:r>
      <w:r>
        <w:rPr>
          <w:rStyle w:val="RefAuthor"/>
        </w:rPr>
        <w:t xml:space="preserve"> </w:t>
      </w:r>
      <w:r>
        <w:rPr>
          <w:rStyle w:val="RefGivenName"/>
        </w:rPr>
        <w:t xml:space="preserve">E</w:t>
      </w:r>
      <w:r>
        <w:rPr>
          <w:shd w:val="clear" w:color="" w:fill=""/>
        </w:rPr>
        <w:t xml:space="preserve">. </w:t>
      </w:r>
      <w:r>
        <w:rPr>
          <w:rStyle w:val="RefYear"/>
        </w:rPr>
        <w:t xml:space="preserve">2014</w:t>
      </w:r>
      <w:r>
        <w:rPr>
          <w:shd w:val="clear" w:color="" w:fill=""/>
        </w:rPr>
        <w:t xml:space="preserve">. </w:t>
      </w:r>
      <w:r>
        <w:rPr>
          <w:rStyle w:val="RefArticleTitle"/>
        </w:rPr>
        <w:t xml:space="preserve">Role of the phosphoinositide phosphatase FIG4 gene in familial epilepsy with polymicrogyria</w:t>
      </w:r>
      <w:r>
        <w:rPr>
          <w:shd w:val="clear" w:color="" w:fill=""/>
        </w:rPr>
        <w:t xml:space="preserve">. </w:t>
      </w:r>
      <w:r>
        <w:rPr>
          <w:rStyle w:val=""/>
        </w:rPr>
        <w:t xml:space="preserve">Neurology</w:t>
      </w:r>
      <w:r>
        <w:rPr>
          <w:shd w:val="clear" w:color="" w:fill=""/>
        </w:rPr>
        <w:t xml:space="preserve"> </w:t>
      </w:r>
      <w:r>
        <w:rPr>
          <w:rStyle w:val=""/>
        </w:rPr>
        <w:t xml:space="preserve">82</w:t>
      </w:r>
      <w:r>
        <w:rPr>
          <w:shd w:val="clear" w:color="" w:fill=""/>
        </w:rPr>
        <w:t xml:space="preserve">:</w:t>
      </w:r>
      <w:r>
        <w:rPr>
          <w:rStyle w:val="RefFPage"/>
        </w:rPr>
        <w:t xml:space="preserve">1068</w:t>
      </w:r>
      <w:r>
        <w:rPr>
          <w:shd w:val="clear" w:color="" w:fill=""/>
        </w:rPr>
        <w:t xml:space="preserve">–</w:t>
      </w:r>
      <w:r>
        <w:rPr>
          <w:rStyle w:val="RefLPage"/>
        </w:rPr>
        <w:t xml:space="preserve">1075</w:t>
      </w:r>
      <w:r>
        <w:rPr>
          <w:shd w:val="clear" w:color="" w:fill=""/>
        </w:rPr>
        <w:t xml:space="preserve">.</w:t>
      </w:r>
    </w:p>
    <w:p>
      <w:pPr>
        <w:pStyle w:val="jrnlRefText"/>
      </w:pPr>
      <w:bookmarkStart w:id="30" w:name="R4"/>
      <w:bookmarkEnd w:id="30"/>
      <w:r>
        <w:rPr>
          <w:rStyle w:val="RefSurName"/>
        </w:rPr>
        <w:t xml:space="preserve">Behnia</w:t>
      </w:r>
      <w:r>
        <w:rPr>
          <w:rStyle w:val="RefAuthor"/>
        </w:rPr>
        <w:t xml:space="preserve"> </w:t>
      </w:r>
      <w:r>
        <w:rPr>
          <w:rStyle w:val="RefGivenName"/>
        </w:rPr>
        <w:t xml:space="preserve">R</w:t>
      </w:r>
      <w:r>
        <w:rPr>
          <w:shd w:val="clear" w:color="" w:fill=""/>
        </w:rPr>
        <w:t xml:space="preserve">, </w:t>
      </w:r>
      <w:r>
        <w:rPr>
          <w:rStyle w:val="RefSurName"/>
        </w:rPr>
        <w:t xml:space="preserve">Munro</w:t>
      </w:r>
      <w:r>
        <w:rPr>
          <w:rStyle w:val="RefAuthor"/>
        </w:rPr>
        <w:t xml:space="preserve"> </w:t>
      </w:r>
      <w:r>
        <w:rPr>
          <w:rStyle w:val="RefGivenName"/>
        </w:rPr>
        <w:t xml:space="preserve">S</w:t>
      </w:r>
      <w:r>
        <w:rPr>
          <w:shd w:val="clear" w:color="" w:fill=""/>
        </w:rPr>
        <w:t xml:space="preserve">. </w:t>
      </w:r>
      <w:r>
        <w:rPr>
          <w:rStyle w:val="RefYear"/>
        </w:rPr>
        <w:t xml:space="preserve">2005</w:t>
      </w:r>
      <w:r>
        <w:rPr>
          <w:shd w:val="clear" w:color="" w:fill=""/>
        </w:rPr>
        <w:t xml:space="preserve">. </w:t>
      </w:r>
      <w:r>
        <w:rPr>
          <w:rStyle w:val="RefArticleTitle"/>
        </w:rPr>
        <w:t xml:space="preserve">Organelle identity and the signposts for membrane traffic</w:t>
      </w:r>
      <w:r>
        <w:rPr>
          <w:shd w:val="clear" w:color="" w:fill=""/>
        </w:rPr>
        <w:t xml:space="preserve">. </w:t>
      </w:r>
      <w:r>
        <w:rPr>
          <w:rStyle w:val=""/>
        </w:rPr>
        <w:t xml:space="preserve">Nature</w:t>
      </w:r>
      <w:r>
        <w:rPr>
          <w:shd w:val="clear" w:color="" w:fill=""/>
        </w:rPr>
        <w:t xml:space="preserve"> </w:t>
      </w:r>
      <w:r>
        <w:rPr>
          <w:rStyle w:val=""/>
        </w:rPr>
        <w:t xml:space="preserve">438</w:t>
      </w:r>
      <w:r>
        <w:rPr>
          <w:shd w:val="clear" w:color="" w:fill=""/>
        </w:rPr>
        <w:t xml:space="preserve">:</w:t>
      </w:r>
      <w:r>
        <w:rPr>
          <w:rStyle w:val="RefFPage"/>
        </w:rPr>
        <w:t xml:space="preserve">597</w:t>
      </w:r>
      <w:r>
        <w:rPr>
          <w:shd w:val="clear" w:color="" w:fill=""/>
        </w:rPr>
        <w:t xml:space="preserve">–</w:t>
      </w:r>
      <w:r>
        <w:rPr>
          <w:rStyle w:val="RefLPage"/>
        </w:rPr>
        <w:t xml:space="preserve">604</w:t>
      </w:r>
      <w:r>
        <w:rPr>
          <w:shd w:val="clear" w:color="" w:fill=""/>
        </w:rPr>
        <w:t xml:space="preserve">.</w:t>
      </w:r>
    </w:p>
    <w:p>
      <w:pPr>
        <w:pStyle w:val="jrnlRefText"/>
      </w:pPr>
      <w:bookmarkStart w:id="31" w:name="R5"/>
      <w:bookmarkEnd w:id="31"/>
      <w:r>
        <w:rPr>
          <w:rStyle w:val="RefSurName"/>
        </w:rPr>
        <w:t xml:space="preserve">Bercury</w:t>
      </w:r>
      <w:r>
        <w:rPr>
          <w:rStyle w:val="RefAuthor"/>
        </w:rPr>
        <w:t xml:space="preserve"> </w:t>
      </w:r>
      <w:r>
        <w:rPr>
          <w:rStyle w:val="RefGivenName"/>
        </w:rPr>
        <w:t xml:space="preserve">KK</w:t>
      </w:r>
      <w:r>
        <w:rPr>
          <w:shd w:val="clear" w:color="" w:fill=""/>
        </w:rPr>
        <w:t xml:space="preserve">, </w:t>
      </w:r>
      <w:r>
        <w:rPr>
          <w:rStyle w:val="RefSurName"/>
        </w:rPr>
        <w:t xml:space="preserve">Macklin</w:t>
      </w:r>
      <w:r>
        <w:rPr>
          <w:rStyle w:val="RefAuthor"/>
        </w:rPr>
        <w:t xml:space="preserve"> </w:t>
      </w:r>
      <w:r>
        <w:rPr>
          <w:rStyle w:val="RefGivenName"/>
        </w:rPr>
        <w:t xml:space="preserve">WB</w:t>
      </w:r>
      <w:r>
        <w:rPr>
          <w:shd w:val="clear" w:color="" w:fill=""/>
        </w:rPr>
        <w:t xml:space="preserve">. </w:t>
      </w:r>
      <w:r>
        <w:rPr>
          <w:rStyle w:val="RefYear"/>
        </w:rPr>
        <w:t xml:space="preserve">2015</w:t>
      </w:r>
      <w:r>
        <w:rPr>
          <w:shd w:val="clear" w:color="" w:fill=""/>
        </w:rPr>
        <w:t xml:space="preserve">. </w:t>
      </w:r>
      <w:r>
        <w:rPr>
          <w:rStyle w:val="RefArticleTitle"/>
        </w:rPr>
        <w:t xml:space="preserve">Dynamics and mechanisms of CNS myelination</w:t>
      </w:r>
      <w:r>
        <w:rPr>
          <w:shd w:val="clear" w:color="" w:fill=""/>
        </w:rPr>
        <w:t xml:space="preserve">. </w:t>
      </w:r>
      <w:r>
        <w:rPr>
          <w:rStyle w:val=""/>
        </w:rPr>
        <w:t xml:space="preserve">Developmental Cell</w:t>
      </w:r>
      <w:r>
        <w:rPr>
          <w:shd w:val="clear" w:color="" w:fill=""/>
        </w:rPr>
        <w:t xml:space="preserve"> </w:t>
      </w:r>
      <w:r>
        <w:rPr>
          <w:rStyle w:val=""/>
        </w:rPr>
        <w:t xml:space="preserve">32</w:t>
      </w:r>
      <w:r>
        <w:rPr>
          <w:shd w:val="clear" w:color="" w:fill=""/>
        </w:rPr>
        <w:t xml:space="preserve">:</w:t>
      </w:r>
      <w:r>
        <w:rPr>
          <w:rStyle w:val="RefFPage"/>
        </w:rPr>
        <w:t xml:space="preserve">447</w:t>
      </w:r>
      <w:r>
        <w:rPr>
          <w:shd w:val="clear" w:color="" w:fill=""/>
        </w:rPr>
        <w:t xml:space="preserve">–</w:t>
      </w:r>
      <w:r>
        <w:rPr>
          <w:rStyle w:val="RefLPage"/>
        </w:rPr>
        <w:t xml:space="preserve">458</w:t>
      </w:r>
      <w:r>
        <w:rPr>
          <w:shd w:val="clear" w:color="" w:fill=""/>
        </w:rPr>
        <w:t xml:space="preserve">.</w:t>
      </w:r>
    </w:p>
    <w:p>
      <w:pPr>
        <w:pStyle w:val="jrnlRefText"/>
      </w:pPr>
      <w:bookmarkStart w:id="32" w:name="R6"/>
      <w:bookmarkEnd w:id="32"/>
      <w:r>
        <w:rPr>
          <w:rStyle w:val="RefSurName"/>
        </w:rPr>
        <w:t xml:space="preserve">Bharadwaj</w:t>
      </w:r>
      <w:r>
        <w:rPr>
          <w:rStyle w:val="RefAuthor"/>
        </w:rPr>
        <w:t xml:space="preserve"> </w:t>
      </w:r>
      <w:r>
        <w:rPr>
          <w:rStyle w:val="RefGivenName"/>
        </w:rPr>
        <w:t xml:space="preserve">R</w:t>
      </w:r>
      <w:r>
        <w:rPr>
          <w:shd w:val="clear" w:color="" w:fill=""/>
        </w:rPr>
        <w:t xml:space="preserve">, </w:t>
      </w:r>
      <w:r>
        <w:rPr>
          <w:rStyle w:val="RefSurName"/>
        </w:rPr>
        <w:t xml:space="preserve">Cunningham</w:t>
      </w:r>
      <w:r>
        <w:rPr>
          <w:rStyle w:val="RefAuthor"/>
        </w:rPr>
        <w:t xml:space="preserve"> </w:t>
      </w:r>
      <w:r>
        <w:rPr>
          <w:rStyle w:val="RefGivenName"/>
        </w:rPr>
        <w:t xml:space="preserve">KM</w:t>
      </w:r>
      <w:r>
        <w:rPr>
          <w:shd w:val="clear" w:color="" w:fill=""/>
        </w:rPr>
        <w:t xml:space="preserve">, </w:t>
      </w:r>
      <w:r>
        <w:rPr>
          <w:rStyle w:val="RefSurName"/>
        </w:rPr>
        <w:t xml:space="preserve">Zhang</w:t>
      </w:r>
      <w:r>
        <w:rPr>
          <w:rStyle w:val="RefAuthor"/>
        </w:rPr>
        <w:t xml:space="preserve"> </w:t>
      </w:r>
      <w:r>
        <w:rPr>
          <w:rStyle w:val="RefGivenName"/>
        </w:rPr>
        <w:t xml:space="preserve">K</w:t>
      </w:r>
      <w:r>
        <w:rPr>
          <w:shd w:val="clear" w:color="" w:fill=""/>
        </w:rPr>
        <w:t xml:space="preserve">, </w:t>
      </w:r>
      <w:r>
        <w:rPr>
          <w:rStyle w:val="RefSurName"/>
        </w:rPr>
        <w:t xml:space="preserve">Lloyd</w:t>
      </w:r>
      <w:r>
        <w:rPr>
          <w:rStyle w:val="RefAuthor"/>
        </w:rPr>
        <w:t xml:space="preserve"> </w:t>
      </w:r>
      <w:r>
        <w:rPr>
          <w:rStyle w:val="RefGivenName"/>
        </w:rPr>
        <w:t xml:space="preserve">TE</w:t>
      </w:r>
      <w:r>
        <w:rPr>
          <w:shd w:val="clear" w:color="" w:fill=""/>
        </w:rPr>
        <w:t xml:space="preserve">. </w:t>
      </w:r>
      <w:r>
        <w:rPr>
          <w:rStyle w:val="RefYear"/>
        </w:rPr>
        <w:t xml:space="preserve">2016</w:t>
      </w:r>
      <w:r>
        <w:rPr>
          <w:shd w:val="clear" w:color="" w:fill=""/>
        </w:rPr>
        <w:t xml:space="preserve">. </w:t>
      </w:r>
      <w:r>
        <w:rPr>
          <w:rStyle w:val="RefArticleTitle"/>
        </w:rPr>
        <w:t xml:space="preserve">FIG4 regulates lysosome membrane homeostasis independent of phosphatase function</w:t>
      </w:r>
      <w:r>
        <w:rPr>
          <w:shd w:val="clear" w:color="" w:fill=""/>
        </w:rPr>
        <w:t xml:space="preserve">. </w:t>
      </w:r>
      <w:r>
        <w:rPr>
          <w:rStyle w:val=""/>
        </w:rPr>
        <w:t xml:space="preserve">Human Molecular Genetics</w:t>
      </w:r>
      <w:r>
        <w:rPr>
          <w:shd w:val="clear" w:color="" w:fill=""/>
        </w:rPr>
        <w:t xml:space="preserve"> </w:t>
      </w:r>
      <w:r>
        <w:rPr>
          <w:rStyle w:val=""/>
        </w:rPr>
        <w:t xml:space="preserve">25</w:t>
      </w:r>
      <w:r>
        <w:rPr>
          <w:shd w:val="clear" w:color="" w:fill=""/>
        </w:rPr>
        <w:t xml:space="preserve">:</w:t>
      </w:r>
      <w:r>
        <w:rPr>
          <w:rStyle w:val="RefFPage"/>
        </w:rPr>
        <w:t xml:space="preserve">681</w:t>
      </w:r>
      <w:r>
        <w:rPr>
          <w:shd w:val="clear" w:color="" w:fill=""/>
        </w:rPr>
        <w:t xml:space="preserve">–</w:t>
      </w:r>
      <w:r>
        <w:rPr>
          <w:rStyle w:val="RefLPage"/>
        </w:rPr>
        <w:t xml:space="preserve">692</w:t>
      </w:r>
      <w:r>
        <w:rPr>
          <w:shd w:val="clear" w:color="" w:fill=""/>
        </w:rPr>
        <w:t xml:space="preserve">.</w:t>
      </w:r>
    </w:p>
    <w:p>
      <w:pPr>
        <w:pStyle w:val="jrnlRefText"/>
      </w:pPr>
      <w:bookmarkStart w:id="33" w:name="R7"/>
      <w:bookmarkEnd w:id="33"/>
      <w:r>
        <w:rPr>
          <w:rStyle w:val="RefSurName"/>
        </w:rPr>
        <w:t xml:space="preserve">Bucci</w:t>
      </w:r>
      <w:r>
        <w:rPr>
          <w:rStyle w:val="RefAuthor"/>
        </w:rPr>
        <w:t xml:space="preserve"> </w:t>
      </w:r>
      <w:r>
        <w:rPr>
          <w:rStyle w:val="RefGivenName"/>
        </w:rPr>
        <w:t xml:space="preserve">C</w:t>
      </w:r>
      <w:r>
        <w:rPr>
          <w:shd w:val="clear" w:color="" w:fill=""/>
        </w:rPr>
        <w:t xml:space="preserve">, </w:t>
      </w:r>
      <w:r>
        <w:rPr>
          <w:rStyle w:val="RefSurName"/>
        </w:rPr>
        <w:t xml:space="preserve">Thomsen</w:t>
      </w:r>
      <w:r>
        <w:rPr>
          <w:rStyle w:val="RefAuthor"/>
        </w:rPr>
        <w:t xml:space="preserve"> </w:t>
      </w:r>
      <w:r>
        <w:rPr>
          <w:rStyle w:val="RefGivenName"/>
        </w:rPr>
        <w:t xml:space="preserve">P</w:t>
      </w:r>
      <w:r>
        <w:rPr>
          <w:shd w:val="clear" w:color="" w:fill=""/>
        </w:rPr>
        <w:t xml:space="preserve">, </w:t>
      </w:r>
      <w:r>
        <w:rPr>
          <w:rStyle w:val="RefSurName"/>
        </w:rPr>
        <w:t xml:space="preserve">Nicoziani</w:t>
      </w:r>
      <w:r>
        <w:rPr>
          <w:rStyle w:val="RefAuthor"/>
        </w:rPr>
        <w:t xml:space="preserve"> </w:t>
      </w:r>
      <w:r>
        <w:rPr>
          <w:rStyle w:val="RefGivenName"/>
        </w:rPr>
        <w:t xml:space="preserve">P</w:t>
      </w:r>
      <w:r>
        <w:rPr>
          <w:shd w:val="clear" w:color="" w:fill=""/>
        </w:rPr>
        <w:t xml:space="preserve">, </w:t>
      </w:r>
      <w:r>
        <w:rPr>
          <w:rStyle w:val="RefSurName"/>
        </w:rPr>
        <w:t xml:space="preserve">McCarthy</w:t>
      </w:r>
      <w:r>
        <w:rPr>
          <w:rStyle w:val="RefAuthor"/>
        </w:rPr>
        <w:t xml:space="preserve"> </w:t>
      </w:r>
      <w:r>
        <w:rPr>
          <w:rStyle w:val="RefGivenName"/>
        </w:rPr>
        <w:t xml:space="preserve">J</w:t>
      </w:r>
      <w:r>
        <w:rPr>
          <w:shd w:val="clear" w:color="" w:fill=""/>
        </w:rPr>
        <w:t xml:space="preserve">, </w:t>
      </w:r>
      <w:r>
        <w:rPr>
          <w:rStyle w:val="RefSurName"/>
        </w:rPr>
        <w:t xml:space="preserve">van Deurs</w:t>
      </w:r>
      <w:r>
        <w:rPr>
          <w:rStyle w:val="RefAuthor"/>
        </w:rPr>
        <w:t xml:space="preserve"> </w:t>
      </w:r>
      <w:r>
        <w:rPr>
          <w:rStyle w:val="RefGivenName"/>
        </w:rPr>
        <w:t xml:space="preserve">B</w:t>
      </w:r>
      <w:r>
        <w:rPr>
          <w:shd w:val="clear" w:color="" w:fill=""/>
        </w:rPr>
        <w:t xml:space="preserve">. </w:t>
      </w:r>
      <w:r>
        <w:rPr>
          <w:rStyle w:val="RefYear"/>
        </w:rPr>
        <w:t xml:space="preserve">2000</w:t>
      </w:r>
      <w:r>
        <w:rPr>
          <w:shd w:val="clear" w:color="" w:fill=""/>
        </w:rPr>
        <w:t xml:space="preserve">. </w:t>
      </w:r>
      <w:r>
        <w:rPr>
          <w:rStyle w:val="RefArticleTitle"/>
        </w:rPr>
        <w:t xml:space="preserve">Rab7: a key to lysosome biogenesis</w:t>
      </w:r>
      <w:r>
        <w:rPr>
          <w:shd w:val="clear" w:color="" w:fill=""/>
        </w:rPr>
        <w:t xml:space="preserve">. </w:t>
      </w:r>
      <w:r>
        <w:rPr>
          <w:rStyle w:val=""/>
        </w:rPr>
        <w:t xml:space="preserve">Molecular Biology of the Cell</w:t>
      </w:r>
      <w:r>
        <w:rPr>
          <w:shd w:val="clear" w:color="" w:fill=""/>
        </w:rPr>
        <w:t xml:space="preserve"> </w:t>
      </w:r>
      <w:r>
        <w:rPr>
          <w:rStyle w:val=""/>
        </w:rPr>
        <w:t xml:space="preserve">11</w:t>
      </w:r>
      <w:r>
        <w:rPr>
          <w:shd w:val="clear" w:color="" w:fill=""/>
        </w:rPr>
        <w:t xml:space="preserve">:</w:t>
      </w:r>
      <w:r>
        <w:rPr>
          <w:rStyle w:val="RefFPage"/>
        </w:rPr>
        <w:t xml:space="preserve">467</w:t>
      </w:r>
      <w:r>
        <w:rPr>
          <w:shd w:val="clear" w:color="" w:fill=""/>
        </w:rPr>
        <w:t xml:space="preserve">–</w:t>
      </w:r>
      <w:r>
        <w:rPr>
          <w:rStyle w:val="RefLPage"/>
        </w:rPr>
        <w:t xml:space="preserve">480</w:t>
      </w:r>
      <w:r>
        <w:rPr>
          <w:shd w:val="clear" w:color="" w:fill=""/>
        </w:rPr>
        <w:t xml:space="preserve"> .</w:t>
      </w:r>
    </w:p>
    <w:p>
      <w:pPr>
        <w:pStyle w:val="jrnlRefText"/>
      </w:pPr>
      <w:bookmarkStart w:id="34" w:name="R8"/>
      <w:bookmarkEnd w:id="34"/>
      <w:r>
        <w:rPr>
          <w:rStyle w:val="RefSurName"/>
        </w:rPr>
        <w:t xml:space="preserve">Cai</w:t>
      </w:r>
      <w:r>
        <w:rPr>
          <w:rStyle w:val="RefAuthor"/>
        </w:rPr>
        <w:t xml:space="preserve"> </w:t>
      </w:r>
      <w:r>
        <w:rPr>
          <w:rStyle w:val="RefGivenName"/>
        </w:rPr>
        <w:t xml:space="preserve">X</w:t>
      </w:r>
      <w:r>
        <w:rPr>
          <w:shd w:val="clear" w:color="" w:fill=""/>
        </w:rPr>
        <w:t xml:space="preserve">, </w:t>
      </w:r>
      <w:r>
        <w:rPr>
          <w:rStyle w:val="RefSurName"/>
        </w:rPr>
        <w:t xml:space="preserve">Xu</w:t>
      </w:r>
      <w:r>
        <w:rPr>
          <w:rStyle w:val="RefAuthor"/>
        </w:rPr>
        <w:t xml:space="preserve"> </w:t>
      </w:r>
      <w:r>
        <w:rPr>
          <w:rStyle w:val="RefGivenName"/>
        </w:rPr>
        <w:t xml:space="preserve">Y</w:t>
      </w:r>
      <w:r>
        <w:rPr>
          <w:shd w:val="clear" w:color="" w:fill=""/>
        </w:rPr>
        <w:t xml:space="preserve">, </w:t>
      </w:r>
      <w:r>
        <w:rPr>
          <w:rStyle w:val="RefSurName"/>
        </w:rPr>
        <w:t xml:space="preserve">Cheung</w:t>
      </w:r>
      <w:r>
        <w:rPr>
          <w:rStyle w:val="RefAuthor"/>
        </w:rPr>
        <w:t xml:space="preserve"> </w:t>
      </w:r>
      <w:r>
        <w:rPr>
          <w:rStyle w:val="RefGivenName"/>
        </w:rPr>
        <w:t xml:space="preserve">AK</w:t>
      </w:r>
      <w:r>
        <w:rPr>
          <w:shd w:val="clear" w:color="" w:fill=""/>
        </w:rPr>
        <w:t xml:space="preserve">, </w:t>
      </w:r>
      <w:r>
        <w:rPr>
          <w:rStyle w:val="RefSurName"/>
        </w:rPr>
        <w:t xml:space="preserve">Tomlinson</w:t>
      </w:r>
      <w:r>
        <w:rPr>
          <w:rStyle w:val="RefAuthor"/>
        </w:rPr>
        <w:t xml:space="preserve"> </w:t>
      </w:r>
      <w:r>
        <w:rPr>
          <w:rStyle w:val="RefGivenName"/>
        </w:rPr>
        <w:t xml:space="preserve">RC</w:t>
      </w:r>
      <w:r>
        <w:rPr>
          <w:shd w:val="clear" w:color="" w:fill=""/>
        </w:rPr>
        <w:t xml:space="preserve">, </w:t>
      </w:r>
      <w:r>
        <w:rPr>
          <w:rStyle w:val="RefSurName"/>
        </w:rPr>
        <w:t xml:space="preserve">Alcázar-Román</w:t>
      </w:r>
      <w:r>
        <w:rPr>
          <w:rStyle w:val="RefAuthor"/>
        </w:rPr>
        <w:t xml:space="preserve"> </w:t>
      </w:r>
      <w:r>
        <w:rPr>
          <w:rStyle w:val="RefGivenName"/>
        </w:rPr>
        <w:t xml:space="preserve">A</w:t>
      </w:r>
      <w:r>
        <w:rPr>
          <w:shd w:val="clear" w:color="" w:fill=""/>
        </w:rPr>
        <w:t xml:space="preserve">, </w:t>
      </w:r>
      <w:r>
        <w:rPr>
          <w:rStyle w:val="RefSurName"/>
        </w:rPr>
        <w:t xml:space="preserve">Murphy</w:t>
      </w:r>
      <w:r>
        <w:rPr>
          <w:rStyle w:val="RefAuthor"/>
        </w:rPr>
        <w:t xml:space="preserve"> </w:t>
      </w:r>
      <w:r>
        <w:rPr>
          <w:rStyle w:val="RefGivenName"/>
        </w:rPr>
        <w:t xml:space="preserve">L</w:t>
      </w:r>
      <w:r>
        <w:rPr>
          <w:shd w:val="clear" w:color="" w:fill=""/>
        </w:rPr>
        <w:t xml:space="preserve">, </w:t>
      </w:r>
      <w:r>
        <w:rPr>
          <w:rStyle w:val="RefSurName"/>
        </w:rPr>
        <w:t xml:space="preserve">Billich</w:t>
      </w:r>
      <w:r>
        <w:rPr>
          <w:rStyle w:val="RefAuthor"/>
        </w:rPr>
        <w:t xml:space="preserve"> </w:t>
      </w:r>
      <w:r>
        <w:rPr>
          <w:rStyle w:val="RefGivenName"/>
        </w:rPr>
        <w:t xml:space="preserve">A</w:t>
      </w:r>
      <w:r>
        <w:rPr>
          <w:shd w:val="clear" w:color="" w:fill=""/>
        </w:rPr>
        <w:t xml:space="preserve">, </w:t>
      </w:r>
      <w:r>
        <w:rPr>
          <w:rStyle w:val="RefSurName"/>
        </w:rPr>
        <w:t xml:space="preserve">Zhang</w:t>
      </w:r>
      <w:r>
        <w:rPr>
          <w:rStyle w:val="RefAuthor"/>
        </w:rPr>
        <w:t xml:space="preserve"> </w:t>
      </w:r>
      <w:r>
        <w:rPr>
          <w:rStyle w:val="RefGivenName"/>
        </w:rPr>
        <w:t xml:space="preserve">B</w:t>
      </w:r>
      <w:r>
        <w:rPr>
          <w:shd w:val="clear" w:color="" w:fill=""/>
        </w:rPr>
        <w:t xml:space="preserve">, </w:t>
      </w:r>
      <w:r>
        <w:rPr>
          <w:rStyle w:val="RefSurName"/>
        </w:rPr>
        <w:t xml:space="preserve">Feng</w:t>
      </w:r>
      <w:r>
        <w:rPr>
          <w:rStyle w:val="RefAuthor"/>
        </w:rPr>
        <w:t xml:space="preserve"> </w:t>
      </w:r>
      <w:r>
        <w:rPr>
          <w:rStyle w:val="RefGivenName"/>
        </w:rPr>
        <w:t xml:space="preserve">Y</w:t>
      </w:r>
      <w:r>
        <w:rPr>
          <w:shd w:val="clear" w:color="" w:fill=""/>
        </w:rPr>
        <w:t xml:space="preserve">, </w:t>
      </w:r>
      <w:r>
        <w:rPr>
          <w:rStyle w:val="RefSurName"/>
        </w:rPr>
        <w:t xml:space="preserve">Klumpp</w:t>
      </w:r>
      <w:r>
        <w:rPr>
          <w:rStyle w:val="RefAuthor"/>
        </w:rPr>
        <w:t xml:space="preserve"> </w:t>
      </w:r>
      <w:r>
        <w:rPr>
          <w:rStyle w:val="RefGivenName"/>
        </w:rPr>
        <w:t xml:space="preserve">M</w:t>
      </w:r>
      <w:r>
        <w:rPr>
          <w:shd w:val="clear" w:color="" w:fill=""/>
        </w:rPr>
        <w:t xml:space="preserve">, </w:t>
      </w:r>
      <w:r>
        <w:rPr>
          <w:rStyle w:val="RefSurName"/>
        </w:rPr>
        <w:t xml:space="preserve">Rondeau</w:t>
      </w:r>
      <w:r>
        <w:rPr>
          <w:rStyle w:val="RefAuthor"/>
        </w:rPr>
        <w:t xml:space="preserve"> </w:t>
      </w:r>
      <w:r>
        <w:rPr>
          <w:rStyle w:val="RefGivenName"/>
        </w:rPr>
        <w:t xml:space="preserve">JM</w:t>
      </w:r>
      <w:r>
        <w:rPr>
          <w:shd w:val="clear" w:color="" w:fill=""/>
        </w:rPr>
        <w:t xml:space="preserve">, </w:t>
      </w:r>
      <w:r>
        <w:rPr>
          <w:rStyle w:val="RefSurName"/>
        </w:rPr>
        <w:t xml:space="preserve">Fazal</w:t>
      </w:r>
      <w:r>
        <w:rPr>
          <w:rStyle w:val="RefAuthor"/>
        </w:rPr>
        <w:t xml:space="preserve"> </w:t>
      </w:r>
      <w:r>
        <w:rPr>
          <w:rStyle w:val="RefGivenName"/>
        </w:rPr>
        <w:t xml:space="preserve">AN</w:t>
      </w:r>
      <w:r>
        <w:rPr>
          <w:shd w:val="clear" w:color="" w:fill=""/>
        </w:rPr>
        <w:t xml:space="preserve">, </w:t>
      </w:r>
      <w:r>
        <w:rPr>
          <w:rStyle w:val="RefSurName"/>
        </w:rPr>
        <w:t xml:space="preserve">Wilson</w:t>
      </w:r>
      <w:r>
        <w:rPr>
          <w:rStyle w:val="RefAuthor"/>
        </w:rPr>
        <w:t xml:space="preserve"> </w:t>
      </w:r>
      <w:r>
        <w:rPr>
          <w:rStyle w:val="RefGivenName"/>
        </w:rPr>
        <w:t xml:space="preserve">CJ</w:t>
      </w:r>
      <w:r>
        <w:rPr>
          <w:shd w:val="clear" w:color="" w:fill=""/>
        </w:rPr>
        <w:t xml:space="preserve">, </w:t>
      </w:r>
      <w:r>
        <w:rPr>
          <w:rStyle w:val="RefSurName"/>
        </w:rPr>
        <w:t xml:space="preserve">Myer</w:t>
      </w:r>
      <w:r>
        <w:rPr>
          <w:rStyle w:val="RefAuthor"/>
        </w:rPr>
        <w:t xml:space="preserve"> </w:t>
      </w:r>
      <w:r>
        <w:rPr>
          <w:rStyle w:val="RefGivenName"/>
        </w:rPr>
        <w:t xml:space="preserve">V</w:t>
      </w:r>
      <w:r>
        <w:rPr>
          <w:shd w:val="clear" w:color="" w:fill=""/>
        </w:rPr>
        <w:t xml:space="preserve">, </w:t>
      </w:r>
      <w:r>
        <w:rPr>
          <w:rStyle w:val="RefSurName"/>
        </w:rPr>
        <w:t xml:space="preserve">Joberty</w:t>
      </w:r>
      <w:r>
        <w:rPr>
          <w:rStyle w:val="RefAuthor"/>
        </w:rPr>
        <w:t xml:space="preserve"> </w:t>
      </w:r>
      <w:r>
        <w:rPr>
          <w:rStyle w:val="RefGivenName"/>
        </w:rPr>
        <w:t xml:space="preserve">G</w:t>
      </w:r>
      <w:r>
        <w:rPr>
          <w:shd w:val="clear" w:color="" w:fill=""/>
        </w:rPr>
        <w:t xml:space="preserve">, </w:t>
      </w:r>
      <w:r>
        <w:rPr>
          <w:rStyle w:val="RefSurName"/>
        </w:rPr>
        <w:t xml:space="preserve">Bouwmeester</w:t>
      </w:r>
      <w:r>
        <w:rPr>
          <w:rStyle w:val="RefAuthor"/>
        </w:rPr>
        <w:t xml:space="preserve"> </w:t>
      </w:r>
      <w:r>
        <w:rPr>
          <w:rStyle w:val="RefGivenName"/>
        </w:rPr>
        <w:t xml:space="preserve">T</w:t>
      </w:r>
      <w:r>
        <w:rPr>
          <w:shd w:val="clear" w:color="" w:fill=""/>
        </w:rPr>
        <w:t xml:space="preserve">, </w:t>
      </w:r>
      <w:r>
        <w:rPr>
          <w:rStyle w:val="RefSurName"/>
        </w:rPr>
        <w:t xml:space="preserve">Labow</w:t>
      </w:r>
      <w:r>
        <w:rPr>
          <w:rStyle w:val="RefAuthor"/>
        </w:rPr>
        <w:t xml:space="preserve"> </w:t>
      </w:r>
      <w:r>
        <w:rPr>
          <w:rStyle w:val="RefGivenName"/>
        </w:rPr>
        <w:t xml:space="preserve">MA</w:t>
      </w:r>
      <w:r>
        <w:rPr>
          <w:shd w:val="clear" w:color="" w:fill=""/>
        </w:rPr>
        <w:t xml:space="preserve">, </w:t>
      </w:r>
      <w:r>
        <w:rPr>
          <w:rStyle w:val="RefSurName"/>
        </w:rPr>
        <w:t xml:space="preserve">Finan</w:t>
      </w:r>
      <w:r>
        <w:rPr>
          <w:rStyle w:val="RefAuthor"/>
        </w:rPr>
        <w:t xml:space="preserve"> </w:t>
      </w:r>
      <w:r>
        <w:rPr>
          <w:rStyle w:val="RefGivenName"/>
        </w:rPr>
        <w:t xml:space="preserve">PM</w:t>
      </w:r>
      <w:r>
        <w:rPr>
          <w:shd w:val="clear" w:color="" w:fill=""/>
        </w:rPr>
        <w:t xml:space="preserve">, </w:t>
      </w:r>
      <w:r>
        <w:rPr>
          <w:rStyle w:val="RefSurName"/>
        </w:rPr>
        <w:t xml:space="preserve">Porter</w:t>
      </w:r>
      <w:r>
        <w:rPr>
          <w:rStyle w:val="RefAuthor"/>
        </w:rPr>
        <w:t xml:space="preserve"> </w:t>
      </w:r>
      <w:r>
        <w:rPr>
          <w:rStyle w:val="RefGivenName"/>
        </w:rPr>
        <w:t xml:space="preserve">JA</w:t>
      </w:r>
      <w:r>
        <w:rPr>
          <w:shd w:val="clear" w:color="" w:fill=""/>
        </w:rPr>
        <w:t xml:space="preserve">, </w:t>
      </w:r>
      <w:r>
        <w:rPr>
          <w:rStyle w:val="RefSurName"/>
        </w:rPr>
        <w:t xml:space="preserve">Ploegh</w:t>
      </w:r>
      <w:r>
        <w:rPr>
          <w:rStyle w:val="RefAuthor"/>
        </w:rPr>
        <w:t xml:space="preserve"> </w:t>
      </w:r>
      <w:r>
        <w:rPr>
          <w:rStyle w:val="RefGivenName"/>
        </w:rPr>
        <w:t xml:space="preserve">HL</w:t>
      </w:r>
      <w:r>
        <w:rPr>
          <w:shd w:val="clear" w:color="" w:fill=""/>
        </w:rPr>
        <w:t xml:space="preserve">, </w:t>
      </w:r>
      <w:r>
        <w:rPr>
          <w:rStyle w:val="RefSurName"/>
        </w:rPr>
        <w:t xml:space="preserve">Baird</w:t>
      </w:r>
      <w:r>
        <w:rPr>
          <w:rStyle w:val="RefAuthor"/>
        </w:rPr>
        <w:t xml:space="preserve"> </w:t>
      </w:r>
      <w:r>
        <w:rPr>
          <w:rStyle w:val="RefGivenName"/>
        </w:rPr>
        <w:t xml:space="preserve">D</w:t>
      </w:r>
      <w:r>
        <w:rPr>
          <w:shd w:val="clear" w:color="" w:fill=""/>
        </w:rPr>
        <w:t xml:space="preserve">, </w:t>
      </w:r>
      <w:r>
        <w:rPr>
          <w:rStyle w:val="RefSurName"/>
        </w:rPr>
        <w:t xml:space="preserve">De Camilli</w:t>
      </w:r>
      <w:r>
        <w:rPr>
          <w:rStyle w:val="RefAuthor"/>
        </w:rPr>
        <w:t xml:space="preserve"> </w:t>
      </w:r>
      <w:r>
        <w:rPr>
          <w:rStyle w:val="RefGivenName"/>
        </w:rPr>
        <w:t xml:space="preserve">P</w:t>
      </w:r>
      <w:r>
        <w:rPr>
          <w:shd w:val="clear" w:color="" w:fill=""/>
        </w:rPr>
        <w:t xml:space="preserve">, </w:t>
      </w:r>
      <w:r>
        <w:rPr>
          <w:rStyle w:val="RefSurName"/>
        </w:rPr>
        <w:t xml:space="preserve">Tallarico</w:t>
      </w:r>
      <w:r>
        <w:rPr>
          <w:rStyle w:val="RefAuthor"/>
        </w:rPr>
        <w:t xml:space="preserve"> </w:t>
      </w:r>
      <w:r>
        <w:rPr>
          <w:rStyle w:val="RefGivenName"/>
        </w:rPr>
        <w:t xml:space="preserve">JA</w:t>
      </w:r>
      <w:r>
        <w:rPr>
          <w:shd w:val="clear" w:color="" w:fill=""/>
        </w:rPr>
        <w:t xml:space="preserve">, </w:t>
      </w:r>
      <w:r>
        <w:rPr>
          <w:rStyle w:val="RefSurName"/>
        </w:rPr>
        <w:t xml:space="preserve">Huang</w:t>
      </w:r>
      <w:r>
        <w:rPr>
          <w:rStyle w:val="RefAuthor"/>
        </w:rPr>
        <w:t xml:space="preserve"> </w:t>
      </w:r>
      <w:r>
        <w:rPr>
          <w:rStyle w:val="RefGivenName"/>
        </w:rPr>
        <w:t xml:space="preserve">Q</w:t>
      </w:r>
      <w:r>
        <w:rPr>
          <w:shd w:val="clear" w:color="" w:fill=""/>
        </w:rPr>
        <w:t xml:space="preserve">. </w:t>
      </w:r>
      <w:r>
        <w:rPr>
          <w:rStyle w:val="RefYear"/>
        </w:rPr>
        <w:t xml:space="preserve">2013</w:t>
      </w:r>
      <w:r>
        <w:rPr>
          <w:shd w:val="clear" w:color="" w:fill=""/>
        </w:rPr>
        <w:t xml:space="preserve">. </w:t>
      </w:r>
      <w:r>
        <w:rPr>
          <w:rStyle w:val="RefArticleTitle"/>
        </w:rPr>
        <w:t xml:space="preserve">PIKfyve, a class III PI kinase, is the target of the small molecular IL-12/IL-23 inhibitor apilimod and a player in Toll-like receptor signaling</w:t>
      </w:r>
      <w:r>
        <w:rPr>
          <w:shd w:val="clear" w:color="" w:fill=""/>
        </w:rPr>
        <w:t xml:space="preserve">. </w:t>
      </w:r>
      <w:r>
        <w:rPr>
          <w:rStyle w:val=""/>
        </w:rPr>
        <w:t xml:space="preserve">Chemistry &amp; Biology</w:t>
      </w:r>
      <w:r>
        <w:rPr>
          <w:shd w:val="clear" w:color="" w:fill=""/>
        </w:rPr>
        <w:t xml:space="preserve"> </w:t>
      </w:r>
      <w:r>
        <w:rPr>
          <w:rStyle w:val=""/>
        </w:rPr>
        <w:t xml:space="preserve">20</w:t>
      </w:r>
      <w:r>
        <w:rPr>
          <w:shd w:val="clear" w:color="" w:fill=""/>
        </w:rPr>
        <w:t xml:space="preserve">:</w:t>
      </w:r>
      <w:r>
        <w:rPr>
          <w:rStyle w:val="RefFPage"/>
        </w:rPr>
        <w:t xml:space="preserve">912</w:t>
      </w:r>
      <w:r>
        <w:rPr>
          <w:shd w:val="clear" w:color="" w:fill=""/>
        </w:rPr>
        <w:t xml:space="preserve">–</w:t>
      </w:r>
      <w:r>
        <w:rPr>
          <w:rStyle w:val="RefLPage"/>
        </w:rPr>
        <w:t xml:space="preserve">921</w:t>
      </w:r>
      <w:r>
        <w:rPr>
          <w:shd w:val="clear" w:color="" w:fill=""/>
        </w:rPr>
        <w:t xml:space="preserve">.</w:t>
      </w:r>
    </w:p>
    <w:p>
      <w:pPr>
        <w:pStyle w:val="jrnlRefText"/>
      </w:pPr>
      <w:bookmarkStart w:id="35" w:name="R9"/>
      <w:bookmarkEnd w:id="35"/>
      <w:r>
        <w:rPr>
          <w:rStyle w:val="RefSurName"/>
        </w:rPr>
        <w:t xml:space="preserve">Campeau</w:t>
      </w:r>
      <w:r>
        <w:rPr>
          <w:rStyle w:val="RefAuthor"/>
        </w:rPr>
        <w:t xml:space="preserve"> </w:t>
      </w:r>
      <w:r>
        <w:rPr>
          <w:rStyle w:val="RefGivenName"/>
        </w:rPr>
        <w:t xml:space="preserve">PM</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Lu</w:t>
      </w:r>
      <w:r>
        <w:rPr>
          <w:rStyle w:val="RefAuthor"/>
        </w:rPr>
        <w:t xml:space="preserve"> </w:t>
      </w:r>
      <w:r>
        <w:rPr>
          <w:rStyle w:val="RefGivenName"/>
        </w:rPr>
        <w:t xml:space="preserve">JT</w:t>
      </w:r>
      <w:r>
        <w:rPr>
          <w:shd w:val="clear" w:color="" w:fill=""/>
        </w:rPr>
        <w:t xml:space="preserve">, </w:t>
      </w:r>
      <w:r>
        <w:rPr>
          <w:rStyle w:val="RefSurName"/>
        </w:rPr>
        <w:t xml:space="preserve">Bae</w:t>
      </w:r>
      <w:r>
        <w:rPr>
          <w:rStyle w:val="RefAuthor"/>
        </w:rPr>
        <w:t xml:space="preserve"> </w:t>
      </w:r>
      <w:r>
        <w:rPr>
          <w:rStyle w:val="RefGivenName"/>
        </w:rPr>
        <w:t xml:space="preserve">Y</w:t>
      </w:r>
      <w:r>
        <w:rPr>
          <w:shd w:val="clear" w:color="" w:fill=""/>
        </w:rPr>
        <w:t xml:space="preserve">, </w:t>
      </w:r>
      <w:r>
        <w:rPr>
          <w:rStyle w:val="RefSurName"/>
        </w:rPr>
        <w:t xml:space="preserve">Burrage</w:t>
      </w:r>
      <w:r>
        <w:rPr>
          <w:rStyle w:val="RefAuthor"/>
        </w:rPr>
        <w:t xml:space="preserve"> </w:t>
      </w:r>
      <w:r>
        <w:rPr>
          <w:rStyle w:val="RefGivenName"/>
        </w:rPr>
        <w:t xml:space="preserve">L</w:t>
      </w:r>
      <w:r>
        <w:rPr>
          <w:shd w:val="clear" w:color="" w:fill=""/>
        </w:rPr>
        <w:t xml:space="preserve">, </w:t>
      </w:r>
      <w:r>
        <w:rPr>
          <w:rStyle w:val="RefSurName"/>
        </w:rPr>
        <w:t xml:space="preserve">Turnpenny</w:t>
      </w:r>
      <w:r>
        <w:rPr>
          <w:rStyle w:val="RefAuthor"/>
        </w:rPr>
        <w:t xml:space="preserve"> </w:t>
      </w:r>
      <w:r>
        <w:rPr>
          <w:rStyle w:val="RefGivenName"/>
        </w:rPr>
        <w:t xml:space="preserve">P</w:t>
      </w:r>
      <w:r>
        <w:rPr>
          <w:shd w:val="clear" w:color="" w:fill=""/>
        </w:rPr>
        <w:t xml:space="preserve">, </w:t>
      </w:r>
      <w:r>
        <w:rPr>
          <w:rStyle w:val="RefSurName"/>
        </w:rPr>
        <w:t xml:space="preserve">Román Corona-Rivera</w:t>
      </w:r>
      <w:r>
        <w:rPr>
          <w:rStyle w:val="RefAuthor"/>
        </w:rPr>
        <w:t xml:space="preserve"> </w:t>
      </w:r>
      <w:r>
        <w:rPr>
          <w:rStyle w:val="RefGivenName"/>
        </w:rPr>
        <w:t xml:space="preserve">J</w:t>
      </w:r>
      <w:r>
        <w:rPr>
          <w:shd w:val="clear" w:color="" w:fill=""/>
        </w:rPr>
        <w:t xml:space="preserve">, </w:t>
      </w:r>
      <w:r>
        <w:rPr>
          <w:rStyle w:val="RefSurName"/>
        </w:rPr>
        <w:t xml:space="preserve">Morandi</w:t>
      </w:r>
      <w:r>
        <w:rPr>
          <w:rStyle w:val="RefAuthor"/>
        </w:rPr>
        <w:t xml:space="preserve"> </w:t>
      </w:r>
      <w:r>
        <w:rPr>
          <w:rStyle w:val="RefGivenName"/>
        </w:rPr>
        <w:t xml:space="preserve">L</w:t>
      </w:r>
      <w:r>
        <w:rPr>
          <w:shd w:val="clear" w:color="" w:fill=""/>
        </w:rPr>
        <w:t xml:space="preserve">, </w:t>
      </w:r>
      <w:r>
        <w:rPr>
          <w:rStyle w:val="RefSurName"/>
        </w:rPr>
        <w:t xml:space="preserve">Mora</w:t>
      </w:r>
      <w:r>
        <w:rPr>
          <w:rStyle w:val="RefAuthor"/>
        </w:rPr>
        <w:t xml:space="preserve"> </w:t>
      </w:r>
      <w:r>
        <w:rPr>
          <w:rStyle w:val="RefGivenName"/>
        </w:rPr>
        <w:t xml:space="preserve">M</w:t>
      </w:r>
      <w:r>
        <w:rPr>
          <w:shd w:val="clear" w:color="" w:fill=""/>
        </w:rPr>
        <w:t xml:space="preserve">, </w:t>
      </w:r>
      <w:r>
        <w:rPr>
          <w:rStyle w:val="RefSurName"/>
        </w:rPr>
        <w:t xml:space="preserve">Reutter</w:t>
      </w:r>
      <w:r>
        <w:rPr>
          <w:rStyle w:val="RefAuthor"/>
        </w:rPr>
        <w:t xml:space="preserve"> </w:t>
      </w:r>
      <w:r>
        <w:rPr>
          <w:rStyle w:val="RefGivenName"/>
        </w:rPr>
        <w:t xml:space="preserve">H</w:t>
      </w:r>
      <w:r>
        <w:rPr>
          <w:shd w:val="clear" w:color="" w:fill=""/>
        </w:rPr>
        <w:t xml:space="preserve">, </w:t>
      </w:r>
      <w:r>
        <w:rPr>
          <w:rStyle w:val="RefSurName"/>
        </w:rPr>
        <w:t xml:space="preserve">Vulto-van Silfhout</w:t>
      </w:r>
      <w:r>
        <w:rPr>
          <w:rStyle w:val="RefAuthor"/>
        </w:rPr>
        <w:t xml:space="preserve"> </w:t>
      </w:r>
      <w:r>
        <w:rPr>
          <w:rStyle w:val="RefGivenName"/>
        </w:rPr>
        <w:t xml:space="preserve">AT</w:t>
      </w:r>
      <w:r>
        <w:rPr>
          <w:shd w:val="clear" w:color="" w:fill=""/>
        </w:rPr>
        <w:t xml:space="preserve">, </w:t>
      </w:r>
      <w:r>
        <w:rPr>
          <w:rStyle w:val="RefSurName"/>
        </w:rPr>
        <w:t xml:space="preserve">Faivre</w:t>
      </w:r>
      <w:r>
        <w:rPr>
          <w:rStyle w:val="RefAuthor"/>
        </w:rPr>
        <w:t xml:space="preserve"> </w:t>
      </w:r>
      <w:r>
        <w:rPr>
          <w:rStyle w:val="RefGivenName"/>
        </w:rPr>
        <w:t xml:space="preserve">L</w:t>
      </w:r>
      <w:r>
        <w:rPr>
          <w:shd w:val="clear" w:color="" w:fill=""/>
        </w:rPr>
        <w:t xml:space="preserve">, </w:t>
      </w:r>
      <w:r>
        <w:rPr>
          <w:rStyle w:val="RefSurName"/>
        </w:rPr>
        <w:t xml:space="preserve">Haan</w:t>
      </w:r>
      <w:r>
        <w:rPr>
          <w:rStyle w:val="RefAuthor"/>
        </w:rPr>
        <w:t xml:space="preserve"> </w:t>
      </w:r>
      <w:r>
        <w:rPr>
          <w:rStyle w:val="RefGivenName"/>
        </w:rPr>
        <w:t xml:space="preserve">E</w:t>
      </w:r>
      <w:r>
        <w:rPr>
          <w:shd w:val="clear" w:color="" w:fill=""/>
        </w:rPr>
        <w:t xml:space="preserve">, </w:t>
      </w:r>
      <w:r>
        <w:rPr>
          <w:rStyle w:val="RefSurName"/>
        </w:rPr>
        <w:t xml:space="preserve">Gibbs</w:t>
      </w:r>
      <w:r>
        <w:rPr>
          <w:rStyle w:val="RefAuthor"/>
        </w:rPr>
        <w:t xml:space="preserve"> </w:t>
      </w:r>
      <w:r>
        <w:rPr>
          <w:rStyle w:val="RefGivenName"/>
        </w:rPr>
        <w:t xml:space="preserve">RA</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Lee</w:t>
      </w:r>
      <w:r>
        <w:rPr>
          <w:rStyle w:val="RefAuthor"/>
        </w:rPr>
        <w:t xml:space="preserve"> </w:t>
      </w:r>
      <w:r>
        <w:rPr>
          <w:rStyle w:val="RefGivenName"/>
        </w:rPr>
        <w:t xml:space="preserve">BH</w:t>
      </w:r>
      <w:r>
        <w:rPr>
          <w:shd w:val="clear" w:color="" w:fill=""/>
        </w:rPr>
        <w:t xml:space="preserve">. </w:t>
      </w:r>
      <w:r>
        <w:rPr>
          <w:rStyle w:val="RefYear"/>
        </w:rPr>
        <w:t xml:space="preserve">2013</w:t>
      </w:r>
      <w:r>
        <w:rPr>
          <w:shd w:val="clear" w:color="" w:fill=""/>
        </w:rPr>
        <w:t xml:space="preserve">. </w:t>
      </w:r>
      <w:r>
        <w:rPr>
          <w:rStyle w:val="RefArticleTitle"/>
        </w:rPr>
        <w:t xml:space="preserve">Yunis-Varón syndrome is caused by mutations in FIG4, encoding a phosphoinositide phosphatase</w:t>
      </w:r>
      <w:r>
        <w:rPr>
          <w:shd w:val="clear" w:color="" w:fill=""/>
        </w:rPr>
        <w:t xml:space="preserve">. </w:t>
      </w:r>
      <w:r>
        <w:rPr>
          <w:rStyle w:val=""/>
        </w:rPr>
        <w:t xml:space="preserve">American Journal of Human Genetics</w:t>
      </w:r>
      <w:r>
        <w:rPr>
          <w:shd w:val="clear" w:color="" w:fill=""/>
        </w:rPr>
        <w:t xml:space="preserve"> </w:t>
      </w:r>
      <w:r>
        <w:rPr>
          <w:rStyle w:val=""/>
        </w:rPr>
        <w:t xml:space="preserve">92</w:t>
      </w:r>
      <w:r>
        <w:rPr>
          <w:shd w:val="clear" w:color="" w:fill=""/>
        </w:rPr>
        <w:t xml:space="preserve">:</w:t>
      </w:r>
      <w:r>
        <w:rPr>
          <w:rStyle w:val="RefFPage"/>
        </w:rPr>
        <w:t xml:space="preserve">781</w:t>
      </w:r>
      <w:r>
        <w:rPr>
          <w:shd w:val="clear" w:color="" w:fill=""/>
        </w:rPr>
        <w:t xml:space="preserve">–</w:t>
      </w:r>
      <w:r>
        <w:rPr>
          <w:rStyle w:val="RefLPage"/>
        </w:rPr>
        <w:t xml:space="preserve">791</w:t>
      </w:r>
      <w:r>
        <w:rPr>
          <w:shd w:val="clear" w:color="" w:fill=""/>
        </w:rPr>
        <w:t xml:space="preserve">.</w:t>
      </w:r>
    </w:p>
    <w:p>
      <w:pPr>
        <w:pStyle w:val="jrnlRefText"/>
      </w:pPr>
      <w:bookmarkStart w:id="36" w:name="R10"/>
      <w:bookmarkEnd w:id="36"/>
      <w:r>
        <w:rPr>
          <w:rStyle w:val="RefSurName"/>
        </w:rPr>
        <w:t xml:space="preserve">Carbajal</w:t>
      </w:r>
      <w:r>
        <w:rPr>
          <w:rStyle w:val="RefAuthor"/>
        </w:rPr>
        <w:t xml:space="preserve"> </w:t>
      </w:r>
      <w:r>
        <w:rPr>
          <w:rStyle w:val="RefGivenName"/>
        </w:rPr>
        <w:t xml:space="preserve">KS</w:t>
      </w:r>
      <w:r>
        <w:rPr>
          <w:shd w:val="clear" w:color="" w:fill=""/>
        </w:rPr>
        <w:t xml:space="preserve">, </w:t>
      </w:r>
      <w:r>
        <w:rPr>
          <w:rStyle w:val="RefSurName"/>
        </w:rPr>
        <w:t xml:space="preserve">Mironova</w:t>
      </w:r>
      <w:r>
        <w:rPr>
          <w:rStyle w:val="RefAuthor"/>
        </w:rPr>
        <w:t xml:space="preserve"> </w:t>
      </w:r>
      <w:r>
        <w:rPr>
          <w:rStyle w:val="RefGivenName"/>
        </w:rPr>
        <w:t xml:space="preserve">Y</w:t>
      </w:r>
      <w:r>
        <w:rPr>
          <w:shd w:val="clear" w:color="" w:fill=""/>
        </w:rPr>
        <w:t xml:space="preserve">, </w:t>
      </w:r>
      <w:r>
        <w:rPr>
          <w:rStyle w:val="RefSurName"/>
        </w:rPr>
        <w:t xml:space="preserve">Ulrich-Lewis</w:t>
      </w:r>
      <w:r>
        <w:rPr>
          <w:rStyle w:val="RefAuthor"/>
        </w:rPr>
        <w:t xml:space="preserve"> </w:t>
      </w:r>
      <w:r>
        <w:rPr>
          <w:rStyle w:val="RefGivenName"/>
        </w:rPr>
        <w:t xml:space="preserve">JT</w:t>
      </w:r>
      <w:r>
        <w:rPr>
          <w:shd w:val="clear" w:color="" w:fill=""/>
        </w:rPr>
        <w:t xml:space="preserve">, </w:t>
      </w:r>
      <w:r>
        <w:rPr>
          <w:rStyle w:val="RefSurName"/>
        </w:rPr>
        <w:t xml:space="preserve">Kulkarni</w:t>
      </w:r>
      <w:r>
        <w:rPr>
          <w:rStyle w:val="RefAuthor"/>
        </w:rPr>
        <w:t xml:space="preserve"> </w:t>
      </w:r>
      <w:r>
        <w:rPr>
          <w:rStyle w:val="RefGivenName"/>
        </w:rPr>
        <w:t xml:space="preserve">D</w:t>
      </w:r>
      <w:r>
        <w:rPr>
          <w:shd w:val="clear" w:color="" w:fill=""/>
        </w:rPr>
        <w:t xml:space="preserve">, </w:t>
      </w:r>
      <w:r>
        <w:rPr>
          <w:rStyle w:val="RefSurName"/>
        </w:rPr>
        <w:t xml:space="preserve">Grifka-Walk</w:t>
      </w:r>
      <w:r>
        <w:rPr>
          <w:rStyle w:val="RefAuthor"/>
        </w:rPr>
        <w:t xml:space="preserve"> </w:t>
      </w:r>
      <w:r>
        <w:rPr>
          <w:rStyle w:val="RefGivenName"/>
        </w:rPr>
        <w:t xml:space="preserve">HM</w:t>
      </w:r>
      <w:r>
        <w:rPr>
          <w:shd w:val="clear" w:color="" w:fill=""/>
        </w:rPr>
        <w:t xml:space="preserve">, </w:t>
      </w:r>
      <w:r>
        <w:rPr>
          <w:rStyle w:val="RefSurName"/>
        </w:rPr>
        <w:t xml:space="preserve">Huber</w:t>
      </w:r>
      <w:r>
        <w:rPr>
          <w:rStyle w:val="RefAuthor"/>
        </w:rPr>
        <w:t xml:space="preserve"> </w:t>
      </w:r>
      <w:r>
        <w:rPr>
          <w:rStyle w:val="RefGivenName"/>
        </w:rPr>
        <w:t xml:space="preserve">AK</w:t>
      </w:r>
      <w:r>
        <w:rPr>
          <w:shd w:val="clear" w:color="" w:fill=""/>
        </w:rPr>
        <w:t xml:space="preserve">, </w:t>
      </w:r>
      <w:r>
        <w:rPr>
          <w:rStyle w:val="RefSurName"/>
        </w:rPr>
        <w:t xml:space="preserve">Shrager</w:t>
      </w:r>
      <w:r>
        <w:rPr>
          <w:rStyle w:val="RefAuthor"/>
        </w:rPr>
        <w:t xml:space="preserve"> </w:t>
      </w:r>
      <w:r>
        <w:rPr>
          <w:rStyle w:val="RefGivenName"/>
        </w:rPr>
        <w:t xml:space="preserve">P</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SurName"/>
        </w:rPr>
        <w:t xml:space="preserve">Segal</w:t>
      </w:r>
      <w:r>
        <w:rPr>
          <w:rStyle w:val="RefAuthor"/>
        </w:rPr>
        <w:t xml:space="preserve"> </w:t>
      </w:r>
      <w:r>
        <w:rPr>
          <w:rStyle w:val="RefGivenName"/>
        </w:rPr>
        <w:t xml:space="preserve">BM</w:t>
      </w:r>
      <w:r>
        <w:rPr>
          <w:shd w:val="clear" w:color="" w:fill=""/>
        </w:rPr>
        <w:t xml:space="preserve">. </w:t>
      </w:r>
      <w:r>
        <w:rPr>
          <w:rStyle w:val="RefYear"/>
        </w:rPr>
        <w:t xml:space="preserve">2015</w:t>
      </w:r>
      <w:r>
        <w:rPr>
          <w:shd w:val="clear" w:color="" w:fill=""/>
        </w:rPr>
        <w:t xml:space="preserve">. </w:t>
      </w:r>
      <w:r>
        <w:rPr>
          <w:rStyle w:val="RefArticleTitle"/>
        </w:rPr>
        <w:t xml:space="preserve">Th Cell Diversity in Experimental Autoimmune Encephalomyelitis and Multiple Sclerosis</w:t>
      </w:r>
      <w:r>
        <w:rPr>
          <w:shd w:val="clear" w:color="" w:fill=""/>
        </w:rPr>
        <w:t xml:space="preserve">. </w:t>
      </w:r>
      <w:r>
        <w:rPr>
          <w:rStyle w:val=""/>
        </w:rPr>
        <w:t xml:space="preserve">Journal of Immunology</w:t>
      </w:r>
      <w:r>
        <w:rPr>
          <w:shd w:val="clear" w:color="" w:fill=""/>
        </w:rPr>
        <w:t xml:space="preserve"> </w:t>
      </w:r>
      <w:r>
        <w:rPr>
          <w:rStyle w:val=""/>
        </w:rPr>
        <w:t xml:space="preserve">195</w:t>
      </w:r>
      <w:r>
        <w:rPr>
          <w:shd w:val="clear" w:color="" w:fill=""/>
        </w:rPr>
        <w:t xml:space="preserve">:</w:t>
      </w:r>
      <w:r>
        <w:rPr>
          <w:rStyle w:val="RefFPage"/>
        </w:rPr>
        <w:t xml:space="preserve">2552</w:t>
      </w:r>
      <w:r>
        <w:rPr>
          <w:shd w:val="clear" w:color="" w:fill=""/>
        </w:rPr>
        <w:t xml:space="preserve">–</w:t>
      </w:r>
      <w:r>
        <w:rPr>
          <w:rStyle w:val="RefLPage"/>
        </w:rPr>
        <w:t xml:space="preserve">2559</w:t>
      </w:r>
      <w:r>
        <w:rPr>
          <w:shd w:val="clear" w:color="" w:fill=""/>
        </w:rPr>
        <w:t xml:space="preserve">.</w:t>
      </w:r>
    </w:p>
    <w:p>
      <w:pPr>
        <w:pStyle w:val="jrnlRefText"/>
      </w:pPr>
      <w:bookmarkStart w:id="37" w:name="R11"/>
      <w:bookmarkEnd w:id="37"/>
      <w:r>
        <w:rPr>
          <w:rStyle w:val="RefSurName"/>
        </w:rPr>
        <w:t xml:space="preserve">Chen</w:t>
      </w:r>
      <w:r>
        <w:rPr>
          <w:rStyle w:val="RefAuthor"/>
        </w:rPr>
        <w:t xml:space="preserve"> </w:t>
      </w:r>
      <w:r>
        <w:rPr>
          <w:rStyle w:val="RefGivenName"/>
        </w:rPr>
        <w:t xml:space="preserve">C</w:t>
      </w:r>
      <w:r>
        <w:rPr>
          <w:shd w:val="clear" w:color="" w:fill=""/>
        </w:rPr>
        <w:t xml:space="preserve">, </w:t>
      </w:r>
      <w:r>
        <w:rPr>
          <w:rStyle w:val="RefSurName"/>
        </w:rPr>
        <w:t xml:space="preserve">Westenbroek</w:t>
      </w:r>
      <w:r>
        <w:rPr>
          <w:rStyle w:val="RefAuthor"/>
        </w:rPr>
        <w:t xml:space="preserve"> </w:t>
      </w:r>
      <w:r>
        <w:rPr>
          <w:rStyle w:val="RefGivenName"/>
        </w:rPr>
        <w:t xml:space="preserve">RE</w:t>
      </w:r>
      <w:r>
        <w:rPr>
          <w:shd w:val="clear" w:color="" w:fill=""/>
        </w:rPr>
        <w:t xml:space="preserve">, </w:t>
      </w:r>
      <w:r>
        <w:rPr>
          <w:rStyle w:val="RefSurName"/>
        </w:rPr>
        <w:t xml:space="preserve">Xu</w:t>
      </w:r>
      <w:r>
        <w:rPr>
          <w:rStyle w:val="RefAuthor"/>
        </w:rPr>
        <w:t xml:space="preserve"> </w:t>
      </w:r>
      <w:r>
        <w:rPr>
          <w:rStyle w:val="RefGivenName"/>
        </w:rPr>
        <w:t xml:space="preserve">X</w:t>
      </w:r>
      <w:r>
        <w:rPr>
          <w:shd w:val="clear" w:color="" w:fill=""/>
        </w:rPr>
        <w:t xml:space="preserve">, </w:t>
      </w:r>
      <w:r>
        <w:rPr>
          <w:rStyle w:val="RefSurName"/>
        </w:rPr>
        <w:t xml:space="preserve">Edwards</w:t>
      </w:r>
      <w:r>
        <w:rPr>
          <w:rStyle w:val="RefAuthor"/>
        </w:rPr>
        <w:t xml:space="preserve"> </w:t>
      </w:r>
      <w:r>
        <w:rPr>
          <w:rStyle w:val="RefGivenName"/>
        </w:rPr>
        <w:t xml:space="preserve">CA</w:t>
      </w:r>
      <w:r>
        <w:rPr>
          <w:shd w:val="clear" w:color="" w:fill=""/>
        </w:rPr>
        <w:t xml:space="preserve">, </w:t>
      </w:r>
      <w:r>
        <w:rPr>
          <w:rStyle w:val="RefSurName"/>
        </w:rPr>
        <w:t xml:space="preserve">Sorenson</w:t>
      </w:r>
      <w:r>
        <w:rPr>
          <w:rStyle w:val="RefAuthor"/>
        </w:rPr>
        <w:t xml:space="preserve"> </w:t>
      </w:r>
      <w:r>
        <w:rPr>
          <w:rStyle w:val="RefGivenName"/>
        </w:rPr>
        <w:t xml:space="preserve">DR</w:t>
      </w:r>
      <w:r>
        <w:rPr>
          <w:shd w:val="clear" w:color="" w:fill=""/>
        </w:rPr>
        <w:t xml:space="preserve">, </w:t>
      </w:r>
      <w:r>
        <w:rPr>
          <w:rStyle w:val="RefSurName"/>
        </w:rPr>
        <w:t xml:space="preserve">Chen</w:t>
      </w:r>
      <w:r>
        <w:rPr>
          <w:rStyle w:val="RefAuthor"/>
        </w:rPr>
        <w:t xml:space="preserve"> </w:t>
      </w:r>
      <w:r>
        <w:rPr>
          <w:rStyle w:val="RefGivenName"/>
        </w:rPr>
        <w:t xml:space="preserve">Y</w:t>
      </w:r>
      <w:r>
        <w:rPr>
          <w:shd w:val="clear" w:color="" w:fill=""/>
        </w:rPr>
        <w:t xml:space="preserve">, </w:t>
      </w:r>
      <w:r>
        <w:rPr>
          <w:rStyle w:val="RefSurName"/>
        </w:rPr>
        <w:t xml:space="preserve">McEwen</w:t>
      </w:r>
      <w:r>
        <w:rPr>
          <w:rStyle w:val="RefAuthor"/>
        </w:rPr>
        <w:t xml:space="preserve"> </w:t>
      </w:r>
      <w:r>
        <w:rPr>
          <w:rStyle w:val="RefGivenName"/>
        </w:rPr>
        <w:t xml:space="preserve">DP</w:t>
      </w:r>
      <w:r>
        <w:rPr>
          <w:shd w:val="clear" w:color="" w:fill=""/>
        </w:rPr>
        <w:t xml:space="preserve">, </w:t>
      </w:r>
      <w:r>
        <w:rPr>
          <w:rStyle w:val="RefSurName"/>
        </w:rPr>
        <w:t xml:space="preserve">O'Malley</w:t>
      </w:r>
      <w:r>
        <w:rPr>
          <w:rStyle w:val="RefAuthor"/>
        </w:rPr>
        <w:t xml:space="preserve"> </w:t>
      </w:r>
      <w:r>
        <w:rPr>
          <w:rStyle w:val="RefGivenName"/>
        </w:rPr>
        <w:t xml:space="preserve">HA</w:t>
      </w:r>
      <w:r>
        <w:rPr>
          <w:shd w:val="clear" w:color="" w:fill=""/>
        </w:rPr>
        <w:t xml:space="preserve">, </w:t>
      </w:r>
      <w:r>
        <w:rPr>
          <w:rStyle w:val="RefSurName"/>
        </w:rPr>
        <w:t xml:space="preserve">Bharucha</w:t>
      </w:r>
      <w:r>
        <w:rPr>
          <w:rStyle w:val="RefAuthor"/>
        </w:rPr>
        <w:t xml:space="preserve"> </w:t>
      </w:r>
      <w:r>
        <w:rPr>
          <w:rStyle w:val="RefGivenName"/>
        </w:rPr>
        <w:t xml:space="preserve">V</w:t>
      </w:r>
      <w:r>
        <w:rPr>
          <w:shd w:val="clear" w:color="" w:fill=""/>
        </w:rPr>
        <w:t xml:space="preserve">, </w:t>
      </w:r>
      <w:r>
        <w:rPr>
          <w:rStyle w:val="RefSurName"/>
        </w:rPr>
        <w:t xml:space="preserve">Meadows</w:t>
      </w:r>
      <w:r>
        <w:rPr>
          <w:rStyle w:val="RefAuthor"/>
        </w:rPr>
        <w:t xml:space="preserve"> </w:t>
      </w:r>
      <w:r>
        <w:rPr>
          <w:rStyle w:val="RefGivenName"/>
        </w:rPr>
        <w:t xml:space="preserve">LS</w:t>
      </w:r>
      <w:r>
        <w:rPr>
          <w:shd w:val="clear" w:color="" w:fill=""/>
        </w:rPr>
        <w:t xml:space="preserve">, </w:t>
      </w:r>
      <w:r>
        <w:rPr>
          <w:rStyle w:val="RefSurName"/>
        </w:rPr>
        <w:t xml:space="preserve">Knudsen</w:t>
      </w:r>
      <w:r>
        <w:rPr>
          <w:rStyle w:val="RefAuthor"/>
        </w:rPr>
        <w:t xml:space="preserve"> </w:t>
      </w:r>
      <w:r>
        <w:rPr>
          <w:rStyle w:val="RefGivenName"/>
        </w:rPr>
        <w:t xml:space="preserve">GA</w:t>
      </w:r>
      <w:r>
        <w:rPr>
          <w:shd w:val="clear" w:color="" w:fill=""/>
        </w:rPr>
        <w:t xml:space="preserve">, </w:t>
      </w:r>
      <w:r>
        <w:rPr>
          <w:rStyle w:val="RefSurName"/>
        </w:rPr>
        <w:t xml:space="preserve">Vilaythong</w:t>
      </w:r>
      <w:r>
        <w:rPr>
          <w:rStyle w:val="RefAuthor"/>
        </w:rPr>
        <w:t xml:space="preserve"> </w:t>
      </w:r>
      <w:r>
        <w:rPr>
          <w:rStyle w:val="RefGivenName"/>
        </w:rPr>
        <w:t xml:space="preserve">A</w:t>
      </w:r>
      <w:r>
        <w:rPr>
          <w:shd w:val="clear" w:color="" w:fill=""/>
        </w:rPr>
        <w:t xml:space="preserve">, </w:t>
      </w:r>
      <w:r>
        <w:rPr>
          <w:rStyle w:val="RefSurName"/>
        </w:rPr>
        <w:t xml:space="preserve">Noebels</w:t>
      </w:r>
      <w:r>
        <w:rPr>
          <w:rStyle w:val="RefAuthor"/>
        </w:rPr>
        <w:t xml:space="preserve"> </w:t>
      </w:r>
      <w:r>
        <w:rPr>
          <w:rStyle w:val="RefGivenName"/>
        </w:rPr>
        <w:t xml:space="preserve">JL</w:t>
      </w:r>
      <w:r>
        <w:rPr>
          <w:shd w:val="clear" w:color="" w:fill=""/>
        </w:rPr>
        <w:t xml:space="preserve">, </w:t>
      </w:r>
      <w:r>
        <w:rPr>
          <w:rStyle w:val="RefSurName"/>
        </w:rPr>
        <w:t xml:space="preserve">Saunders</w:t>
      </w:r>
      <w:r>
        <w:rPr>
          <w:rStyle w:val="RefAuthor"/>
        </w:rPr>
        <w:t xml:space="preserve"> </w:t>
      </w:r>
      <w:r>
        <w:rPr>
          <w:rStyle w:val="RefGivenName"/>
        </w:rPr>
        <w:t xml:space="preserve">TL</w:t>
      </w:r>
      <w:r>
        <w:rPr>
          <w:shd w:val="clear" w:color="" w:fill=""/>
        </w:rPr>
        <w:t xml:space="preserve">, </w:t>
      </w:r>
      <w:r>
        <w:rPr>
          <w:rStyle w:val="RefSurName"/>
        </w:rPr>
        <w:t xml:space="preserve">Scheuer</w:t>
      </w:r>
      <w:r>
        <w:rPr>
          <w:rStyle w:val="RefAuthor"/>
        </w:rPr>
        <w:t xml:space="preserve"> </w:t>
      </w:r>
      <w:r>
        <w:rPr>
          <w:rStyle w:val="RefGivenName"/>
        </w:rPr>
        <w:t xml:space="preserve">T</w:t>
      </w:r>
      <w:r>
        <w:rPr>
          <w:shd w:val="clear" w:color="" w:fill=""/>
        </w:rPr>
        <w:t xml:space="preserve">, </w:t>
      </w:r>
      <w:r>
        <w:rPr>
          <w:rStyle w:val="RefSurName"/>
        </w:rPr>
        <w:t xml:space="preserve">Shrager</w:t>
      </w:r>
      <w:r>
        <w:rPr>
          <w:rStyle w:val="RefAuthor"/>
        </w:rPr>
        <w:t xml:space="preserve"> </w:t>
      </w:r>
      <w:r>
        <w:rPr>
          <w:rStyle w:val="RefGivenName"/>
        </w:rPr>
        <w:t xml:space="preserve">P</w:t>
      </w:r>
      <w:r>
        <w:rPr>
          <w:shd w:val="clear" w:color="" w:fill=""/>
        </w:rPr>
        <w:t xml:space="preserve">, </w:t>
      </w:r>
      <w:r>
        <w:rPr>
          <w:rStyle w:val="RefSurName"/>
        </w:rPr>
        <w:t xml:space="preserve">Catterall</w:t>
      </w:r>
      <w:r>
        <w:rPr>
          <w:rStyle w:val="RefAuthor"/>
        </w:rPr>
        <w:t xml:space="preserve"> </w:t>
      </w:r>
      <w:r>
        <w:rPr>
          <w:rStyle w:val="RefGivenName"/>
        </w:rPr>
        <w:t xml:space="preserve">WA</w:t>
      </w:r>
      <w:r>
        <w:rPr>
          <w:shd w:val="clear" w:color="" w:fill=""/>
        </w:rPr>
        <w:t xml:space="preserve">, </w:t>
      </w:r>
      <w:r>
        <w:rPr>
          <w:rStyle w:val="RefSurName"/>
        </w:rPr>
        <w:t xml:space="preserve">Isom</w:t>
      </w:r>
      <w:r>
        <w:rPr>
          <w:rStyle w:val="RefAuthor"/>
        </w:rPr>
        <w:t xml:space="preserve"> </w:t>
      </w:r>
      <w:r>
        <w:rPr>
          <w:rStyle w:val="RefGivenName"/>
        </w:rPr>
        <w:t xml:space="preserve">LL</w:t>
      </w:r>
      <w:r>
        <w:rPr>
          <w:shd w:val="clear" w:color="" w:fill=""/>
        </w:rPr>
        <w:t xml:space="preserve">. </w:t>
      </w:r>
      <w:r>
        <w:rPr>
          <w:rStyle w:val="RefYear"/>
        </w:rPr>
        <w:t xml:space="preserve">2004</w:t>
      </w:r>
      <w:r>
        <w:rPr>
          <w:shd w:val="clear" w:color="" w:fill=""/>
        </w:rPr>
        <w:t xml:space="preserve">. </w:t>
      </w:r>
      <w:r>
        <w:rPr>
          <w:rStyle w:val="RefArticleTitle"/>
        </w:rPr>
        <w:t xml:space="preserve">Mice lacking sodium channel beta1 subunits display defects in neuronal excitability, sodium channel expression, and nodal architecture</w:t>
      </w:r>
      <w:r>
        <w:rPr>
          <w:shd w:val="clear" w:color="" w:fill=""/>
        </w:rPr>
        <w:t xml:space="preserve">. </w:t>
      </w:r>
      <w:r>
        <w:rPr>
          <w:rStyle w:val=""/>
        </w:rPr>
        <w:t xml:space="preserve">The Journal of Neuroscience</w:t>
      </w:r>
      <w:r>
        <w:rPr>
          <w:shd w:val="clear" w:color="" w:fill=""/>
        </w:rPr>
        <w:t xml:space="preserve"> </w:t>
      </w:r>
      <w:r>
        <w:rPr>
          <w:rStyle w:val=""/>
        </w:rPr>
        <w:t xml:space="preserve">24</w:t>
      </w:r>
      <w:r>
        <w:rPr>
          <w:shd w:val="clear" w:color="" w:fill=""/>
        </w:rPr>
        <w:t xml:space="preserve">:</w:t>
      </w:r>
      <w:r>
        <w:rPr>
          <w:rStyle w:val="RefFPage"/>
        </w:rPr>
        <w:t xml:space="preserve">4030</w:t>
      </w:r>
      <w:r>
        <w:rPr>
          <w:shd w:val="clear" w:color="" w:fill=""/>
        </w:rPr>
        <w:t xml:space="preserve">–</w:t>
      </w:r>
      <w:r>
        <w:rPr>
          <w:rStyle w:val="RefLPage"/>
        </w:rPr>
        <w:t xml:space="preserve">4042</w:t>
      </w:r>
      <w:r>
        <w:rPr>
          <w:shd w:val="clear" w:color="" w:fill=""/>
        </w:rPr>
        <w:t xml:space="preserve">.</w:t>
      </w:r>
    </w:p>
    <w:p>
      <w:pPr>
        <w:pStyle w:val="jrnlRefText"/>
      </w:pPr>
      <w:bookmarkStart w:id="38" w:name="R12"/>
      <w:bookmarkEnd w:id="38"/>
      <w:r>
        <w:rPr>
          <w:rStyle w:val="RefSurName"/>
        </w:rPr>
        <w:t xml:space="preserve">Chow</w:t>
      </w:r>
      <w:r>
        <w:rPr>
          <w:rStyle w:val="RefAuthor"/>
        </w:rPr>
        <w:t xml:space="preserve"> </w:t>
      </w:r>
      <w:r>
        <w:rPr>
          <w:rStyle w:val="RefGivenName"/>
        </w:rPr>
        <w:t xml:space="preserve">CY</w:t>
      </w:r>
      <w:r>
        <w:rPr>
          <w:shd w:val="clear" w:color="" w:fill=""/>
        </w:rPr>
        <w:t xml:space="preserve">, </w:t>
      </w:r>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Dowling</w:t>
      </w:r>
      <w:r>
        <w:rPr>
          <w:rStyle w:val="RefAuthor"/>
        </w:rPr>
        <w:t xml:space="preserve"> </w:t>
      </w:r>
      <w:r>
        <w:rPr>
          <w:rStyle w:val="RefGivenName"/>
        </w:rPr>
        <w:t xml:space="preserve">JJ</w:t>
      </w:r>
      <w:r>
        <w:rPr>
          <w:shd w:val="clear" w:color="" w:fill=""/>
        </w:rPr>
        <w:t xml:space="preserve">, </w:t>
      </w:r>
      <w:r>
        <w:rPr>
          <w:rStyle w:val="RefSurName"/>
        </w:rPr>
        <w:t xml:space="preserve">Jin</w:t>
      </w:r>
      <w:r>
        <w:rPr>
          <w:rStyle w:val="RefAuthor"/>
        </w:rPr>
        <w:t xml:space="preserve"> </w:t>
      </w:r>
      <w:r>
        <w:rPr>
          <w:rStyle w:val="RefGivenName"/>
        </w:rPr>
        <w:t xml:space="preserve">N</w:t>
      </w:r>
      <w:r>
        <w:rPr>
          <w:shd w:val="clear" w:color="" w:fill=""/>
        </w:rPr>
        <w:t xml:space="preserve">, </w:t>
      </w:r>
      <w:r>
        <w:rPr>
          <w:rStyle w:val="RefSurName"/>
        </w:rPr>
        <w:t xml:space="preserve">Adamska</w:t>
      </w:r>
      <w:r>
        <w:rPr>
          <w:rStyle w:val="RefAuthor"/>
        </w:rPr>
        <w:t xml:space="preserve"> </w:t>
      </w:r>
      <w:r>
        <w:rPr>
          <w:rStyle w:val="RefGivenName"/>
        </w:rPr>
        <w:t xml:space="preserve">M</w:t>
      </w:r>
      <w:r>
        <w:rPr>
          <w:shd w:val="clear" w:color="" w:fill=""/>
        </w:rPr>
        <w:t xml:space="preserve">, </w:t>
      </w:r>
      <w:r>
        <w:rPr>
          <w:rStyle w:val="RefSurName"/>
        </w:rPr>
        <w:t xml:space="preserve">Shiga</w:t>
      </w:r>
      <w:r>
        <w:rPr>
          <w:rStyle w:val="RefAuthor"/>
        </w:rPr>
        <w:t xml:space="preserve"> </w:t>
      </w:r>
      <w:r>
        <w:rPr>
          <w:rStyle w:val="RefGivenName"/>
        </w:rPr>
        <w:t xml:space="preserve">K</w:t>
      </w:r>
      <w:r>
        <w:rPr>
          <w:shd w:val="clear" w:color="" w:fill=""/>
        </w:rPr>
        <w:t xml:space="preserve">, </w:t>
      </w:r>
      <w:r>
        <w:rPr>
          <w:rStyle w:val="RefSurName"/>
        </w:rPr>
        <w:t xml:space="preserve">Szigeti</w:t>
      </w:r>
      <w:r>
        <w:rPr>
          <w:rStyle w:val="RefAuthor"/>
        </w:rPr>
        <w:t xml:space="preserve"> </w:t>
      </w:r>
      <w:r>
        <w:rPr>
          <w:rStyle w:val="RefGivenName"/>
        </w:rPr>
        <w:t xml:space="preserve">K</w:t>
      </w:r>
      <w:r>
        <w:rPr>
          <w:shd w:val="clear" w:color="" w:fill=""/>
        </w:rPr>
        <w:t xml:space="preserve">, </w:t>
      </w:r>
      <w:r>
        <w:rPr>
          <w:rStyle w:val="RefSurName"/>
        </w:rPr>
        <w:t xml:space="preserve">Shy</w:t>
      </w:r>
      <w:r>
        <w:rPr>
          <w:rStyle w:val="RefAuthor"/>
        </w:rPr>
        <w:t xml:space="preserve"> </w:t>
      </w:r>
      <w:r>
        <w:rPr>
          <w:rStyle w:val="RefGivenName"/>
        </w:rPr>
        <w:t xml:space="preserve">ME</w:t>
      </w:r>
      <w:r>
        <w:rPr>
          <w:shd w:val="clear" w:color="" w:fill=""/>
        </w:rPr>
        <w:t xml:space="preserve">, </w:t>
      </w:r>
      <w:r>
        <w:rPr>
          <w:rStyle w:val="RefSurName"/>
        </w:rPr>
        <w:t xml:space="preserve">Li</w:t>
      </w:r>
      <w:r>
        <w:rPr>
          <w:rStyle w:val="RefAuthor"/>
        </w:rPr>
        <w:t xml:space="preserve"> </w:t>
      </w:r>
      <w:r>
        <w:rPr>
          <w:rStyle w:val="RefGivenName"/>
        </w:rPr>
        <w:t xml:space="preserve">J</w:t>
      </w:r>
      <w:r>
        <w:rPr>
          <w:shd w:val="clear" w:color="" w:fill=""/>
        </w:rPr>
        <w:t xml:space="preserve">, </w:t>
      </w:r>
      <w:r>
        <w:rPr>
          <w:rStyle w:val="RefSurName"/>
        </w:rPr>
        <w:t xml:space="preserve">Zhang</w:t>
      </w:r>
      <w:r>
        <w:rPr>
          <w:rStyle w:val="RefAuthor"/>
        </w:rPr>
        <w:t xml:space="preserve"> </w:t>
      </w:r>
      <w:r>
        <w:rPr>
          <w:rStyle w:val="RefGivenName"/>
        </w:rPr>
        <w:t xml:space="preserve">X</w:t>
      </w:r>
      <w:r>
        <w:rPr>
          <w:shd w:val="clear" w:color="" w:fill=""/>
        </w:rPr>
        <w:t xml:space="preserve">, </w:t>
      </w:r>
      <w:r>
        <w:rPr>
          <w:rStyle w:val="RefSurName"/>
        </w:rPr>
        <w:t xml:space="preserve">Lupski</w:t>
      </w:r>
      <w:r>
        <w:rPr>
          <w:rStyle w:val="RefAuthor"/>
        </w:rPr>
        <w:t xml:space="preserve"> </w:t>
      </w:r>
      <w:r>
        <w:rPr>
          <w:rStyle w:val="RefGivenName"/>
        </w:rPr>
        <w:t xml:space="preserve">JR</w:t>
      </w:r>
      <w:r>
        <w:rPr>
          <w:shd w:val="clear" w:color="" w:fill=""/>
        </w:rPr>
        <w:t xml:space="preserve">, </w:t>
      </w:r>
      <w:r>
        <w:rPr>
          <w:rStyle w:val="RefSurName"/>
        </w:rPr>
        <w:t xml:space="preserve">Weisman</w:t>
      </w:r>
      <w:r>
        <w:rPr>
          <w:rStyle w:val="RefAuthor"/>
        </w:rPr>
        <w:t xml:space="preserve"> </w:t>
      </w:r>
      <w:r>
        <w:rPr>
          <w:rStyle w:val="RefGivenName"/>
        </w:rPr>
        <w:t xml:space="preserve">LS</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Year"/>
        </w:rPr>
        <w:t xml:space="preserve">2007</w:t>
      </w:r>
      <w:r>
        <w:rPr>
          <w:shd w:val="clear" w:color="" w:fill=""/>
        </w:rPr>
        <w:t xml:space="preserve">. </w:t>
      </w:r>
      <w:r>
        <w:rPr>
          <w:rStyle w:val="RefArticleTitle"/>
        </w:rPr>
        <w:t xml:space="preserve">Mutation of FIG4 causes neurodegeneration in the pale tremor mouse and patients with CMT4J</w:t>
      </w:r>
      <w:r>
        <w:rPr>
          <w:shd w:val="clear" w:color="" w:fill=""/>
        </w:rPr>
        <w:t xml:space="preserve">. </w:t>
      </w:r>
      <w:r>
        <w:rPr>
          <w:rStyle w:val=""/>
        </w:rPr>
        <w:t xml:space="preserve">Nature</w:t>
      </w:r>
      <w:r>
        <w:rPr>
          <w:shd w:val="clear" w:color="" w:fill=""/>
        </w:rPr>
        <w:t xml:space="preserve"> </w:t>
      </w:r>
      <w:r>
        <w:rPr>
          <w:rStyle w:val=""/>
        </w:rPr>
        <w:t xml:space="preserve">448</w:t>
      </w:r>
      <w:r>
        <w:rPr>
          <w:shd w:val="clear" w:color="" w:fill=""/>
        </w:rPr>
        <w:t xml:space="preserve">:</w:t>
      </w:r>
      <w:r>
        <w:rPr>
          <w:rStyle w:val="RefFPage"/>
        </w:rPr>
        <w:t xml:space="preserve">68</w:t>
      </w:r>
      <w:r>
        <w:rPr>
          <w:shd w:val="clear" w:color="" w:fill=""/>
        </w:rPr>
        <w:t xml:space="preserve">–</w:t>
      </w:r>
      <w:r>
        <w:rPr>
          <w:rStyle w:val="RefLPage"/>
        </w:rPr>
        <w:t xml:space="preserve">72</w:t>
      </w:r>
      <w:r>
        <w:rPr>
          <w:shd w:val="clear" w:color="" w:fill=""/>
        </w:rPr>
        <w:t xml:space="preserve">.</w:t>
      </w:r>
    </w:p>
    <w:p>
      <w:pPr>
        <w:pStyle w:val="jrnlRefText"/>
      </w:pPr>
      <w:bookmarkStart w:id="39" w:name="R14"/>
      <w:bookmarkEnd w:id="39"/>
      <w:r>
        <w:rPr>
          <w:rStyle w:val="RefSurName"/>
        </w:rPr>
        <w:t xml:space="preserve">Coman</w:t>
      </w:r>
      <w:r>
        <w:rPr>
          <w:rStyle w:val="RefAuthor"/>
        </w:rPr>
        <w:t xml:space="preserve"> </w:t>
      </w:r>
      <w:r>
        <w:rPr>
          <w:rStyle w:val="RefGivenName"/>
        </w:rPr>
        <w:t xml:space="preserve">I</w:t>
      </w:r>
      <w:r>
        <w:rPr>
          <w:shd w:val="clear" w:color="" w:fill=""/>
        </w:rPr>
        <w:t xml:space="preserve">, </w:t>
      </w:r>
      <w:r>
        <w:rPr>
          <w:rStyle w:val="RefSurName"/>
        </w:rPr>
        <w:t xml:space="preserve">Barbin</w:t>
      </w:r>
      <w:r>
        <w:rPr>
          <w:rStyle w:val="RefAuthor"/>
        </w:rPr>
        <w:t xml:space="preserve"> </w:t>
      </w:r>
      <w:r>
        <w:rPr>
          <w:rStyle w:val="RefGivenName"/>
        </w:rPr>
        <w:t xml:space="preserve">G</w:t>
      </w:r>
      <w:r>
        <w:rPr>
          <w:shd w:val="clear" w:color="" w:fill=""/>
        </w:rPr>
        <w:t xml:space="preserve">, </w:t>
      </w:r>
      <w:r>
        <w:rPr>
          <w:rStyle w:val="RefSurName"/>
        </w:rPr>
        <w:t xml:space="preserve">Charles</w:t>
      </w:r>
      <w:r>
        <w:rPr>
          <w:rStyle w:val="RefAuthor"/>
        </w:rPr>
        <w:t xml:space="preserve"> </w:t>
      </w:r>
      <w:r>
        <w:rPr>
          <w:rStyle w:val="RefGivenName"/>
        </w:rPr>
        <w:t xml:space="preserve">P</w:t>
      </w:r>
      <w:r>
        <w:rPr>
          <w:shd w:val="clear" w:color="" w:fill=""/>
        </w:rPr>
        <w:t xml:space="preserve">, </w:t>
      </w:r>
      <w:r>
        <w:rPr>
          <w:rStyle w:val="RefSurName"/>
        </w:rPr>
        <w:t xml:space="preserve">Zalc</w:t>
      </w:r>
      <w:r>
        <w:rPr>
          <w:rStyle w:val="RefAuthor"/>
        </w:rPr>
        <w:t xml:space="preserve"> </w:t>
      </w:r>
      <w:r>
        <w:rPr>
          <w:rStyle w:val="RefGivenName"/>
        </w:rPr>
        <w:t xml:space="preserve">B</w:t>
      </w:r>
      <w:r>
        <w:rPr>
          <w:shd w:val="clear" w:color="" w:fill=""/>
        </w:rPr>
        <w:t xml:space="preserve">, </w:t>
      </w:r>
      <w:r>
        <w:rPr>
          <w:rStyle w:val="RefSurName"/>
        </w:rPr>
        <w:t xml:space="preserve">Lubetzki</w:t>
      </w:r>
      <w:r>
        <w:rPr>
          <w:rStyle w:val="RefAuthor"/>
        </w:rPr>
        <w:t xml:space="preserve"> </w:t>
      </w:r>
      <w:r>
        <w:rPr>
          <w:rStyle w:val="RefGivenName"/>
        </w:rPr>
        <w:t xml:space="preserve">C</w:t>
      </w:r>
      <w:r>
        <w:rPr>
          <w:shd w:val="clear" w:color="" w:fill=""/>
        </w:rPr>
        <w:t xml:space="preserve">. </w:t>
      </w:r>
      <w:r>
        <w:rPr>
          <w:rStyle w:val="RefYear"/>
        </w:rPr>
        <w:t xml:space="preserve">2005</w:t>
      </w:r>
      <w:r>
        <w:rPr>
          <w:shd w:val="clear" w:color="" w:fill=""/>
        </w:rPr>
        <w:t xml:space="preserve">. </w:t>
      </w:r>
      <w:r>
        <w:rPr>
          <w:rStyle w:val="RefArticleTitle"/>
        </w:rPr>
        <w:t xml:space="preserve">Axonal signals in central nervous system myelination, demyelination and remyelination</w:t>
      </w:r>
      <w:r>
        <w:rPr>
          <w:shd w:val="clear" w:color="" w:fill=""/>
        </w:rPr>
        <w:t xml:space="preserve">. </w:t>
      </w:r>
      <w:r>
        <w:rPr>
          <w:rStyle w:val=""/>
        </w:rPr>
        <w:t xml:space="preserve">Journal of the Neurological Sciences</w:t>
      </w:r>
      <w:r>
        <w:rPr>
          <w:shd w:val="clear" w:color="" w:fill=""/>
        </w:rPr>
        <w:t xml:space="preserve"> </w:t>
      </w:r>
      <w:r>
        <w:rPr>
          <w:rStyle w:val=""/>
        </w:rPr>
        <w:t xml:space="preserve">233</w:t>
      </w:r>
      <w:r>
        <w:rPr>
          <w:shd w:val="clear" w:color="" w:fill=""/>
        </w:rPr>
        <w:t xml:space="preserve">:</w:t>
      </w:r>
      <w:r>
        <w:rPr>
          <w:rStyle w:val="RefFPage"/>
        </w:rPr>
        <w:t xml:space="preserve">67</w:t>
      </w:r>
      <w:r>
        <w:rPr>
          <w:shd w:val="clear" w:color="" w:fill=""/>
        </w:rPr>
        <w:t xml:space="preserve">–</w:t>
      </w:r>
      <w:r>
        <w:rPr>
          <w:rStyle w:val="RefLPage"/>
        </w:rPr>
        <w:t xml:space="preserve">71</w:t>
      </w:r>
      <w:r>
        <w:rPr>
          <w:shd w:val="clear" w:color="" w:fill=""/>
        </w:rPr>
        <w:t xml:space="preserve">.</w:t>
      </w:r>
    </w:p>
    <w:p>
      <w:pPr>
        <w:pStyle w:val="jrnlRefText"/>
      </w:pPr>
      <w:bookmarkStart w:id="40" w:name="R15"/>
      <w:bookmarkEnd w:id="40"/>
      <w:r>
        <w:rPr>
          <w:rStyle w:val="RefSurName"/>
        </w:rPr>
        <w:t xml:space="preserve">Dessaud</w:t>
      </w:r>
      <w:r>
        <w:rPr>
          <w:rStyle w:val="RefAuthor"/>
        </w:rPr>
        <w:t xml:space="preserve"> </w:t>
      </w:r>
      <w:r>
        <w:rPr>
          <w:rStyle w:val="RefGivenName"/>
        </w:rPr>
        <w:t xml:space="preserve">E</w:t>
      </w:r>
      <w:r>
        <w:rPr>
          <w:shd w:val="clear" w:color="" w:fill=""/>
        </w:rPr>
        <w:t xml:space="preserve">, </w:t>
      </w:r>
      <w:r>
        <w:rPr>
          <w:rStyle w:val="RefSurName"/>
        </w:rPr>
        <w:t xml:space="preserve">Yang</w:t>
      </w:r>
      <w:r>
        <w:rPr>
          <w:rStyle w:val="RefAuthor"/>
        </w:rPr>
        <w:t xml:space="preserve"> </w:t>
      </w:r>
      <w:r>
        <w:rPr>
          <w:rStyle w:val="RefGivenName"/>
        </w:rPr>
        <w:t xml:space="preserve">LL</w:t>
      </w:r>
      <w:r>
        <w:rPr>
          <w:shd w:val="clear" w:color="" w:fill=""/>
        </w:rPr>
        <w:t xml:space="preserve">, </w:t>
      </w:r>
      <w:r>
        <w:rPr>
          <w:rStyle w:val="RefSurName"/>
        </w:rPr>
        <w:t xml:space="preserve">Hill</w:t>
      </w:r>
      <w:r>
        <w:rPr>
          <w:rStyle w:val="RefAuthor"/>
        </w:rPr>
        <w:t xml:space="preserve"> </w:t>
      </w:r>
      <w:r>
        <w:rPr>
          <w:rStyle w:val="RefGivenName"/>
        </w:rPr>
        <w:t xml:space="preserve">K</w:t>
      </w:r>
      <w:r>
        <w:rPr>
          <w:shd w:val="clear" w:color="" w:fill=""/>
        </w:rPr>
        <w:t xml:space="preserve">, </w:t>
      </w:r>
      <w:r>
        <w:rPr>
          <w:rStyle w:val="RefSurName"/>
        </w:rPr>
        <w:t xml:space="preserve">Cox</w:t>
      </w:r>
      <w:r>
        <w:rPr>
          <w:rStyle w:val="RefAuthor"/>
        </w:rPr>
        <w:t xml:space="preserve"> </w:t>
      </w:r>
      <w:r>
        <w:rPr>
          <w:rStyle w:val="RefGivenName"/>
        </w:rPr>
        <w:t xml:space="preserve">B</w:t>
      </w:r>
      <w:r>
        <w:rPr>
          <w:shd w:val="clear" w:color="" w:fill=""/>
        </w:rPr>
        <w:t xml:space="preserve">, </w:t>
      </w:r>
      <w:r>
        <w:rPr>
          <w:rStyle w:val="RefSurName"/>
        </w:rPr>
        <w:t xml:space="preserve">Ulloa</w:t>
      </w:r>
      <w:r>
        <w:rPr>
          <w:rStyle w:val="RefAuthor"/>
        </w:rPr>
        <w:t xml:space="preserve"> </w:t>
      </w:r>
      <w:r>
        <w:rPr>
          <w:rStyle w:val="RefGivenName"/>
        </w:rPr>
        <w:t xml:space="preserve">F</w:t>
      </w:r>
      <w:r>
        <w:rPr>
          <w:shd w:val="clear" w:color="" w:fill=""/>
        </w:rPr>
        <w:t xml:space="preserve">, </w:t>
      </w:r>
      <w:r>
        <w:rPr>
          <w:rStyle w:val="RefSurName"/>
        </w:rPr>
        <w:t xml:space="preserve">Ribeiro</w:t>
      </w:r>
      <w:r>
        <w:rPr>
          <w:rStyle w:val="RefAuthor"/>
        </w:rPr>
        <w:t xml:space="preserve"> </w:t>
      </w:r>
      <w:r>
        <w:rPr>
          <w:rStyle w:val="RefGivenName"/>
        </w:rPr>
        <w:t xml:space="preserve">A</w:t>
      </w:r>
      <w:r>
        <w:rPr>
          <w:shd w:val="clear" w:color="" w:fill=""/>
        </w:rPr>
        <w:t xml:space="preserve">, </w:t>
      </w:r>
      <w:r>
        <w:rPr>
          <w:rStyle w:val="RefSurName"/>
        </w:rPr>
        <w:t xml:space="preserve">Mynett</w:t>
      </w:r>
      <w:r>
        <w:rPr>
          <w:rStyle w:val="RefAuthor"/>
        </w:rPr>
        <w:t xml:space="preserve"> </w:t>
      </w:r>
      <w:r>
        <w:rPr>
          <w:rStyle w:val="RefGivenName"/>
        </w:rPr>
        <w:t xml:space="preserve">A</w:t>
      </w:r>
      <w:r>
        <w:rPr>
          <w:shd w:val="clear" w:color="" w:fill=""/>
        </w:rPr>
        <w:t xml:space="preserve">, </w:t>
      </w:r>
      <w:r>
        <w:rPr>
          <w:rStyle w:val="RefSurName"/>
        </w:rPr>
        <w:t xml:space="preserve">Novitch</w:t>
      </w:r>
      <w:r>
        <w:rPr>
          <w:rStyle w:val="RefAuthor"/>
        </w:rPr>
        <w:t xml:space="preserve"> </w:t>
      </w:r>
      <w:r>
        <w:rPr>
          <w:rStyle w:val="RefGivenName"/>
        </w:rPr>
        <w:t xml:space="preserve">BG</w:t>
      </w:r>
      <w:r>
        <w:rPr>
          <w:shd w:val="clear" w:color="" w:fill=""/>
        </w:rPr>
        <w:t xml:space="preserve">, </w:t>
      </w:r>
      <w:r>
        <w:rPr>
          <w:rStyle w:val="RefSurName"/>
        </w:rPr>
        <w:t xml:space="preserve">Briscoe</w:t>
      </w:r>
      <w:r>
        <w:rPr>
          <w:rStyle w:val="RefAuthor"/>
        </w:rPr>
        <w:t xml:space="preserve"> </w:t>
      </w:r>
      <w:r>
        <w:rPr>
          <w:rStyle w:val="RefGivenName"/>
        </w:rPr>
        <w:t xml:space="preserve">J</w:t>
      </w:r>
      <w:r>
        <w:rPr>
          <w:shd w:val="clear" w:color="" w:fill=""/>
        </w:rPr>
        <w:t xml:space="preserve">. </w:t>
      </w:r>
      <w:r>
        <w:rPr>
          <w:rStyle w:val="RefYear"/>
        </w:rPr>
        <w:t xml:space="preserve">2007</w:t>
      </w:r>
      <w:r>
        <w:rPr>
          <w:shd w:val="clear" w:color="" w:fill=""/>
        </w:rPr>
        <w:t xml:space="preserve">. </w:t>
      </w:r>
      <w:r>
        <w:rPr>
          <w:rStyle w:val="RefArticleTitle"/>
        </w:rPr>
        <w:t xml:space="preserve">Interpretation of the sonic hedgehog morphogen gradient by a temporal adaptation mechanism</w:t>
      </w:r>
      <w:r>
        <w:rPr>
          <w:shd w:val="clear" w:color="" w:fill=""/>
        </w:rPr>
        <w:t xml:space="preserve">. </w:t>
      </w:r>
      <w:r>
        <w:rPr>
          <w:rStyle w:val=""/>
        </w:rPr>
        <w:t xml:space="preserve">Nature</w:t>
      </w:r>
      <w:r>
        <w:rPr>
          <w:shd w:val="clear" w:color="" w:fill=""/>
        </w:rPr>
        <w:t xml:space="preserve"> </w:t>
      </w:r>
      <w:r>
        <w:rPr>
          <w:rStyle w:val=""/>
        </w:rPr>
        <w:t xml:space="preserve">450</w:t>
      </w:r>
      <w:r>
        <w:rPr>
          <w:shd w:val="clear" w:color="" w:fill=""/>
        </w:rPr>
        <w:t xml:space="preserve">:</w:t>
      </w:r>
      <w:r>
        <w:rPr>
          <w:rStyle w:val="RefFPage"/>
        </w:rPr>
        <w:t xml:space="preserve">717</w:t>
      </w:r>
      <w:r>
        <w:rPr>
          <w:shd w:val="clear" w:color="" w:fill=""/>
        </w:rPr>
        <w:t xml:space="preserve">–</w:t>
      </w:r>
      <w:r>
        <w:rPr>
          <w:rStyle w:val="RefLPage"/>
        </w:rPr>
        <w:t xml:space="preserve">720</w:t>
      </w:r>
      <w:r>
        <w:rPr>
          <w:shd w:val="clear" w:color="" w:fill=""/>
        </w:rPr>
        <w:t xml:space="preserve">.</w:t>
      </w:r>
    </w:p>
    <w:p>
      <w:pPr>
        <w:pStyle w:val="jrnlRefText"/>
      </w:pPr>
      <w:bookmarkStart w:id="41" w:name="R16"/>
      <w:bookmarkEnd w:id="41"/>
      <w:r>
        <w:rPr>
          <w:rStyle w:val="RefSurName"/>
        </w:rPr>
        <w:t xml:space="preserve">Dong</w:t>
      </w:r>
      <w:r>
        <w:rPr>
          <w:rStyle w:val="RefAuthor"/>
        </w:rPr>
        <w:t xml:space="preserve"> </w:t>
      </w:r>
      <w:r>
        <w:rPr>
          <w:rStyle w:val="RefGivenName"/>
        </w:rPr>
        <w:t xml:space="preserve">XP</w:t>
      </w:r>
      <w:r>
        <w:rPr>
          <w:shd w:val="clear" w:color="" w:fill=""/>
        </w:rPr>
        <w:t xml:space="preserve">, </w:t>
      </w:r>
      <w:r>
        <w:rPr>
          <w:rStyle w:val="RefSurName"/>
        </w:rPr>
        <w:t xml:space="preserve">Shen</w:t>
      </w:r>
      <w:r>
        <w:rPr>
          <w:rStyle w:val="RefAuthor"/>
        </w:rPr>
        <w:t xml:space="preserve"> </w:t>
      </w:r>
      <w:r>
        <w:rPr>
          <w:rStyle w:val="RefGivenName"/>
        </w:rPr>
        <w:t xml:space="preserve">D</w:t>
      </w:r>
      <w:r>
        <w:rPr>
          <w:shd w:val="clear" w:color="" w:fill=""/>
        </w:rPr>
        <w:t xml:space="preserve">, </w:t>
      </w:r>
      <w:r>
        <w:rPr>
          <w:rStyle w:val="RefSurName"/>
        </w:rPr>
        <w:t xml:space="preserve">Wang</w:t>
      </w:r>
      <w:r>
        <w:rPr>
          <w:rStyle w:val="RefAuthor"/>
        </w:rPr>
        <w:t xml:space="preserve"> </w:t>
      </w:r>
      <w:r>
        <w:rPr>
          <w:rStyle w:val="RefGivenName"/>
        </w:rPr>
        <w:t xml:space="preserve">X</w:t>
      </w:r>
      <w:r>
        <w:rPr>
          <w:shd w:val="clear" w:color="" w:fill=""/>
        </w:rPr>
        <w:t xml:space="preserve">, </w:t>
      </w:r>
      <w:r>
        <w:rPr>
          <w:rStyle w:val="RefSurName"/>
        </w:rPr>
        <w:t xml:space="preserve">Dawson</w:t>
      </w:r>
      <w:r>
        <w:rPr>
          <w:rStyle w:val="RefAuthor"/>
        </w:rPr>
        <w:t xml:space="preserve"> </w:t>
      </w:r>
      <w:r>
        <w:rPr>
          <w:rStyle w:val="RefGivenName"/>
        </w:rPr>
        <w:t xml:space="preserve">T</w:t>
      </w:r>
      <w:r>
        <w:rPr>
          <w:shd w:val="clear" w:color="" w:fill=""/>
        </w:rPr>
        <w:t xml:space="preserve">, </w:t>
      </w:r>
      <w:r>
        <w:rPr>
          <w:rStyle w:val="RefSurName"/>
        </w:rPr>
        <w:t xml:space="preserve">Li</w:t>
      </w:r>
      <w:r>
        <w:rPr>
          <w:rStyle w:val="RefAuthor"/>
        </w:rPr>
        <w:t xml:space="preserve"> </w:t>
      </w:r>
      <w:r>
        <w:rPr>
          <w:rStyle w:val="RefGivenName"/>
        </w:rPr>
        <w:t xml:space="preserve">X</w:t>
      </w:r>
      <w:r>
        <w:rPr>
          <w:shd w:val="clear" w:color="" w:fill=""/>
        </w:rPr>
        <w:t xml:space="preserve">, </w:t>
      </w:r>
      <w:r>
        <w:rPr>
          <w:rStyle w:val="RefSurName"/>
        </w:rPr>
        <w:t xml:space="preserve">Zhang</w:t>
      </w:r>
      <w:r>
        <w:rPr>
          <w:rStyle w:val="RefAuthor"/>
        </w:rPr>
        <w:t xml:space="preserve"> </w:t>
      </w:r>
      <w:r>
        <w:rPr>
          <w:rStyle w:val="RefGivenName"/>
        </w:rPr>
        <w:t xml:space="preserve">Q</w:t>
      </w:r>
      <w:r>
        <w:rPr>
          <w:shd w:val="clear" w:color="" w:fill=""/>
        </w:rPr>
        <w:t xml:space="preserve">, </w:t>
      </w:r>
      <w:r>
        <w:rPr>
          <w:rStyle w:val="RefSurName"/>
        </w:rPr>
        <w:t xml:space="preserve">Cheng</w:t>
      </w:r>
      <w:r>
        <w:rPr>
          <w:rStyle w:val="RefAuthor"/>
        </w:rPr>
        <w:t xml:space="preserve"> </w:t>
      </w:r>
      <w:r>
        <w:rPr>
          <w:rStyle w:val="RefGivenName"/>
        </w:rPr>
        <w:t xml:space="preserve">X</w:t>
      </w:r>
      <w:r>
        <w:rPr>
          <w:shd w:val="clear" w:color="" w:fill=""/>
        </w:rPr>
        <w:t xml:space="preserve">, </w:t>
      </w:r>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Weisman</w:t>
      </w:r>
      <w:r>
        <w:rPr>
          <w:rStyle w:val="RefAuthor"/>
        </w:rPr>
        <w:t xml:space="preserve"> </w:t>
      </w:r>
      <w:r>
        <w:rPr>
          <w:rStyle w:val="RefGivenName"/>
        </w:rPr>
        <w:t xml:space="preserve">LS</w:t>
      </w:r>
      <w:r>
        <w:rPr>
          <w:shd w:val="clear" w:color="" w:fill=""/>
        </w:rPr>
        <w:t xml:space="preserve">, </w:t>
      </w:r>
      <w:r>
        <w:rPr>
          <w:rStyle w:val="RefSurName"/>
        </w:rPr>
        <w:t xml:space="preserve">Delling</w:t>
      </w:r>
      <w:r>
        <w:rPr>
          <w:rStyle w:val="RefAuthor"/>
        </w:rPr>
        <w:t xml:space="preserve"> </w:t>
      </w:r>
      <w:r>
        <w:rPr>
          <w:rStyle w:val="RefGivenName"/>
        </w:rPr>
        <w:t xml:space="preserve">M</w:t>
      </w:r>
      <w:r>
        <w:rPr>
          <w:shd w:val="clear" w:color="" w:fill=""/>
        </w:rPr>
        <w:t xml:space="preserve">, </w:t>
      </w:r>
      <w:r>
        <w:rPr>
          <w:rStyle w:val="RefSurName"/>
        </w:rPr>
        <w:t xml:space="preserve">Xu</w:t>
      </w:r>
      <w:r>
        <w:rPr>
          <w:rStyle w:val="RefAuthor"/>
        </w:rPr>
        <w:t xml:space="preserve"> </w:t>
      </w:r>
      <w:r>
        <w:rPr>
          <w:rStyle w:val="RefGivenName"/>
        </w:rPr>
        <w:t xml:space="preserve">H</w:t>
      </w:r>
      <w:r>
        <w:rPr>
          <w:shd w:val="clear" w:color="" w:fill=""/>
        </w:rPr>
        <w:t xml:space="preserve">. </w:t>
      </w:r>
      <w:r>
        <w:rPr>
          <w:rStyle w:val="RefYear"/>
        </w:rPr>
        <w:t xml:space="preserve">2010</w:t>
      </w:r>
      <w:r>
        <w:rPr>
          <w:shd w:val="clear" w:color="" w:fill=""/>
        </w:rPr>
        <w:t xml:space="preserve">. </w:t>
      </w:r>
      <w:r>
        <w:rPr>
          <w:rStyle w:val="RefArticleTitle"/>
        </w:rPr>
        <w:t xml:space="preserve">PI(3,5)P(2) controls membrane trafficking by direct activation of mucolipin Ca(2+) release channels in the endolysosome</w:t>
      </w:r>
      <w:r>
        <w:rPr>
          <w:shd w:val="clear" w:color="" w:fill=""/>
        </w:rPr>
        <w:t xml:space="preserve">. </w:t>
      </w:r>
      <w:r>
        <w:rPr>
          <w:rStyle w:val=""/>
        </w:rPr>
        <w:t xml:space="preserve">Nature Communications</w:t>
      </w:r>
      <w:r>
        <w:rPr>
          <w:shd w:val="clear" w:color="" w:fill=""/>
        </w:rPr>
        <w:t xml:space="preserve"> </w:t>
      </w:r>
      <w:r>
        <w:rPr>
          <w:rStyle w:val=""/>
        </w:rPr>
        <w:t xml:space="preserve">1</w:t>
      </w:r>
      <w:r>
        <w:rPr>
          <w:shd w:val="clear" w:color="" w:fill=""/>
        </w:rPr>
        <w:t xml:space="preserve">:</w:t>
      </w:r>
      <w:r>
        <w:rPr>
          <w:rStyle w:val="RefFPage"/>
        </w:rPr>
        <w:t xml:space="preserve">38</w:t>
      </w:r>
      <w:r>
        <w:rPr>
          <w:shd w:val="clear" w:color="" w:fill=""/>
        </w:rPr>
        <w:t xml:space="preserve">.</w:t>
      </w:r>
    </w:p>
    <w:p>
      <w:pPr>
        <w:pStyle w:val="jrnlRefText"/>
      </w:pPr>
      <w:bookmarkStart w:id="42" w:name="R17"/>
      <w:bookmarkEnd w:id="42"/>
      <w:r>
        <w:rPr>
          <w:rStyle w:val="RefSurName"/>
        </w:rPr>
        <w:t xml:space="preserve">Duan</w:t>
      </w:r>
      <w:r>
        <w:rPr>
          <w:rStyle w:val="RefAuthor"/>
        </w:rPr>
        <w:t xml:space="preserve"> </w:t>
      </w:r>
      <w:r>
        <w:rPr>
          <w:rStyle w:val="RefGivenName"/>
        </w:rPr>
        <w:t xml:space="preserve">Y</w:t>
      </w:r>
      <w:r>
        <w:rPr>
          <w:shd w:val="clear" w:color="" w:fill=""/>
        </w:rPr>
        <w:t xml:space="preserve">, </w:t>
      </w:r>
      <w:r>
        <w:rPr>
          <w:rStyle w:val="RefSurName"/>
        </w:rPr>
        <w:t xml:space="preserve">Wang</w:t>
      </w:r>
      <w:r>
        <w:rPr>
          <w:rStyle w:val="RefAuthor"/>
        </w:rPr>
        <w:t xml:space="preserve"> </w:t>
      </w:r>
      <w:r>
        <w:rPr>
          <w:rStyle w:val="RefGivenName"/>
        </w:rPr>
        <w:t xml:space="preserve">SH</w:t>
      </w:r>
      <w:r>
        <w:rPr>
          <w:shd w:val="clear" w:color="" w:fill=""/>
        </w:rPr>
        <w:t xml:space="preserve">, </w:t>
      </w:r>
      <w:r>
        <w:rPr>
          <w:rStyle w:val="RefSurName"/>
        </w:rPr>
        <w:t xml:space="preserve">Song</w:t>
      </w:r>
      <w:r>
        <w:rPr>
          <w:rStyle w:val="RefAuthor"/>
        </w:rPr>
        <w:t xml:space="preserve"> </w:t>
      </w:r>
      <w:r>
        <w:rPr>
          <w:rStyle w:val="RefGivenName"/>
        </w:rPr>
        <w:t xml:space="preserve">J</w:t>
      </w:r>
      <w:r>
        <w:rPr>
          <w:shd w:val="clear" w:color="" w:fill=""/>
        </w:rPr>
        <w:t xml:space="preserve">, </w:t>
      </w:r>
      <w:r>
        <w:rPr>
          <w:rStyle w:val="RefSurName"/>
        </w:rPr>
        <w:t xml:space="preserve">Mironova</w:t>
      </w:r>
      <w:r>
        <w:rPr>
          <w:rStyle w:val="RefAuthor"/>
        </w:rPr>
        <w:t xml:space="preserve"> </w:t>
      </w:r>
      <w:r>
        <w:rPr>
          <w:rStyle w:val="RefGivenName"/>
        </w:rPr>
        <w:t xml:space="preserve">Y</w:t>
      </w:r>
      <w:r>
        <w:rPr>
          <w:shd w:val="clear" w:color="" w:fill=""/>
        </w:rPr>
        <w:t xml:space="preserve">, </w:t>
      </w:r>
      <w:r>
        <w:rPr>
          <w:rStyle w:val="RefSurName"/>
        </w:rPr>
        <w:t xml:space="preserve">Ming</w:t>
      </w:r>
      <w:r>
        <w:rPr>
          <w:rStyle w:val="RefAuthor"/>
        </w:rPr>
        <w:t xml:space="preserve"> </w:t>
      </w:r>
      <w:r>
        <w:rPr>
          <w:rStyle w:val="RefGivenName"/>
        </w:rPr>
        <w:t xml:space="preserve">GL</w:t>
      </w:r>
      <w:r>
        <w:rPr>
          <w:shd w:val="clear" w:color="" w:fill=""/>
        </w:rPr>
        <w:t xml:space="preserve">, </w:t>
      </w:r>
      <w:r>
        <w:rPr>
          <w:rStyle w:val="RefSurName"/>
        </w:rPr>
        <w:t xml:space="preserve">Kolodkin</w:t>
      </w:r>
      <w:r>
        <w:rPr>
          <w:rStyle w:val="RefAuthor"/>
        </w:rPr>
        <w:t xml:space="preserve"> </w:t>
      </w:r>
      <w:r>
        <w:rPr>
          <w:rStyle w:val="RefGivenName"/>
        </w:rPr>
        <w:t xml:space="preserve">AL</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Year"/>
        </w:rPr>
        <w:t xml:space="preserve">2014</w:t>
      </w:r>
      <w:r>
        <w:rPr>
          <w:shd w:val="clear" w:color="" w:fill=""/>
        </w:rPr>
        <w:t xml:space="preserve">. </w:t>
      </w:r>
      <w:r>
        <w:rPr>
          <w:rStyle w:val="RefArticleTitle"/>
        </w:rPr>
        <w:t xml:space="preserve">Semaphorin 5A inhibits synaptogenesis in early postnatal- and adult-born hippocampal dentate granule cells</w:t>
      </w:r>
      <w:r>
        <w:rPr>
          <w:shd w:val="clear" w:color="" w:fill=""/>
        </w:rPr>
        <w:t xml:space="preserve">. </w:t>
      </w:r>
      <w:r>
        <w:rPr>
          <w:rStyle w:val=""/>
        </w:rPr>
        <w:t xml:space="preserve">eLife</w:t>
      </w:r>
      <w:r>
        <w:rPr>
          <w:shd w:val="clear" w:color="" w:fill=""/>
        </w:rPr>
        <w:t xml:space="preserve"> </w:t>
      </w:r>
      <w:r>
        <w:rPr>
          <w:rStyle w:val=""/>
        </w:rPr>
        <w:t xml:space="preserve">3</w:t>
      </w:r>
      <w:r>
        <w:rPr>
          <w:shd w:val="clear" w:color="" w:fill=""/>
        </w:rPr>
        <w:t xml:space="preserve">.</w:t>
      </w:r>
    </w:p>
    <w:p>
      <w:pPr>
        <w:pStyle w:val="jrnlRefText"/>
      </w:pPr>
      <w:bookmarkStart w:id="43" w:name="R19"/>
      <w:bookmarkEnd w:id="43"/>
      <w:r>
        <w:rPr>
          <w:rStyle w:val="RefSurName"/>
        </w:rPr>
        <w:t xml:space="preserve">Egami</w:t>
      </w:r>
      <w:r>
        <w:rPr>
          <w:rStyle w:val="RefAuthor"/>
        </w:rPr>
        <w:t xml:space="preserve"> </w:t>
      </w:r>
      <w:r>
        <w:rPr>
          <w:rStyle w:val="RefGivenName"/>
        </w:rPr>
        <w:t xml:space="preserve">Y</w:t>
      </w:r>
      <w:r>
        <w:rPr>
          <w:shd w:val="clear" w:color="" w:fill=""/>
        </w:rPr>
        <w:t xml:space="preserve">, </w:t>
      </w:r>
      <w:r>
        <w:rPr>
          <w:rStyle w:val="RefSurName"/>
        </w:rPr>
        <w:t xml:space="preserve">Taguchi</w:t>
      </w:r>
      <w:r>
        <w:rPr>
          <w:rStyle w:val="RefAuthor"/>
        </w:rPr>
        <w:t xml:space="preserve"> </w:t>
      </w:r>
      <w:r>
        <w:rPr>
          <w:rStyle w:val="RefGivenName"/>
        </w:rPr>
        <w:t xml:space="preserve">T</w:t>
      </w:r>
      <w:r>
        <w:rPr>
          <w:shd w:val="clear" w:color="" w:fill=""/>
        </w:rPr>
        <w:t xml:space="preserve">, </w:t>
      </w:r>
      <w:r>
        <w:rPr>
          <w:rStyle w:val="RefSurName"/>
        </w:rPr>
        <w:t xml:space="preserve">Maekawa</w:t>
      </w:r>
      <w:r>
        <w:rPr>
          <w:rStyle w:val="RefAuthor"/>
        </w:rPr>
        <w:t xml:space="preserve"> </w:t>
      </w:r>
      <w:r>
        <w:rPr>
          <w:rStyle w:val="RefGivenName"/>
        </w:rPr>
        <w:t xml:space="preserve">M</w:t>
      </w:r>
      <w:r>
        <w:rPr>
          <w:shd w:val="clear" w:color="" w:fill=""/>
        </w:rPr>
        <w:t xml:space="preserve">, </w:t>
      </w:r>
      <w:r>
        <w:rPr>
          <w:rStyle w:val="RefSurName"/>
        </w:rPr>
        <w:t xml:space="preserve">Arai</w:t>
      </w:r>
      <w:r>
        <w:rPr>
          <w:rStyle w:val="RefAuthor"/>
        </w:rPr>
        <w:t xml:space="preserve"> </w:t>
      </w:r>
      <w:r>
        <w:rPr>
          <w:rStyle w:val="RefGivenName"/>
        </w:rPr>
        <w:t xml:space="preserve">H</w:t>
      </w:r>
      <w:r>
        <w:rPr>
          <w:shd w:val="clear" w:color="" w:fill=""/>
        </w:rPr>
        <w:t xml:space="preserve">, </w:t>
      </w:r>
      <w:r>
        <w:rPr>
          <w:rStyle w:val="RefSurName"/>
        </w:rPr>
        <w:t xml:space="preserve">Araki</w:t>
      </w:r>
      <w:r>
        <w:rPr>
          <w:rStyle w:val="RefAuthor"/>
        </w:rPr>
        <w:t xml:space="preserve"> </w:t>
      </w:r>
      <w:r>
        <w:rPr>
          <w:rStyle w:val="RefGivenName"/>
        </w:rPr>
        <w:t xml:space="preserve">N</w:t>
      </w:r>
      <w:r>
        <w:rPr>
          <w:shd w:val="clear" w:color="" w:fill=""/>
        </w:rPr>
        <w:t xml:space="preserve">. </w:t>
      </w:r>
      <w:r>
        <w:rPr>
          <w:rStyle w:val="RefYear"/>
        </w:rPr>
        <w:t xml:space="preserve">2014</w:t>
      </w:r>
      <w:r>
        <w:rPr>
          <w:shd w:val="clear" w:color="" w:fill=""/>
        </w:rPr>
        <w:t xml:space="preserve">. </w:t>
      </w:r>
      <w:r>
        <w:rPr>
          <w:rStyle w:val="RefArticleTitle"/>
        </w:rPr>
        <w:t xml:space="preserve">Small GTPases and phosphoinositides in the regulatory mechanisms of macropinosome formation and maturation</w:t>
      </w:r>
      <w:r>
        <w:rPr>
          <w:shd w:val="clear" w:color="" w:fill=""/>
        </w:rPr>
        <w:t xml:space="preserve">. </w:t>
      </w:r>
      <w:r>
        <w:rPr>
          <w:rStyle w:val=""/>
        </w:rPr>
        <w:t xml:space="preserve">Frontiers in Physiology</w:t>
      </w:r>
      <w:r>
        <w:rPr>
          <w:shd w:val="clear" w:color="" w:fill=""/>
        </w:rPr>
        <w:t xml:space="preserve"> </w:t>
      </w:r>
      <w:r>
        <w:rPr>
          <w:rStyle w:val=""/>
        </w:rPr>
        <w:t xml:space="preserve">5</w:t>
      </w:r>
      <w:r>
        <w:rPr>
          <w:shd w:val="clear" w:color="" w:fill=""/>
        </w:rPr>
        <w:t xml:space="preserve">:</w:t>
      </w:r>
      <w:r>
        <w:rPr>
          <w:rStyle w:val="RefFPage"/>
        </w:rPr>
        <w:t xml:space="preserve">374</w:t>
      </w:r>
      <w:r>
        <w:rPr>
          <w:shd w:val="clear" w:color="" w:fill=""/>
        </w:rPr>
        <w:t xml:space="preserve">.</w:t>
      </w:r>
    </w:p>
    <w:p>
      <w:pPr>
        <w:pStyle w:val="jrnlRefText"/>
      </w:pPr>
      <w:bookmarkStart w:id="44" w:name="R20"/>
      <w:bookmarkEnd w:id="44"/>
      <w:r>
        <w:rPr>
          <w:rStyle w:val="RefSurName"/>
        </w:rPr>
        <w:t xml:space="preserve">Emery</w:t>
      </w:r>
      <w:r>
        <w:rPr>
          <w:rStyle w:val="RefAuthor"/>
        </w:rPr>
        <w:t xml:space="preserve"> </w:t>
      </w:r>
      <w:r>
        <w:rPr>
          <w:rStyle w:val="RefGivenName"/>
        </w:rPr>
        <w:t xml:space="preserve">B</w:t>
      </w:r>
      <w:r>
        <w:rPr>
          <w:shd w:val="clear" w:color="" w:fill=""/>
        </w:rPr>
        <w:t xml:space="preserve">, </w:t>
      </w:r>
      <w:r>
        <w:rPr>
          <w:rStyle w:val="RefSurName"/>
        </w:rPr>
        <w:t xml:space="preserve">Agalliu</w:t>
      </w:r>
      <w:r>
        <w:rPr>
          <w:rStyle w:val="RefAuthor"/>
        </w:rPr>
        <w:t xml:space="preserve"> </w:t>
      </w:r>
      <w:r>
        <w:rPr>
          <w:rStyle w:val="RefGivenName"/>
        </w:rPr>
        <w:t xml:space="preserve">D</w:t>
      </w:r>
      <w:r>
        <w:rPr>
          <w:shd w:val="clear" w:color="" w:fill=""/>
        </w:rPr>
        <w:t xml:space="preserve">, </w:t>
      </w:r>
      <w:r>
        <w:rPr>
          <w:rStyle w:val="RefSurName"/>
        </w:rPr>
        <w:t xml:space="preserve">Cahoy</w:t>
      </w:r>
      <w:r>
        <w:rPr>
          <w:rStyle w:val="RefAuthor"/>
        </w:rPr>
        <w:t xml:space="preserve"> </w:t>
      </w:r>
      <w:r>
        <w:rPr>
          <w:rStyle w:val="RefGivenName"/>
        </w:rPr>
        <w:t xml:space="preserve">JD</w:t>
      </w:r>
      <w:r>
        <w:rPr>
          <w:shd w:val="clear" w:color="" w:fill=""/>
        </w:rPr>
        <w:t xml:space="preserve">, </w:t>
      </w:r>
      <w:r>
        <w:rPr>
          <w:rStyle w:val="RefSurName"/>
        </w:rPr>
        <w:t xml:space="preserve">Watkins</w:t>
      </w:r>
      <w:r>
        <w:rPr>
          <w:rStyle w:val="RefAuthor"/>
        </w:rPr>
        <w:t xml:space="preserve"> </w:t>
      </w:r>
      <w:r>
        <w:rPr>
          <w:rStyle w:val="RefGivenName"/>
        </w:rPr>
        <w:t xml:space="preserve">TA</w:t>
      </w:r>
      <w:r>
        <w:rPr>
          <w:shd w:val="clear" w:color="" w:fill=""/>
        </w:rPr>
        <w:t xml:space="preserve">, </w:t>
      </w:r>
      <w:r>
        <w:rPr>
          <w:rStyle w:val="RefSurName"/>
        </w:rPr>
        <w:t xml:space="preserve">Dugas</w:t>
      </w:r>
      <w:r>
        <w:rPr>
          <w:rStyle w:val="RefAuthor"/>
        </w:rPr>
        <w:t xml:space="preserve"> </w:t>
      </w:r>
      <w:r>
        <w:rPr>
          <w:rStyle w:val="RefGivenName"/>
        </w:rPr>
        <w:t xml:space="preserve">JC</w:t>
      </w:r>
      <w:r>
        <w:rPr>
          <w:shd w:val="clear" w:color="" w:fill=""/>
        </w:rPr>
        <w:t xml:space="preserve">, </w:t>
      </w:r>
      <w:r>
        <w:rPr>
          <w:rStyle w:val="RefSurName"/>
        </w:rPr>
        <w:t xml:space="preserve">Mulinyawe</w:t>
      </w:r>
      <w:r>
        <w:rPr>
          <w:rStyle w:val="RefAuthor"/>
        </w:rPr>
        <w:t xml:space="preserve"> </w:t>
      </w:r>
      <w:r>
        <w:rPr>
          <w:rStyle w:val="RefGivenName"/>
        </w:rPr>
        <w:t xml:space="preserve">SB</w:t>
      </w:r>
      <w:r>
        <w:rPr>
          <w:shd w:val="clear" w:color="" w:fill=""/>
        </w:rPr>
        <w:t xml:space="preserve">, </w:t>
      </w:r>
      <w:r>
        <w:rPr>
          <w:rStyle w:val="RefSurName"/>
        </w:rPr>
        <w:t xml:space="preserve">Ibrahim</w:t>
      </w:r>
      <w:r>
        <w:rPr>
          <w:rStyle w:val="RefAuthor"/>
        </w:rPr>
        <w:t xml:space="preserve"> </w:t>
      </w:r>
      <w:r>
        <w:rPr>
          <w:rStyle w:val="RefGivenName"/>
        </w:rPr>
        <w:t xml:space="preserve">A</w:t>
      </w:r>
      <w:r>
        <w:rPr>
          <w:shd w:val="clear" w:color="" w:fill=""/>
        </w:rPr>
        <w:t xml:space="preserve">, </w:t>
      </w:r>
      <w:r>
        <w:rPr>
          <w:rStyle w:val="RefSurName"/>
        </w:rPr>
        <w:t xml:space="preserve">Ligon</w:t>
      </w:r>
      <w:r>
        <w:rPr>
          <w:rStyle w:val="RefAuthor"/>
        </w:rPr>
        <w:t xml:space="preserve"> </w:t>
      </w:r>
      <w:r>
        <w:rPr>
          <w:rStyle w:val="RefGivenName"/>
        </w:rPr>
        <w:t xml:space="preserve">KL</w:t>
      </w:r>
      <w:r>
        <w:rPr>
          <w:shd w:val="clear" w:color="" w:fill=""/>
        </w:rPr>
        <w:t xml:space="preserve">, </w:t>
      </w:r>
      <w:r>
        <w:rPr>
          <w:rStyle w:val="RefSurName"/>
        </w:rPr>
        <w:t xml:space="preserve">Rowitch</w:t>
      </w:r>
      <w:r>
        <w:rPr>
          <w:rStyle w:val="RefAuthor"/>
        </w:rPr>
        <w:t xml:space="preserve"> </w:t>
      </w:r>
      <w:r>
        <w:rPr>
          <w:rStyle w:val="RefGivenName"/>
        </w:rPr>
        <w:t xml:space="preserve">DH</w:t>
      </w:r>
      <w:r>
        <w:rPr>
          <w:shd w:val="clear" w:color="" w:fill=""/>
        </w:rPr>
        <w:t xml:space="preserve">, </w:t>
      </w:r>
      <w:r>
        <w:rPr>
          <w:rStyle w:val="RefSurName"/>
        </w:rPr>
        <w:t xml:space="preserve">Barres</w:t>
      </w:r>
      <w:r>
        <w:rPr>
          <w:rStyle w:val="RefAuthor"/>
        </w:rPr>
        <w:t xml:space="preserve"> </w:t>
      </w:r>
      <w:r>
        <w:rPr>
          <w:rStyle w:val="RefGivenName"/>
        </w:rPr>
        <w:t xml:space="preserve">BA</w:t>
      </w:r>
      <w:r>
        <w:rPr>
          <w:shd w:val="clear" w:color="" w:fill=""/>
        </w:rPr>
        <w:t xml:space="preserve">. </w:t>
      </w:r>
      <w:r>
        <w:rPr>
          <w:rStyle w:val="RefYear"/>
        </w:rPr>
        <w:t xml:space="preserve">2009</w:t>
      </w:r>
      <w:r>
        <w:rPr>
          <w:shd w:val="clear" w:color="" w:fill=""/>
        </w:rPr>
        <w:t xml:space="preserve">. </w:t>
      </w:r>
      <w:r>
        <w:rPr>
          <w:rStyle w:val="RefArticleTitle"/>
        </w:rPr>
        <w:t xml:space="preserve">Myelin gene regulatory factor is a critical transcriptional regulator required for CNS myelination</w:t>
      </w:r>
      <w:r>
        <w:rPr>
          <w:shd w:val="clear" w:color="" w:fill=""/>
        </w:rPr>
        <w:t xml:space="preserve">. </w:t>
      </w:r>
      <w:r>
        <w:rPr>
          <w:rStyle w:val=""/>
        </w:rPr>
        <w:t xml:space="preserve">Cell</w:t>
      </w:r>
      <w:r>
        <w:rPr>
          <w:shd w:val="clear" w:color="" w:fill=""/>
        </w:rPr>
        <w:t xml:space="preserve"> </w:t>
      </w:r>
      <w:r>
        <w:rPr>
          <w:rStyle w:val=""/>
        </w:rPr>
        <w:t xml:space="preserve">138</w:t>
      </w:r>
      <w:r>
        <w:rPr>
          <w:shd w:val="clear" w:color="" w:fill=""/>
        </w:rPr>
        <w:t xml:space="preserve">:</w:t>
      </w:r>
      <w:r>
        <w:rPr>
          <w:rStyle w:val="RefFPage"/>
        </w:rPr>
        <w:t xml:space="preserve">172</w:t>
      </w:r>
      <w:r>
        <w:rPr>
          <w:shd w:val="clear" w:color="" w:fill=""/>
        </w:rPr>
        <w:t xml:space="preserve">–</w:t>
      </w:r>
      <w:r>
        <w:rPr>
          <w:rStyle w:val="RefLPage"/>
        </w:rPr>
        <w:t xml:space="preserve">185</w:t>
      </w:r>
      <w:r>
        <w:rPr>
          <w:shd w:val="clear" w:color="" w:fill=""/>
        </w:rPr>
        <w:t xml:space="preserve">.</w:t>
      </w:r>
    </w:p>
    <w:p>
      <w:pPr>
        <w:pStyle w:val="jrnlRefText"/>
      </w:pPr>
      <w:bookmarkStart w:id="45" w:name="R21"/>
      <w:bookmarkEnd w:id="45"/>
      <w:r>
        <w:rPr>
          <w:rStyle w:val="RefSurName"/>
        </w:rPr>
        <w:t xml:space="preserve">Emery</w:t>
      </w:r>
      <w:r>
        <w:rPr>
          <w:rStyle w:val="RefAuthor"/>
        </w:rPr>
        <w:t xml:space="preserve"> </w:t>
      </w:r>
      <w:r>
        <w:rPr>
          <w:rStyle w:val="RefGivenName"/>
        </w:rPr>
        <w:t xml:space="preserve">B</w:t>
      </w:r>
      <w:r>
        <w:rPr>
          <w:shd w:val="clear" w:color="" w:fill=""/>
        </w:rPr>
        <w:t xml:space="preserve">, </w:t>
      </w:r>
      <w:r>
        <w:rPr>
          <w:rStyle w:val="RefSurName"/>
        </w:rPr>
        <w:t xml:space="preserve">Dugas</w:t>
      </w:r>
      <w:r>
        <w:rPr>
          <w:rStyle w:val="RefAuthor"/>
        </w:rPr>
        <w:t xml:space="preserve"> </w:t>
      </w:r>
      <w:r>
        <w:rPr>
          <w:rStyle w:val="RefGivenName"/>
        </w:rPr>
        <w:t xml:space="preserve">JC</w:t>
      </w:r>
      <w:r>
        <w:rPr>
          <w:shd w:val="clear" w:color="" w:fill=""/>
        </w:rPr>
        <w:t xml:space="preserve">. </w:t>
      </w:r>
      <w:r>
        <w:rPr>
          <w:rStyle w:val="RefYear"/>
        </w:rPr>
        <w:t xml:space="preserve">2013</w:t>
      </w:r>
      <w:r>
        <w:rPr>
          <w:shd w:val="clear" w:color="" w:fill=""/>
        </w:rPr>
        <w:t xml:space="preserve">. </w:t>
      </w:r>
      <w:r>
        <w:rPr>
          <w:rStyle w:val="RefArticleTitle"/>
        </w:rPr>
        <w:t xml:space="preserve">Purification of oligodendrocyte lineage cells from mouse cortices by immunopanning</w:t>
      </w:r>
      <w:r>
        <w:rPr>
          <w:shd w:val="clear" w:color="" w:fill=""/>
        </w:rPr>
        <w:t xml:space="preserve">. </w:t>
      </w:r>
      <w:r>
        <w:rPr>
          <w:rStyle w:val=""/>
        </w:rPr>
        <w:t xml:space="preserve">Cold Spring Harbor Protocols</w:t>
      </w:r>
      <w:r>
        <w:rPr>
          <w:shd w:val="clear" w:color="" w:fill=""/>
        </w:rPr>
        <w:t xml:space="preserve"> </w:t>
      </w:r>
      <w:r>
        <w:rPr>
          <w:rStyle w:val=""/>
        </w:rPr>
        <w:t xml:space="preserve">2013</w:t>
      </w:r>
      <w:r>
        <w:rPr>
          <w:shd w:val="clear" w:color="" w:fill=""/>
        </w:rPr>
        <w:t xml:space="preserve">:</w:t>
      </w:r>
      <w:r>
        <w:rPr>
          <w:rStyle w:val="RefFPage"/>
        </w:rPr>
        <w:t xml:space="preserve">854</w:t>
      </w:r>
      <w:r>
        <w:rPr>
          <w:shd w:val="clear" w:color="" w:fill=""/>
        </w:rPr>
        <w:t xml:space="preserve">–</w:t>
      </w:r>
      <w:r>
        <w:rPr>
          <w:rStyle w:val="RefLPage"/>
        </w:rPr>
        <w:t xml:space="preserve">868</w:t>
      </w:r>
      <w:r>
        <w:rPr>
          <w:shd w:val="clear" w:color="" w:fill=""/>
        </w:rPr>
        <w:t xml:space="preserve">.</w:t>
      </w:r>
    </w:p>
    <w:p>
      <w:pPr>
        <w:pStyle w:val="jrnlRefText"/>
      </w:pPr>
      <w:bookmarkStart w:id="46" w:name="R22"/>
      <w:bookmarkEnd w:id="46"/>
      <w:r>
        <w:rPr>
          <w:rStyle w:val="RefSurName"/>
        </w:rPr>
        <w:t xml:space="preserve">Faust</w:t>
      </w:r>
      <w:r>
        <w:rPr>
          <w:rStyle w:val="RefAuthor"/>
        </w:rPr>
        <w:t xml:space="preserve"> </w:t>
      </w:r>
      <w:r>
        <w:rPr>
          <w:rStyle w:val="RefGivenName"/>
        </w:rPr>
        <w:t xml:space="preserve">PL</w:t>
      </w:r>
      <w:r>
        <w:rPr>
          <w:shd w:val="clear" w:color="" w:fill=""/>
        </w:rPr>
        <w:t xml:space="preserve">, </w:t>
      </w:r>
      <w:r>
        <w:rPr>
          <w:rStyle w:val="RefSurName"/>
        </w:rPr>
        <w:t xml:space="preserve">Kaye</w:t>
      </w:r>
      <w:r>
        <w:rPr>
          <w:rStyle w:val="RefAuthor"/>
        </w:rPr>
        <w:t xml:space="preserve"> </w:t>
      </w:r>
      <w:r>
        <w:rPr>
          <w:rStyle w:val="RefGivenName"/>
        </w:rPr>
        <w:t xml:space="preserve">EM</w:t>
      </w:r>
      <w:r>
        <w:rPr>
          <w:shd w:val="clear" w:color="" w:fill=""/>
        </w:rPr>
        <w:t xml:space="preserve">, </w:t>
      </w:r>
      <w:r>
        <w:rPr>
          <w:rStyle w:val="RefSurName"/>
        </w:rPr>
        <w:t xml:space="preserve">Powers</w:t>
      </w:r>
      <w:r>
        <w:rPr>
          <w:rStyle w:val="RefAuthor"/>
        </w:rPr>
        <w:t xml:space="preserve"> </w:t>
      </w:r>
      <w:r>
        <w:rPr>
          <w:rStyle w:val="RefGivenName"/>
        </w:rPr>
        <w:t xml:space="preserve">JM</w:t>
      </w:r>
      <w:r>
        <w:rPr>
          <w:shd w:val="clear" w:color="" w:fill=""/>
        </w:rPr>
        <w:t xml:space="preserve">. </w:t>
      </w:r>
      <w:r>
        <w:rPr>
          <w:rStyle w:val="RefYear"/>
        </w:rPr>
        <w:t xml:space="preserve">2010</w:t>
      </w:r>
      <w:r>
        <w:rPr>
          <w:shd w:val="clear" w:color="" w:fill=""/>
        </w:rPr>
        <w:t xml:space="preserve">. </w:t>
      </w:r>
      <w:r>
        <w:rPr>
          <w:rStyle w:val="RefArticleTitle"/>
        </w:rPr>
        <w:t xml:space="preserve">Myelin lesions associated with lysosomal and peroxisomal disorders</w:t>
      </w:r>
      <w:r>
        <w:rPr>
          <w:shd w:val="clear" w:color="" w:fill=""/>
        </w:rPr>
        <w:t xml:space="preserve">. </w:t>
      </w:r>
      <w:r>
        <w:rPr>
          <w:rStyle w:val=""/>
        </w:rPr>
        <w:t xml:space="preserve">Expert Review of Neurotherapeutics</w:t>
      </w:r>
      <w:r>
        <w:rPr>
          <w:shd w:val="clear" w:color="" w:fill=""/>
        </w:rPr>
        <w:t xml:space="preserve"> </w:t>
      </w:r>
      <w:r>
        <w:rPr>
          <w:rStyle w:val=""/>
        </w:rPr>
        <w:t xml:space="preserve">10</w:t>
      </w:r>
      <w:r>
        <w:rPr>
          <w:shd w:val="clear" w:color="" w:fill=""/>
        </w:rPr>
        <w:t xml:space="preserve">:</w:t>
      </w:r>
      <w:r>
        <w:rPr>
          <w:rStyle w:val="RefFPage"/>
        </w:rPr>
        <w:t xml:space="preserve">1449</w:t>
      </w:r>
      <w:r>
        <w:rPr>
          <w:shd w:val="clear" w:color="" w:fill=""/>
        </w:rPr>
        <w:t xml:space="preserve">–</w:t>
      </w:r>
      <w:r>
        <w:rPr>
          <w:rStyle w:val="RefLPage"/>
        </w:rPr>
        <w:t xml:space="preserve">1466</w:t>
      </w:r>
      <w:r>
        <w:rPr>
          <w:shd w:val="clear" w:color="" w:fill=""/>
        </w:rPr>
        <w:t xml:space="preserve">.</w:t>
      </w:r>
    </w:p>
    <w:p>
      <w:pPr>
        <w:pStyle w:val="jrnlRefText"/>
      </w:pPr>
      <w:bookmarkStart w:id="47" w:name="R23"/>
      <w:bookmarkEnd w:id="47"/>
      <w:r>
        <w:rPr>
          <w:rStyle w:val="RefSurName"/>
        </w:rPr>
        <w:t xml:space="preserve">Ferguson</w:t>
      </w:r>
      <w:r>
        <w:rPr>
          <w:rStyle w:val="RefAuthor"/>
        </w:rPr>
        <w:t xml:space="preserve"> </w:t>
      </w:r>
      <w:r>
        <w:rPr>
          <w:rStyle w:val="RefGivenName"/>
        </w:rPr>
        <w:t xml:space="preserve">CJ</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Year"/>
        </w:rPr>
        <w:t xml:space="preserve">2009</w:t>
      </w:r>
      <w:r>
        <w:rPr>
          <w:shd w:val="clear" w:color="" w:fill=""/>
        </w:rPr>
        <w:t xml:space="preserve">. </w:t>
      </w:r>
      <w:r>
        <w:rPr>
          <w:rStyle w:val="RefArticleTitle"/>
        </w:rPr>
        <w:t xml:space="preserve">Defective autophagy in neurons and astrocytes from mice deficient in PI(3,5)P2</w:t>
      </w:r>
      <w:r>
        <w:rPr>
          <w:shd w:val="clear" w:color="" w:fill=""/>
        </w:rPr>
        <w:t xml:space="preserve">. </w:t>
      </w:r>
      <w:r>
        <w:rPr>
          <w:rStyle w:val=""/>
        </w:rPr>
        <w:t xml:space="preserve">Human Molecular Genetics</w:t>
      </w:r>
      <w:r>
        <w:rPr>
          <w:shd w:val="clear" w:color="" w:fill=""/>
        </w:rPr>
        <w:t xml:space="preserve"> </w:t>
      </w:r>
      <w:r>
        <w:rPr>
          <w:rStyle w:val=""/>
        </w:rPr>
        <w:t xml:space="preserve">18</w:t>
      </w:r>
      <w:r>
        <w:rPr>
          <w:shd w:val="clear" w:color="" w:fill=""/>
        </w:rPr>
        <w:t xml:space="preserve">:</w:t>
      </w:r>
      <w:r>
        <w:rPr>
          <w:rStyle w:val="RefFPage"/>
        </w:rPr>
        <w:t xml:space="preserve">4868</w:t>
      </w:r>
      <w:r>
        <w:rPr>
          <w:shd w:val="clear" w:color="" w:fill=""/>
        </w:rPr>
        <w:t xml:space="preserve">–</w:t>
      </w:r>
      <w:r>
        <w:rPr>
          <w:rStyle w:val="RefLPage"/>
        </w:rPr>
        <w:t xml:space="preserve">4878</w:t>
      </w:r>
      <w:r>
        <w:rPr>
          <w:shd w:val="clear" w:color="" w:fill=""/>
        </w:rPr>
        <w:t xml:space="preserve">.</w:t>
      </w:r>
    </w:p>
    <w:p>
      <w:pPr>
        <w:pStyle w:val="jrnlRefText"/>
      </w:pPr>
      <w:bookmarkStart w:id="48" w:name="R24"/>
      <w:bookmarkEnd w:id="48"/>
      <w:r>
        <w:rPr>
          <w:rStyle w:val="RefSurName"/>
        </w:rPr>
        <w:t xml:space="preserve">Ferguson</w:t>
      </w:r>
      <w:r>
        <w:rPr>
          <w:rStyle w:val="RefAuthor"/>
        </w:rPr>
        <w:t xml:space="preserve"> </w:t>
      </w:r>
      <w:r>
        <w:rPr>
          <w:rStyle w:val="RefGivenName"/>
        </w:rPr>
        <w:t xml:space="preserve">CJ</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Jones</w:t>
      </w:r>
      <w:r>
        <w:rPr>
          <w:rStyle w:val="RefAuthor"/>
        </w:rPr>
        <w:t xml:space="preserve"> </w:t>
      </w:r>
      <w:r>
        <w:rPr>
          <w:rStyle w:val="RefGivenName"/>
        </w:rPr>
        <w:t xml:space="preserve">JM</w:t>
      </w:r>
      <w:r>
        <w:rPr>
          <w:shd w:val="clear" w:color="" w:fill=""/>
        </w:rPr>
        <w:t xml:space="preserve">, </w:t>
      </w:r>
      <w:r>
        <w:rPr>
          <w:rStyle w:val="RefSurName"/>
        </w:rPr>
        <w:t xml:space="preserve">Grant</w:t>
      </w:r>
      <w:r>
        <w:rPr>
          <w:rStyle w:val="RefAuthor"/>
        </w:rPr>
        <w:t xml:space="preserve"> </w:t>
      </w:r>
      <w:r>
        <w:rPr>
          <w:rStyle w:val="RefGivenName"/>
        </w:rPr>
        <w:t xml:space="preserve">AE</w:t>
      </w:r>
      <w:r>
        <w:rPr>
          <w:shd w:val="clear" w:color="" w:fill=""/>
        </w:rPr>
        <w:t xml:space="preserve">, </w:t>
      </w:r>
      <w:r>
        <w:rPr>
          <w:rStyle w:val="RefSurName"/>
        </w:rPr>
        <w:t xml:space="preserve">Winters</w:t>
      </w:r>
      <w:r>
        <w:rPr>
          <w:rStyle w:val="RefAuthor"/>
        </w:rPr>
        <w:t xml:space="preserve"> </w:t>
      </w:r>
      <w:r>
        <w:rPr>
          <w:rStyle w:val="RefGivenName"/>
        </w:rPr>
        <w:t xml:space="preserve">JJ</w:t>
      </w:r>
      <w:r>
        <w:rPr>
          <w:shd w:val="clear" w:color="" w:fill=""/>
        </w:rPr>
        <w:t xml:space="preserve">, </w:t>
      </w:r>
      <w:r>
        <w:rPr>
          <w:rStyle w:val="RefSurName"/>
        </w:rPr>
        <w:t xml:space="preserve">Dowling</w:t>
      </w:r>
      <w:r>
        <w:rPr>
          <w:rStyle w:val="RefAuthor"/>
        </w:rPr>
        <w:t xml:space="preserve"> </w:t>
      </w:r>
      <w:r>
        <w:rPr>
          <w:rStyle w:val="RefGivenName"/>
        </w:rPr>
        <w:t xml:space="preserve">JJ</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Year"/>
        </w:rPr>
        <w:t xml:space="preserve">2012</w:t>
      </w:r>
      <w:r>
        <w:rPr>
          <w:shd w:val="clear" w:color="" w:fill=""/>
        </w:rPr>
        <w:t xml:space="preserve">. </w:t>
      </w:r>
      <w:r>
        <w:rPr>
          <w:rStyle w:val="RefArticleTitle"/>
        </w:rPr>
        <w:t xml:space="preserve">Neuronal expression of fig4 is both necessary and sufficient to prevent spongiform neurodegeneration</w:t>
      </w:r>
      <w:r>
        <w:rPr>
          <w:shd w:val="clear" w:color="" w:fill=""/>
        </w:rPr>
        <w:t xml:space="preserve">. </w:t>
      </w:r>
      <w:r>
        <w:rPr>
          <w:rStyle w:val=""/>
        </w:rPr>
        <w:t xml:space="preserve">Human Molecular Genetics</w:t>
      </w:r>
      <w:r>
        <w:rPr>
          <w:shd w:val="clear" w:color="" w:fill=""/>
        </w:rPr>
        <w:t xml:space="preserve"> </w:t>
      </w:r>
      <w:r>
        <w:rPr>
          <w:rStyle w:val=""/>
        </w:rPr>
        <w:t xml:space="preserve">21</w:t>
      </w:r>
      <w:r>
        <w:rPr>
          <w:shd w:val="clear" w:color="" w:fill=""/>
        </w:rPr>
        <w:t xml:space="preserve">:</w:t>
      </w:r>
      <w:r>
        <w:rPr>
          <w:rStyle w:val="RefFPage"/>
        </w:rPr>
        <w:t xml:space="preserve">3525</w:t>
      </w:r>
      <w:r>
        <w:rPr>
          <w:shd w:val="clear" w:color="" w:fill=""/>
        </w:rPr>
        <w:t xml:space="preserve">–</w:t>
      </w:r>
      <w:r>
        <w:rPr>
          <w:rStyle w:val="RefLPage"/>
        </w:rPr>
        <w:t xml:space="preserve">3534</w:t>
      </w:r>
      <w:r>
        <w:rPr>
          <w:shd w:val="clear" w:color="" w:fill=""/>
        </w:rPr>
        <w:t xml:space="preserve">.</w:t>
      </w:r>
    </w:p>
    <w:p>
      <w:pPr>
        <w:pStyle w:val="jrnlRefText"/>
      </w:pPr>
      <w:bookmarkStart w:id="49" w:name="R26"/>
      <w:bookmarkEnd w:id="49"/>
      <w:r>
        <w:rPr>
          <w:rStyle w:val="RefSurName"/>
        </w:rPr>
        <w:t xml:space="preserve">Fields</w:t>
      </w:r>
      <w:r>
        <w:rPr>
          <w:rStyle w:val="RefAuthor"/>
        </w:rPr>
        <w:t xml:space="preserve"> </w:t>
      </w:r>
      <w:r>
        <w:rPr>
          <w:rStyle w:val="RefGivenName"/>
        </w:rPr>
        <w:t xml:space="preserve">RD</w:t>
      </w:r>
      <w:r>
        <w:rPr>
          <w:shd w:val="clear" w:color="" w:fill=""/>
        </w:rPr>
        <w:t xml:space="preserve">. </w:t>
      </w:r>
      <w:r>
        <w:rPr>
          <w:rStyle w:val="RefYear"/>
        </w:rPr>
        <w:t xml:space="preserve">2008</w:t>
      </w:r>
      <w:r>
        <w:rPr>
          <w:shd w:val="clear" w:color="" w:fill=""/>
        </w:rPr>
        <w:t xml:space="preserve">. </w:t>
      </w:r>
      <w:r>
        <w:rPr>
          <w:rStyle w:val="RefArticleTitle"/>
        </w:rPr>
        <w:t xml:space="preserve">White matter in learning, cognition and psychiatric disorders</w:t>
      </w:r>
      <w:r>
        <w:rPr>
          <w:shd w:val="clear" w:color="" w:fill=""/>
        </w:rPr>
        <w:t xml:space="preserve">. </w:t>
      </w:r>
      <w:r>
        <w:rPr>
          <w:rStyle w:val=""/>
        </w:rPr>
        <w:t xml:space="preserve">Trends in Neurosciences</w:t>
      </w:r>
      <w:r>
        <w:rPr>
          <w:shd w:val="clear" w:color="" w:fill=""/>
        </w:rPr>
        <w:t xml:space="preserve"> </w:t>
      </w:r>
      <w:r>
        <w:rPr>
          <w:rStyle w:val=""/>
        </w:rPr>
        <w:t xml:space="preserve">31</w:t>
      </w:r>
      <w:r>
        <w:rPr>
          <w:shd w:val="clear" w:color="" w:fill=""/>
        </w:rPr>
        <w:t xml:space="preserve">:</w:t>
      </w:r>
      <w:r>
        <w:rPr>
          <w:rStyle w:val="RefFPage"/>
        </w:rPr>
        <w:t xml:space="preserve">361</w:t>
      </w:r>
      <w:r>
        <w:rPr>
          <w:shd w:val="clear" w:color="" w:fill=""/>
        </w:rPr>
        <w:t xml:space="preserve">–</w:t>
      </w:r>
      <w:r>
        <w:rPr>
          <w:rStyle w:val="RefLPage"/>
        </w:rPr>
        <w:t xml:space="preserve">370</w:t>
      </w:r>
      <w:r>
        <w:rPr>
          <w:shd w:val="clear" w:color="" w:fill=""/>
        </w:rPr>
        <w:t xml:space="preserve">.</w:t>
      </w:r>
    </w:p>
    <w:p>
      <w:pPr>
        <w:pStyle w:val="jrnlRefText"/>
      </w:pPr>
      <w:bookmarkStart w:id="50" w:name="R27"/>
      <w:bookmarkEnd w:id="50"/>
      <w:r>
        <w:rPr>
          <w:rStyle w:val="RefSurName"/>
        </w:rPr>
        <w:t xml:space="preserve">Folkerth</w:t>
      </w:r>
      <w:r>
        <w:rPr>
          <w:rStyle w:val="RefAuthor"/>
        </w:rPr>
        <w:t xml:space="preserve"> </w:t>
      </w:r>
      <w:r>
        <w:rPr>
          <w:rStyle w:val="RefGivenName"/>
        </w:rPr>
        <w:t xml:space="preserve">RD</w:t>
      </w:r>
      <w:r>
        <w:rPr>
          <w:shd w:val="clear" w:color="" w:fill=""/>
        </w:rPr>
        <w:t xml:space="preserve">. </w:t>
      </w:r>
      <w:r>
        <w:rPr>
          <w:rStyle w:val="RefYear"/>
        </w:rPr>
        <w:t xml:space="preserve">1999</w:t>
      </w:r>
      <w:r>
        <w:rPr>
          <w:shd w:val="clear" w:color="" w:fill=""/>
        </w:rPr>
        <w:t xml:space="preserve">. </w:t>
      </w:r>
      <w:r>
        <w:rPr>
          <w:rStyle w:val="RefArticleTitle"/>
        </w:rPr>
        <w:t xml:space="preserve">Abnormalities of developing white matter in lysosomal storage diseases</w:t>
      </w:r>
      <w:r>
        <w:rPr>
          <w:shd w:val="clear" w:color="" w:fill=""/>
        </w:rPr>
        <w:t xml:space="preserve">. </w:t>
      </w:r>
      <w:r>
        <w:rPr>
          <w:rStyle w:val=""/>
        </w:rPr>
        <w:t xml:space="preserve">Journal of Neuropathology and Experimental Neurology</w:t>
      </w:r>
      <w:r>
        <w:rPr>
          <w:shd w:val="clear" w:color="" w:fill=""/>
        </w:rPr>
        <w:t xml:space="preserve"> </w:t>
      </w:r>
      <w:r>
        <w:rPr>
          <w:rStyle w:val=""/>
        </w:rPr>
        <w:t xml:space="preserve">58</w:t>
      </w:r>
      <w:r>
        <w:rPr>
          <w:shd w:val="clear" w:color="" w:fill=""/>
        </w:rPr>
        <w:t xml:space="preserve">:</w:t>
      </w:r>
      <w:r>
        <w:rPr>
          <w:rStyle w:val="RefFPage"/>
        </w:rPr>
        <w:t xml:space="preserve">887</w:t>
      </w:r>
      <w:r>
        <w:rPr>
          <w:shd w:val="clear" w:color="" w:fill=""/>
        </w:rPr>
        <w:t xml:space="preserve">–</w:t>
      </w:r>
      <w:r>
        <w:rPr>
          <w:rStyle w:val="RefLPage"/>
        </w:rPr>
        <w:t xml:space="preserve">902</w:t>
      </w:r>
      <w:r>
        <w:rPr>
          <w:shd w:val="clear" w:color="" w:fill=""/>
        </w:rPr>
        <w:t xml:space="preserve"> .</w:t>
      </w:r>
    </w:p>
    <w:p>
      <w:pPr>
        <w:pStyle w:val="jrnlRefText"/>
      </w:pPr>
      <w:bookmarkStart w:id="51" w:name="R28"/>
      <w:bookmarkEnd w:id="51"/>
      <w:r>
        <w:rPr>
          <w:rStyle w:val="RefSurName"/>
        </w:rPr>
        <w:t xml:space="preserve">Frühbeis</w:t>
      </w:r>
      <w:r>
        <w:rPr>
          <w:rStyle w:val="RefAuthor"/>
        </w:rPr>
        <w:t xml:space="preserve"> </w:t>
      </w:r>
      <w:r>
        <w:rPr>
          <w:rStyle w:val="RefGivenName"/>
        </w:rPr>
        <w:t xml:space="preserve">C</w:t>
      </w:r>
      <w:r>
        <w:rPr>
          <w:shd w:val="clear" w:color="" w:fill=""/>
        </w:rPr>
        <w:t xml:space="preserve">, </w:t>
      </w:r>
      <w:r>
        <w:rPr>
          <w:rStyle w:val="RefSurName"/>
        </w:rPr>
        <w:t xml:space="preserve">Fröhlich</w:t>
      </w:r>
      <w:r>
        <w:rPr>
          <w:rStyle w:val="RefAuthor"/>
        </w:rPr>
        <w:t xml:space="preserve"> </w:t>
      </w:r>
      <w:r>
        <w:rPr>
          <w:rStyle w:val="RefGivenName"/>
        </w:rPr>
        <w:t xml:space="preserve">D</w:t>
      </w:r>
      <w:r>
        <w:rPr>
          <w:shd w:val="clear" w:color="" w:fill=""/>
        </w:rPr>
        <w:t xml:space="preserve">, </w:t>
      </w:r>
      <w:r>
        <w:rPr>
          <w:rStyle w:val="RefSurName"/>
        </w:rPr>
        <w:t xml:space="preserve">Krämer-Albers</w:t>
      </w:r>
      <w:r>
        <w:rPr>
          <w:rStyle w:val="RefAuthor"/>
        </w:rPr>
        <w:t xml:space="preserve"> </w:t>
      </w:r>
      <w:r>
        <w:rPr>
          <w:rStyle w:val="RefGivenName"/>
        </w:rPr>
        <w:t xml:space="preserve">EM</w:t>
      </w:r>
      <w:r>
        <w:rPr>
          <w:shd w:val="clear" w:color="" w:fill=""/>
        </w:rPr>
        <w:t xml:space="preserve">, </w:t>
      </w:r>
      <w:r>
        <w:rPr>
          <w:rStyle w:val="RefSurName"/>
        </w:rPr>
        <w:t xml:space="preserve">Fruhbeis</w:t>
      </w:r>
      <w:r>
        <w:rPr>
          <w:rStyle w:val="RefAuthor"/>
        </w:rPr>
        <w:t xml:space="preserve"> </w:t>
      </w:r>
      <w:r>
        <w:rPr>
          <w:rStyle w:val="RefGivenName"/>
        </w:rPr>
        <w:t xml:space="preserve">C</w:t>
      </w:r>
      <w:r>
        <w:rPr>
          <w:shd w:val="clear" w:color="" w:fill=""/>
        </w:rPr>
        <w:t xml:space="preserve">, </w:t>
      </w:r>
      <w:r>
        <w:rPr>
          <w:rStyle w:val="RefSurName"/>
        </w:rPr>
        <w:t xml:space="preserve">Frohlich</w:t>
      </w:r>
      <w:r>
        <w:rPr>
          <w:rStyle w:val="RefAuthor"/>
        </w:rPr>
        <w:t xml:space="preserve"> </w:t>
      </w:r>
      <w:r>
        <w:rPr>
          <w:rStyle w:val="RefGivenName"/>
        </w:rPr>
        <w:t xml:space="preserve">D</w:t>
      </w:r>
      <w:r>
        <w:rPr>
          <w:shd w:val="clear" w:color="" w:fill=""/>
        </w:rPr>
        <w:t xml:space="preserve">, </w:t>
      </w:r>
      <w:r>
        <w:rPr>
          <w:rStyle w:val="RefSurName"/>
        </w:rPr>
        <w:t xml:space="preserve">Kramer-Albers</w:t>
      </w:r>
      <w:r>
        <w:rPr>
          <w:rStyle w:val="RefAuthor"/>
        </w:rPr>
        <w:t xml:space="preserve"> </w:t>
      </w:r>
      <w:r>
        <w:rPr>
          <w:rStyle w:val="RefGivenName"/>
        </w:rPr>
        <w:t xml:space="preserve">EM</w:t>
      </w:r>
      <w:r>
        <w:rPr>
          <w:shd w:val="clear" w:color="" w:fill=""/>
        </w:rPr>
        <w:t xml:space="preserve">. </w:t>
      </w:r>
      <w:r>
        <w:rPr>
          <w:rStyle w:val="RefYear"/>
        </w:rPr>
        <w:t xml:space="preserve">2012</w:t>
      </w:r>
      <w:r>
        <w:rPr>
          <w:shd w:val="clear" w:color="" w:fill=""/>
        </w:rPr>
        <w:t xml:space="preserve">. </w:t>
      </w:r>
      <w:r>
        <w:rPr>
          <w:rStyle w:val="RefArticleTitle"/>
        </w:rPr>
        <w:t xml:space="preserve">Emerging roles of exosomes in neuron-glia communication</w:t>
      </w:r>
      <w:r>
        <w:rPr>
          <w:shd w:val="clear" w:color="" w:fill=""/>
        </w:rPr>
        <w:t xml:space="preserve">. </w:t>
      </w:r>
      <w:r>
        <w:rPr>
          <w:rStyle w:val=""/>
        </w:rPr>
        <w:t xml:space="preserve">Frontiers in Physiology</w:t>
      </w:r>
      <w:r>
        <w:rPr>
          <w:shd w:val="clear" w:color="" w:fill=""/>
        </w:rPr>
        <w:t xml:space="preserve"> </w:t>
      </w:r>
      <w:r>
        <w:rPr>
          <w:rStyle w:val=""/>
        </w:rPr>
        <w:t xml:space="preserve">3</w:t>
      </w:r>
      <w:r>
        <w:rPr>
          <w:shd w:val="clear" w:color="" w:fill=""/>
        </w:rPr>
        <w:t xml:space="preserve">:</w:t>
      </w:r>
      <w:r>
        <w:rPr>
          <w:rStyle w:val="RefFPage"/>
        </w:rPr>
        <w:t xml:space="preserve">119</w:t>
      </w:r>
      <w:r>
        <w:rPr>
          <w:shd w:val="clear" w:color="" w:fill=""/>
        </w:rPr>
        <w:t xml:space="preserve">.</w:t>
      </w:r>
    </w:p>
    <w:p>
      <w:pPr>
        <w:pStyle w:val="jrnlRefText"/>
      </w:pPr>
      <w:bookmarkStart w:id="52" w:name="R29"/>
      <w:bookmarkEnd w:id="52"/>
      <w:r>
        <w:rPr>
          <w:rStyle w:val="RefSurName"/>
        </w:rPr>
        <w:t xml:space="preserve">Grishchuk</w:t>
      </w:r>
      <w:r>
        <w:rPr>
          <w:rStyle w:val="RefAuthor"/>
        </w:rPr>
        <w:t xml:space="preserve"> </w:t>
      </w:r>
      <w:r>
        <w:rPr>
          <w:rStyle w:val="RefGivenName"/>
        </w:rPr>
        <w:t xml:space="preserve">Y</w:t>
      </w:r>
      <w:r>
        <w:rPr>
          <w:shd w:val="clear" w:color="" w:fill=""/>
        </w:rPr>
        <w:t xml:space="preserve">, </w:t>
      </w:r>
      <w:r>
        <w:rPr>
          <w:rStyle w:val="RefSurName"/>
        </w:rPr>
        <w:t xml:space="preserve">Sri</w:t>
      </w:r>
      <w:r>
        <w:rPr>
          <w:rStyle w:val="RefAuthor"/>
        </w:rPr>
        <w:t xml:space="preserve"> </w:t>
      </w:r>
      <w:r>
        <w:rPr>
          <w:rStyle w:val="RefGivenName"/>
        </w:rPr>
        <w:t xml:space="preserve">S</w:t>
      </w:r>
      <w:r>
        <w:rPr>
          <w:shd w:val="clear" w:color="" w:fill=""/>
        </w:rPr>
        <w:t xml:space="preserve">, </w:t>
      </w:r>
      <w:r>
        <w:rPr>
          <w:rStyle w:val="RefSurName"/>
        </w:rPr>
        <w:t xml:space="preserve">Rudinskiy</w:t>
      </w:r>
      <w:r>
        <w:rPr>
          <w:rStyle w:val="RefAuthor"/>
        </w:rPr>
        <w:t xml:space="preserve"> </w:t>
      </w:r>
      <w:r>
        <w:rPr>
          <w:rStyle w:val="RefGivenName"/>
        </w:rPr>
        <w:t xml:space="preserve">N</w:t>
      </w:r>
      <w:r>
        <w:rPr>
          <w:shd w:val="clear" w:color="" w:fill=""/>
        </w:rPr>
        <w:t xml:space="preserve">, </w:t>
      </w:r>
      <w:r>
        <w:rPr>
          <w:rStyle w:val="RefSurName"/>
        </w:rPr>
        <w:t xml:space="preserve">Ma</w:t>
      </w:r>
      <w:r>
        <w:rPr>
          <w:rStyle w:val="RefAuthor"/>
        </w:rPr>
        <w:t xml:space="preserve"> </w:t>
      </w:r>
      <w:r>
        <w:rPr>
          <w:rStyle w:val="RefGivenName"/>
        </w:rPr>
        <w:t xml:space="preserve">W</w:t>
      </w:r>
      <w:r>
        <w:rPr>
          <w:shd w:val="clear" w:color="" w:fill=""/>
        </w:rPr>
        <w:t xml:space="preserve">, </w:t>
      </w:r>
      <w:r>
        <w:rPr>
          <w:rStyle w:val="RefSurName"/>
        </w:rPr>
        <w:t xml:space="preserve">Stember</w:t>
      </w:r>
      <w:r>
        <w:rPr>
          <w:rStyle w:val="RefAuthor"/>
        </w:rPr>
        <w:t xml:space="preserve"> </w:t>
      </w:r>
      <w:r>
        <w:rPr>
          <w:rStyle w:val="RefGivenName"/>
        </w:rPr>
        <w:t xml:space="preserve">KG</w:t>
      </w:r>
      <w:r>
        <w:rPr>
          <w:shd w:val="clear" w:color="" w:fill=""/>
        </w:rPr>
        <w:t xml:space="preserve">, </w:t>
      </w:r>
      <w:r>
        <w:rPr>
          <w:rStyle w:val="RefSurName"/>
        </w:rPr>
        <w:t xml:space="preserve">Cottle</w:t>
      </w:r>
      <w:r>
        <w:rPr>
          <w:rStyle w:val="RefAuthor"/>
        </w:rPr>
        <w:t xml:space="preserve"> </w:t>
      </w:r>
      <w:r>
        <w:rPr>
          <w:rStyle w:val="RefGivenName"/>
        </w:rPr>
        <w:t xml:space="preserve">MW</w:t>
      </w:r>
      <w:r>
        <w:rPr>
          <w:shd w:val="clear" w:color="" w:fill=""/>
        </w:rPr>
        <w:t xml:space="preserve">, </w:t>
      </w:r>
      <w:r>
        <w:rPr>
          <w:rStyle w:val="RefSurName"/>
        </w:rPr>
        <w:t xml:space="preserve">Sapp</w:t>
      </w:r>
      <w:r>
        <w:rPr>
          <w:rStyle w:val="RefAuthor"/>
        </w:rPr>
        <w:t xml:space="preserve"> </w:t>
      </w:r>
      <w:r>
        <w:rPr>
          <w:rStyle w:val="RefGivenName"/>
        </w:rPr>
        <w:t xml:space="preserve">E</w:t>
      </w:r>
      <w:r>
        <w:rPr>
          <w:shd w:val="clear" w:color="" w:fill=""/>
        </w:rPr>
        <w:t xml:space="preserve">, </w:t>
      </w:r>
      <w:r>
        <w:rPr>
          <w:rStyle w:val="RefSurName"/>
        </w:rPr>
        <w:t xml:space="preserve">Difiglia</w:t>
      </w:r>
      <w:r>
        <w:rPr>
          <w:rStyle w:val="RefAuthor"/>
        </w:rPr>
        <w:t xml:space="preserve"> </w:t>
      </w:r>
      <w:r>
        <w:rPr>
          <w:rStyle w:val="RefGivenName"/>
        </w:rPr>
        <w:t xml:space="preserve">M</w:t>
      </w:r>
      <w:r>
        <w:rPr>
          <w:shd w:val="clear" w:color="" w:fill=""/>
        </w:rPr>
        <w:t xml:space="preserve">, </w:t>
      </w:r>
      <w:r>
        <w:rPr>
          <w:rStyle w:val="RefSurName"/>
        </w:rPr>
        <w:t xml:space="preserve">Muzikansky</w:t>
      </w:r>
      <w:r>
        <w:rPr>
          <w:rStyle w:val="RefAuthor"/>
        </w:rPr>
        <w:t xml:space="preserve"> </w:t>
      </w:r>
      <w:r>
        <w:rPr>
          <w:rStyle w:val="RefGivenName"/>
        </w:rPr>
        <w:t xml:space="preserve">A</w:t>
      </w:r>
      <w:r>
        <w:rPr>
          <w:shd w:val="clear" w:color="" w:fill=""/>
        </w:rPr>
        <w:t xml:space="preserve">, </w:t>
      </w:r>
      <w:r>
        <w:rPr>
          <w:rStyle w:val="RefSurName"/>
        </w:rPr>
        <w:t xml:space="preserve">Betensky</w:t>
      </w:r>
      <w:r>
        <w:rPr>
          <w:rStyle w:val="RefAuthor"/>
        </w:rPr>
        <w:t xml:space="preserve"> </w:t>
      </w:r>
      <w:r>
        <w:rPr>
          <w:rStyle w:val="RefGivenName"/>
        </w:rPr>
        <w:t xml:space="preserve">RA</w:t>
      </w:r>
      <w:r>
        <w:rPr>
          <w:shd w:val="clear" w:color="" w:fill=""/>
        </w:rPr>
        <w:t xml:space="preserve">, </w:t>
      </w:r>
      <w:r>
        <w:rPr>
          <w:rStyle w:val="RefSurName"/>
        </w:rPr>
        <w:t xml:space="preserve">Wong</w:t>
      </w:r>
      <w:r>
        <w:rPr>
          <w:rStyle w:val="RefAuthor"/>
        </w:rPr>
        <w:t xml:space="preserve"> </w:t>
      </w:r>
      <w:r>
        <w:rPr>
          <w:rStyle w:val="RefGivenName"/>
        </w:rPr>
        <w:t xml:space="preserve">AM</w:t>
      </w:r>
      <w:r>
        <w:rPr>
          <w:shd w:val="clear" w:color="" w:fill=""/>
        </w:rPr>
        <w:t xml:space="preserve">, </w:t>
      </w:r>
      <w:r>
        <w:rPr>
          <w:rStyle w:val="RefSurName"/>
        </w:rPr>
        <w:t xml:space="preserve">Bacskai</w:t>
      </w:r>
      <w:r>
        <w:rPr>
          <w:rStyle w:val="RefAuthor"/>
        </w:rPr>
        <w:t xml:space="preserve"> </w:t>
      </w:r>
      <w:r>
        <w:rPr>
          <w:rStyle w:val="RefGivenName"/>
        </w:rPr>
        <w:t xml:space="preserve">BJ</w:t>
      </w:r>
      <w:r>
        <w:rPr>
          <w:shd w:val="clear" w:color="" w:fill=""/>
        </w:rPr>
        <w:t xml:space="preserve">, </w:t>
      </w:r>
      <w:r>
        <w:rPr>
          <w:rStyle w:val="RefSurName"/>
        </w:rPr>
        <w:t xml:space="preserve">Hyman</w:t>
      </w:r>
      <w:r>
        <w:rPr>
          <w:rStyle w:val="RefAuthor"/>
        </w:rPr>
        <w:t xml:space="preserve"> </w:t>
      </w:r>
      <w:r>
        <w:rPr>
          <w:rStyle w:val="RefGivenName"/>
        </w:rPr>
        <w:t xml:space="preserve">BT</w:t>
      </w:r>
      <w:r>
        <w:rPr>
          <w:shd w:val="clear" w:color="" w:fill=""/>
        </w:rPr>
        <w:t xml:space="preserve">, </w:t>
      </w:r>
      <w:r>
        <w:rPr>
          <w:rStyle w:val="RefSurName"/>
        </w:rPr>
        <w:t xml:space="preserve">Kelleher</w:t>
      </w:r>
      <w:r>
        <w:rPr>
          <w:rStyle w:val="RefAuthor"/>
        </w:rPr>
        <w:t xml:space="preserve"> </w:t>
      </w:r>
      <w:r>
        <w:rPr>
          <w:rStyle w:val="RefGivenName"/>
        </w:rPr>
        <w:t xml:space="preserve">RJ</w:t>
      </w:r>
      <w:r>
        <w:rPr>
          <w:shd w:val="clear" w:color="" w:fill=""/>
        </w:rPr>
        <w:t xml:space="preserve">, </w:t>
      </w:r>
      <w:r>
        <w:rPr>
          <w:rStyle w:val="RefSurName"/>
        </w:rPr>
        <w:t xml:space="preserve">Cooper</w:t>
      </w:r>
      <w:r>
        <w:rPr>
          <w:rStyle w:val="RefAuthor"/>
        </w:rPr>
        <w:t xml:space="preserve"> </w:t>
      </w:r>
      <w:r>
        <w:rPr>
          <w:rStyle w:val="RefGivenName"/>
        </w:rPr>
        <w:t xml:space="preserve">JD</w:t>
      </w:r>
      <w:r>
        <w:rPr>
          <w:shd w:val="clear" w:color="" w:fill=""/>
        </w:rPr>
        <w:t xml:space="preserve">, </w:t>
      </w:r>
      <w:r>
        <w:rPr>
          <w:rStyle w:val="RefSurName"/>
        </w:rPr>
        <w:t xml:space="preserve">Slaugenhaupt</w:t>
      </w:r>
      <w:r>
        <w:rPr>
          <w:rStyle w:val="RefAuthor"/>
        </w:rPr>
        <w:t xml:space="preserve"> </w:t>
      </w:r>
      <w:r>
        <w:rPr>
          <w:rStyle w:val="RefGivenName"/>
        </w:rPr>
        <w:t xml:space="preserve">SA</w:t>
      </w:r>
      <w:r>
        <w:rPr>
          <w:shd w:val="clear" w:color="" w:fill=""/>
        </w:rPr>
        <w:t xml:space="preserve">. </w:t>
      </w:r>
      <w:r>
        <w:rPr>
          <w:rStyle w:val="RefYear"/>
        </w:rPr>
        <w:t xml:space="preserve">2014</w:t>
      </w:r>
      <w:r>
        <w:rPr>
          <w:shd w:val="clear" w:color="" w:fill=""/>
        </w:rPr>
        <w:t xml:space="preserve">. </w:t>
      </w:r>
      <w:r>
        <w:rPr>
          <w:rStyle w:val="RefArticleTitle"/>
        </w:rPr>
        <w:t xml:space="preserve">Behavioral deficits, early gliosis, dysmyelination and synaptic dysfunction in a mouse model of mucolipidosis IV</w:t>
      </w:r>
      <w:r>
        <w:rPr>
          <w:shd w:val="clear" w:color="" w:fill=""/>
        </w:rPr>
        <w:t xml:space="preserve">. </w:t>
      </w:r>
      <w:r>
        <w:rPr>
          <w:rStyle w:val=""/>
        </w:rPr>
        <w:t xml:space="preserve">Acta Neuropathologica Communications</w:t>
      </w:r>
      <w:r>
        <w:rPr>
          <w:shd w:val="clear" w:color="" w:fill=""/>
        </w:rPr>
        <w:t xml:space="preserve"> </w:t>
      </w:r>
      <w:r>
        <w:rPr>
          <w:rStyle w:val=""/>
        </w:rPr>
        <w:t xml:space="preserve">2</w:t>
      </w:r>
      <w:r>
        <w:rPr>
          <w:shd w:val="clear" w:color="" w:fill=""/>
        </w:rPr>
        <w:t xml:space="preserve">:</w:t>
      </w:r>
      <w:r>
        <w:rPr>
          <w:rStyle w:val="RefFPage"/>
        </w:rPr>
        <w:t xml:space="preserve">133</w:t>
      </w:r>
      <w:r>
        <w:rPr>
          <w:shd w:val="clear" w:color="" w:fill=""/>
        </w:rPr>
        <w:t xml:space="preserve">.</w:t>
      </w:r>
    </w:p>
    <w:p>
      <w:pPr>
        <w:pStyle w:val="jrnlRefText"/>
      </w:pPr>
      <w:bookmarkStart w:id="53" w:name="R30"/>
      <w:bookmarkEnd w:id="53"/>
      <w:r>
        <w:rPr>
          <w:rStyle w:val="RefSurName"/>
        </w:rPr>
        <w:t xml:space="preserve">Hofmann</w:t>
      </w:r>
      <w:r>
        <w:rPr>
          <w:rStyle w:val="RefAuthor"/>
        </w:rPr>
        <w:t xml:space="preserve"> </w:t>
      </w:r>
      <w:r>
        <w:rPr>
          <w:rStyle w:val="RefGivenName"/>
        </w:rPr>
        <w:t xml:space="preserve">I</w:t>
      </w:r>
      <w:r>
        <w:rPr>
          <w:shd w:val="clear" w:color="" w:fill=""/>
        </w:rPr>
        <w:t xml:space="preserve">, </w:t>
      </w:r>
      <w:r>
        <w:rPr>
          <w:rStyle w:val="RefSurName"/>
        </w:rPr>
        <w:t xml:space="preserve">Munro</w:t>
      </w:r>
      <w:r>
        <w:rPr>
          <w:rStyle w:val="RefAuthor"/>
        </w:rPr>
        <w:t xml:space="preserve"> </w:t>
      </w:r>
      <w:r>
        <w:rPr>
          <w:rStyle w:val="RefGivenName"/>
        </w:rPr>
        <w:t xml:space="preserve">S</w:t>
      </w:r>
      <w:r>
        <w:rPr>
          <w:shd w:val="clear" w:color="" w:fill=""/>
        </w:rPr>
        <w:t xml:space="preserve">. </w:t>
      </w:r>
      <w:r>
        <w:rPr>
          <w:rStyle w:val="RefYear"/>
        </w:rPr>
        <w:t xml:space="preserve">2006</w:t>
      </w:r>
      <w:r>
        <w:rPr>
          <w:shd w:val="clear" w:color="" w:fill=""/>
        </w:rPr>
        <w:t xml:space="preserve">. </w:t>
      </w:r>
      <w:r>
        <w:rPr>
          <w:rStyle w:val="RefArticleTitle"/>
        </w:rPr>
        <w:t xml:space="preserve">An N-terminally acetylated Arf-like GTPase is localised to lysosomes and affects their motility</w:t>
      </w:r>
      <w:r>
        <w:rPr>
          <w:shd w:val="clear" w:color="" w:fill=""/>
        </w:rPr>
        <w:t xml:space="preserve">. </w:t>
      </w:r>
      <w:r>
        <w:rPr>
          <w:rStyle w:val=""/>
        </w:rPr>
        <w:t xml:space="preserve">Journal of Cell Science</w:t>
      </w:r>
      <w:r>
        <w:rPr>
          <w:shd w:val="clear" w:color="" w:fill=""/>
        </w:rPr>
        <w:t xml:space="preserve"> </w:t>
      </w:r>
      <w:r>
        <w:rPr>
          <w:rStyle w:val=""/>
        </w:rPr>
        <w:t xml:space="preserve">119</w:t>
      </w:r>
      <w:r>
        <w:rPr>
          <w:shd w:val="clear" w:color="" w:fill=""/>
        </w:rPr>
        <w:t xml:space="preserve">:</w:t>
      </w:r>
      <w:r>
        <w:rPr>
          <w:rStyle w:val="RefFPage"/>
        </w:rPr>
        <w:t xml:space="preserve">1494</w:t>
      </w:r>
      <w:r>
        <w:rPr>
          <w:shd w:val="clear" w:color="" w:fill=""/>
        </w:rPr>
        <w:t xml:space="preserve">–</w:t>
      </w:r>
      <w:r>
        <w:rPr>
          <w:rStyle w:val="RefLPage"/>
        </w:rPr>
        <w:t xml:space="preserve">1503</w:t>
      </w:r>
      <w:r>
        <w:rPr>
          <w:shd w:val="clear" w:color="" w:fill=""/>
        </w:rPr>
        <w:t xml:space="preserve">.</w:t>
      </w:r>
    </w:p>
    <w:p>
      <w:pPr>
        <w:pStyle w:val="jrnlRefText"/>
      </w:pPr>
      <w:bookmarkStart w:id="54" w:name="R31"/>
      <w:bookmarkEnd w:id="54"/>
      <w:r>
        <w:rPr>
          <w:rStyle w:val="RefSurName"/>
        </w:rPr>
        <w:t xml:space="preserve">Hutagalung</w:t>
      </w:r>
      <w:r>
        <w:rPr>
          <w:rStyle w:val="RefAuthor"/>
        </w:rPr>
        <w:t xml:space="preserve"> </w:t>
      </w:r>
      <w:r>
        <w:rPr>
          <w:rStyle w:val="RefGivenName"/>
        </w:rPr>
        <w:t xml:space="preserve">AH</w:t>
      </w:r>
      <w:r>
        <w:rPr>
          <w:shd w:val="clear" w:color="" w:fill=""/>
        </w:rPr>
        <w:t xml:space="preserve">, </w:t>
      </w:r>
      <w:r>
        <w:rPr>
          <w:rStyle w:val="RefSurName"/>
        </w:rPr>
        <w:t xml:space="preserve">Novick</w:t>
      </w:r>
      <w:r>
        <w:rPr>
          <w:rStyle w:val="RefAuthor"/>
        </w:rPr>
        <w:t xml:space="preserve"> </w:t>
      </w:r>
      <w:r>
        <w:rPr>
          <w:rStyle w:val="RefGivenName"/>
        </w:rPr>
        <w:t xml:space="preserve">PJ</w:t>
      </w:r>
      <w:r>
        <w:rPr>
          <w:shd w:val="clear" w:color="" w:fill=""/>
        </w:rPr>
        <w:t xml:space="preserve">. </w:t>
      </w:r>
      <w:r>
        <w:rPr>
          <w:rStyle w:val="RefYear"/>
        </w:rPr>
        <w:t xml:space="preserve">2011</w:t>
      </w:r>
      <w:r>
        <w:rPr>
          <w:shd w:val="clear" w:color="" w:fill=""/>
        </w:rPr>
        <w:t xml:space="preserve">. </w:t>
      </w:r>
      <w:r>
        <w:rPr>
          <w:rStyle w:val="RefArticleTitle"/>
        </w:rPr>
        <w:t xml:space="preserve">Role of Rab GTPases in membrane traffic and cell physiology</w:t>
      </w:r>
      <w:r>
        <w:rPr>
          <w:shd w:val="clear" w:color="" w:fill=""/>
        </w:rPr>
        <w:t xml:space="preserve">. </w:t>
      </w:r>
      <w:r>
        <w:rPr>
          <w:rStyle w:val=""/>
        </w:rPr>
        <w:t xml:space="preserve">Physiological Reviews</w:t>
      </w:r>
      <w:r>
        <w:rPr>
          <w:shd w:val="clear" w:color="" w:fill=""/>
        </w:rPr>
        <w:t xml:space="preserve"> </w:t>
      </w:r>
      <w:r>
        <w:rPr>
          <w:rStyle w:val=""/>
        </w:rPr>
        <w:t xml:space="preserve">91</w:t>
      </w:r>
      <w:r>
        <w:rPr>
          <w:shd w:val="clear" w:color="" w:fill=""/>
        </w:rPr>
        <w:t xml:space="preserve">:</w:t>
      </w:r>
      <w:r>
        <w:rPr>
          <w:rStyle w:val="RefFPage"/>
        </w:rPr>
        <w:t xml:space="preserve">119</w:t>
      </w:r>
      <w:r>
        <w:rPr>
          <w:shd w:val="clear" w:color="" w:fill=""/>
        </w:rPr>
        <w:t xml:space="preserve">–</w:t>
      </w:r>
      <w:r>
        <w:rPr>
          <w:rStyle w:val="RefLPage"/>
        </w:rPr>
        <w:t xml:space="preserve">149</w:t>
      </w:r>
      <w:r>
        <w:rPr>
          <w:shd w:val="clear" w:color="" w:fill=""/>
        </w:rPr>
        <w:t xml:space="preserve">.</w:t>
      </w:r>
    </w:p>
    <w:p>
      <w:pPr>
        <w:pStyle w:val="jrnlRefText"/>
      </w:pPr>
      <w:bookmarkStart w:id="55" w:name="R32"/>
      <w:bookmarkEnd w:id="55"/>
      <w:r>
        <w:rPr>
          <w:rStyle w:val="RefSurName"/>
        </w:rPr>
        <w:t xml:space="preserve">Ikonomov</w:t>
      </w:r>
      <w:r>
        <w:rPr>
          <w:rStyle w:val="RefAuthor"/>
        </w:rPr>
        <w:t xml:space="preserve"> </w:t>
      </w:r>
      <w:r>
        <w:rPr>
          <w:rStyle w:val="RefGivenName"/>
        </w:rPr>
        <w:t xml:space="preserve">OC</w:t>
      </w:r>
      <w:r>
        <w:rPr>
          <w:shd w:val="clear" w:color="" w:fill=""/>
        </w:rPr>
        <w:t xml:space="preserve">, </w:t>
      </w:r>
      <w:r>
        <w:rPr>
          <w:rStyle w:val="RefSurName"/>
        </w:rPr>
        <w:t xml:space="preserve">Sbrissa</w:t>
      </w:r>
      <w:r>
        <w:rPr>
          <w:rStyle w:val="RefAuthor"/>
        </w:rPr>
        <w:t xml:space="preserve"> </w:t>
      </w:r>
      <w:r>
        <w:rPr>
          <w:rStyle w:val="RefGivenName"/>
        </w:rPr>
        <w:t xml:space="preserve">D</w:t>
      </w:r>
      <w:r>
        <w:rPr>
          <w:shd w:val="clear" w:color="" w:fill=""/>
        </w:rPr>
        <w:t xml:space="preserve">, </w:t>
      </w:r>
      <w:r>
        <w:rPr>
          <w:rStyle w:val="RefSurName"/>
        </w:rPr>
        <w:t xml:space="preserve">Delvecchio</w:t>
      </w:r>
      <w:r>
        <w:rPr>
          <w:rStyle w:val="RefAuthor"/>
        </w:rPr>
        <w:t xml:space="preserve"> </w:t>
      </w:r>
      <w:r>
        <w:rPr>
          <w:rStyle w:val="RefGivenName"/>
        </w:rPr>
        <w:t xml:space="preserve">K</w:t>
      </w:r>
      <w:r>
        <w:rPr>
          <w:shd w:val="clear" w:color="" w:fill=""/>
        </w:rPr>
        <w:t xml:space="preserve">, </w:t>
      </w:r>
      <w:r>
        <w:rPr>
          <w:rStyle w:val="RefSurName"/>
        </w:rPr>
        <w:t xml:space="preserve">Xie</w:t>
      </w:r>
      <w:r>
        <w:rPr>
          <w:rStyle w:val="RefAuthor"/>
        </w:rPr>
        <w:t xml:space="preserve"> </w:t>
      </w:r>
      <w:r>
        <w:rPr>
          <w:rStyle w:val="RefGivenName"/>
        </w:rPr>
        <w:t xml:space="preserve">Y</w:t>
      </w:r>
      <w:r>
        <w:rPr>
          <w:shd w:val="clear" w:color="" w:fill=""/>
        </w:rPr>
        <w:t xml:space="preserve">, </w:t>
      </w:r>
      <w:r>
        <w:rPr>
          <w:rStyle w:val="RefSurName"/>
        </w:rPr>
        <w:t xml:space="preserve">Jin</w:t>
      </w:r>
      <w:r>
        <w:rPr>
          <w:rStyle w:val="RefAuthor"/>
        </w:rPr>
        <w:t xml:space="preserve"> </w:t>
      </w:r>
      <w:r>
        <w:rPr>
          <w:rStyle w:val="RefGivenName"/>
        </w:rPr>
        <w:t xml:space="preserve">JP</w:t>
      </w:r>
      <w:r>
        <w:rPr>
          <w:shd w:val="clear" w:color="" w:fill=""/>
        </w:rPr>
        <w:t xml:space="preserve">, </w:t>
      </w:r>
      <w:r>
        <w:rPr>
          <w:rStyle w:val="RefSurName"/>
        </w:rPr>
        <w:t xml:space="preserve">Rappolee</w:t>
      </w:r>
      <w:r>
        <w:rPr>
          <w:rStyle w:val="RefAuthor"/>
        </w:rPr>
        <w:t xml:space="preserve"> </w:t>
      </w:r>
      <w:r>
        <w:rPr>
          <w:rStyle w:val="RefGivenName"/>
        </w:rPr>
        <w:t xml:space="preserve">D</w:t>
      </w:r>
      <w:r>
        <w:rPr>
          <w:shd w:val="clear" w:color="" w:fill=""/>
        </w:rPr>
        <w:t xml:space="preserve">, </w:t>
      </w:r>
      <w:r>
        <w:rPr>
          <w:rStyle w:val="RefSurName"/>
        </w:rPr>
        <w:t xml:space="preserve">Shisheva</w:t>
      </w:r>
      <w:r>
        <w:rPr>
          <w:rStyle w:val="RefAuthor"/>
        </w:rPr>
        <w:t xml:space="preserve"> </w:t>
      </w:r>
      <w:r>
        <w:rPr>
          <w:rStyle w:val="RefGivenName"/>
        </w:rPr>
        <w:t xml:space="preserve">A</w:t>
      </w:r>
      <w:r>
        <w:rPr>
          <w:shd w:val="clear" w:color="" w:fill=""/>
        </w:rPr>
        <w:t xml:space="preserve">. </w:t>
      </w:r>
      <w:r>
        <w:rPr>
          <w:rStyle w:val="RefYear"/>
        </w:rPr>
        <w:t xml:space="preserve">2011</w:t>
      </w:r>
      <w:r>
        <w:rPr>
          <w:shd w:val="clear" w:color="" w:fill=""/>
        </w:rPr>
        <w:t xml:space="preserve">. </w:t>
      </w:r>
      <w:r>
        <w:rPr>
          <w:rStyle w:val="RefArticleTitle"/>
        </w:rPr>
        <w:t xml:space="preserve">The phosphoinositide kinase PIKfyve is vital in early embryonic development: preimplantation lethality of </w:t>
      </w:r>
      <w:r>
        <w:rPr>
          <w:rStyle w:val="1efArticleTitle"/>
        </w:rPr>
        <w:t xml:space="preserve">PIKfyve-/-</w:t>
      </w:r>
      <w:r>
        <w:rPr>
          <w:rStyle w:val="RefArticleTitle"/>
        </w:rPr>
        <w:t xml:space="preserve"> embryos but normality of </w:t>
      </w:r>
      <w:r>
        <w:rPr>
          <w:rStyle w:val="1efArticleTitle"/>
        </w:rPr>
        <w:t xml:space="preserve">PIKfyve+/-</w:t>
      </w:r>
      <w:r>
        <w:rPr>
          <w:rStyle w:val="RefArticleTitle"/>
        </w:rPr>
        <w:t xml:space="preserve"> mice</w:t>
      </w:r>
      <w:r>
        <w:rPr>
          <w:shd w:val="clear" w:color="" w:fill=""/>
        </w:rPr>
        <w:t xml:space="preserve">. </w:t>
      </w:r>
      <w:r>
        <w:rPr>
          <w:rStyle w:val=""/>
        </w:rPr>
        <w:t xml:space="preserve">The Journal of Biological Chemistry</w:t>
      </w:r>
      <w:r>
        <w:rPr>
          <w:shd w:val="clear" w:color="" w:fill=""/>
        </w:rPr>
        <w:t xml:space="preserve"> </w:t>
      </w:r>
      <w:r>
        <w:rPr>
          <w:rStyle w:val=""/>
        </w:rPr>
        <w:t xml:space="preserve">286</w:t>
      </w:r>
      <w:r>
        <w:rPr>
          <w:shd w:val="clear" w:color="" w:fill=""/>
        </w:rPr>
        <w:t xml:space="preserve">:</w:t>
      </w:r>
      <w:r>
        <w:rPr>
          <w:rStyle w:val="RefFPage"/>
        </w:rPr>
        <w:t xml:space="preserve">13404</w:t>
      </w:r>
      <w:r>
        <w:rPr>
          <w:shd w:val="clear" w:color="" w:fill=""/>
        </w:rPr>
        <w:t xml:space="preserve">–</w:t>
      </w:r>
      <w:r>
        <w:rPr>
          <w:rStyle w:val="RefLPage"/>
        </w:rPr>
        <w:t xml:space="preserve">13413</w:t>
      </w:r>
      <w:r>
        <w:rPr>
          <w:shd w:val="clear" w:color="" w:fill=""/>
        </w:rPr>
        <w:t xml:space="preserve">.</w:t>
      </w:r>
    </w:p>
    <w:p>
      <w:pPr>
        <w:pStyle w:val="jrnlRefText"/>
      </w:pPr>
      <w:bookmarkStart w:id="56" w:name="R33"/>
      <w:bookmarkEnd w:id="56"/>
      <w:r>
        <w:rPr>
          <w:rStyle w:val="RefSurName"/>
        </w:rPr>
        <w:t xml:space="preserve">Inoue</w:t>
      </w:r>
      <w:r>
        <w:rPr>
          <w:rStyle w:val="RefAuthor"/>
        </w:rPr>
        <w:t xml:space="preserve"> </w:t>
      </w:r>
      <w:r>
        <w:rPr>
          <w:rStyle w:val="RefGivenName"/>
        </w:rPr>
        <w:t xml:space="preserve">K</w:t>
      </w:r>
      <w:r>
        <w:rPr>
          <w:shd w:val="clear" w:color="" w:fill=""/>
        </w:rPr>
        <w:t xml:space="preserve">. </w:t>
      </w:r>
      <w:r>
        <w:rPr>
          <w:rStyle w:val="RefYear"/>
        </w:rPr>
        <w:t xml:space="preserve">2005</w:t>
      </w:r>
      <w:r>
        <w:rPr>
          <w:shd w:val="clear" w:color="" w:fill=""/>
        </w:rPr>
        <w:t xml:space="preserve">. </w:t>
      </w:r>
      <w:r>
        <w:rPr>
          <w:rStyle w:val="RefArticleTitle"/>
        </w:rPr>
        <w:t xml:space="preserve">PLP1-related inherited dysmyelinating disorders: Pelizaeus-Merzbacher disease and spastic paraplegia type 2</w:t>
      </w:r>
      <w:r>
        <w:rPr>
          <w:shd w:val="clear" w:color="" w:fill=""/>
        </w:rPr>
        <w:t xml:space="preserve">. </w:t>
      </w:r>
      <w:r>
        <w:rPr>
          <w:rStyle w:val=""/>
        </w:rPr>
        <w:t xml:space="preserve">Neurogenetics</w:t>
      </w:r>
      <w:r>
        <w:rPr>
          <w:shd w:val="clear" w:color="" w:fill=""/>
        </w:rPr>
        <w:t xml:space="preserve"> </w:t>
      </w:r>
      <w:r>
        <w:rPr>
          <w:rStyle w:val=""/>
        </w:rPr>
        <w:t xml:space="preserve">6</w:t>
      </w:r>
      <w:r>
        <w:rPr>
          <w:shd w:val="clear" w:color="" w:fill=""/>
        </w:rPr>
        <w:t xml:space="preserve">:</w:t>
      </w:r>
      <w:r>
        <w:rPr>
          <w:rStyle w:val="RefFPage"/>
        </w:rPr>
        <w:t xml:space="preserve">1</w:t>
      </w:r>
      <w:r>
        <w:rPr>
          <w:shd w:val="clear" w:color="" w:fill=""/>
        </w:rPr>
        <w:t xml:space="preserve">–</w:t>
      </w:r>
      <w:r>
        <w:rPr>
          <w:rStyle w:val="RefLPage"/>
        </w:rPr>
        <w:t xml:space="preserve">16</w:t>
      </w:r>
      <w:r>
        <w:rPr>
          <w:shd w:val="clear" w:color="" w:fill=""/>
        </w:rPr>
        <w:t xml:space="preserve">.</w:t>
      </w:r>
    </w:p>
    <w:p>
      <w:pPr>
        <w:pStyle w:val="jrnlRefText"/>
      </w:pPr>
      <w:bookmarkStart w:id="57" w:name="R34"/>
      <w:bookmarkEnd w:id="57"/>
      <w:r>
        <w:rPr>
          <w:rStyle w:val="RefSurName"/>
        </w:rPr>
        <w:t xml:space="preserve">Ishibashi</w:t>
      </w:r>
      <w:r>
        <w:rPr>
          <w:rStyle w:val="RefAuthor"/>
        </w:rPr>
        <w:t xml:space="preserve"> </w:t>
      </w:r>
      <w:r>
        <w:rPr>
          <w:rStyle w:val="RefGivenName"/>
        </w:rPr>
        <w:t xml:space="preserve">T</w:t>
      </w:r>
      <w:r>
        <w:rPr>
          <w:shd w:val="clear" w:color="" w:fill=""/>
        </w:rPr>
        <w:t xml:space="preserve">, </w:t>
      </w:r>
      <w:r>
        <w:rPr>
          <w:rStyle w:val="RefSurName"/>
        </w:rPr>
        <w:t xml:space="preserve">Dakin</w:t>
      </w:r>
      <w:r>
        <w:rPr>
          <w:rStyle w:val="RefAuthor"/>
        </w:rPr>
        <w:t xml:space="preserve"> </w:t>
      </w:r>
      <w:r>
        <w:rPr>
          <w:rStyle w:val="RefGivenName"/>
        </w:rPr>
        <w:t xml:space="preserve">KA</w:t>
      </w:r>
      <w:r>
        <w:rPr>
          <w:shd w:val="clear" w:color="" w:fill=""/>
        </w:rPr>
        <w:t xml:space="preserve">, </w:t>
      </w:r>
      <w:r>
        <w:rPr>
          <w:rStyle w:val="RefSurName"/>
        </w:rPr>
        <w:t xml:space="preserve">Stevens</w:t>
      </w:r>
      <w:r>
        <w:rPr>
          <w:rStyle w:val="RefAuthor"/>
        </w:rPr>
        <w:t xml:space="preserve"> </w:t>
      </w:r>
      <w:r>
        <w:rPr>
          <w:rStyle w:val="RefGivenName"/>
        </w:rPr>
        <w:t xml:space="preserve">B</w:t>
      </w:r>
      <w:r>
        <w:rPr>
          <w:shd w:val="clear" w:color="" w:fill=""/>
        </w:rPr>
        <w:t xml:space="preserve">, </w:t>
      </w:r>
      <w:r>
        <w:rPr>
          <w:rStyle w:val="RefSurName"/>
        </w:rPr>
        <w:t xml:space="preserve">Lee</w:t>
      </w:r>
      <w:r>
        <w:rPr>
          <w:rStyle w:val="RefAuthor"/>
        </w:rPr>
        <w:t xml:space="preserve"> </w:t>
      </w:r>
      <w:r>
        <w:rPr>
          <w:rStyle w:val="RefGivenName"/>
        </w:rPr>
        <w:t xml:space="preserve">PR</w:t>
      </w:r>
      <w:r>
        <w:rPr>
          <w:shd w:val="clear" w:color="" w:fill=""/>
        </w:rPr>
        <w:t xml:space="preserve">, </w:t>
      </w:r>
      <w:r>
        <w:rPr>
          <w:rStyle w:val="RefSurName"/>
        </w:rPr>
        <w:t xml:space="preserve">Kozlov</w:t>
      </w:r>
      <w:r>
        <w:rPr>
          <w:rStyle w:val="RefAuthor"/>
        </w:rPr>
        <w:t xml:space="preserve"> </w:t>
      </w:r>
      <w:r>
        <w:rPr>
          <w:rStyle w:val="RefGivenName"/>
        </w:rPr>
        <w:t xml:space="preserve">SV</w:t>
      </w:r>
      <w:r>
        <w:rPr>
          <w:shd w:val="clear" w:color="" w:fill=""/>
        </w:rPr>
        <w:t xml:space="preserve">, </w:t>
      </w:r>
      <w:r>
        <w:rPr>
          <w:rStyle w:val="RefSurName"/>
        </w:rPr>
        <w:t xml:space="preserve">Stewart</w:t>
      </w:r>
      <w:r>
        <w:rPr>
          <w:rStyle w:val="RefAuthor"/>
        </w:rPr>
        <w:t xml:space="preserve"> </w:t>
      </w:r>
      <w:r>
        <w:rPr>
          <w:rStyle w:val="RefGivenName"/>
        </w:rPr>
        <w:t xml:space="preserve">CL</w:t>
      </w:r>
      <w:r>
        <w:rPr>
          <w:shd w:val="clear" w:color="" w:fill=""/>
        </w:rPr>
        <w:t xml:space="preserve">, </w:t>
      </w:r>
      <w:r>
        <w:rPr>
          <w:rStyle w:val="RefSurName"/>
        </w:rPr>
        <w:t xml:space="preserve">Fields</w:t>
      </w:r>
      <w:r>
        <w:rPr>
          <w:rStyle w:val="RefAuthor"/>
        </w:rPr>
        <w:t xml:space="preserve"> </w:t>
      </w:r>
      <w:r>
        <w:rPr>
          <w:rStyle w:val="RefGivenName"/>
        </w:rPr>
        <w:t xml:space="preserve">RD</w:t>
      </w:r>
      <w:r>
        <w:rPr>
          <w:shd w:val="clear" w:color="" w:fill=""/>
        </w:rPr>
        <w:t xml:space="preserve">. </w:t>
      </w:r>
      <w:r>
        <w:rPr>
          <w:rStyle w:val="RefYear"/>
        </w:rPr>
        <w:t xml:space="preserve">2006</w:t>
      </w:r>
      <w:r>
        <w:rPr>
          <w:shd w:val="clear" w:color="" w:fill=""/>
        </w:rPr>
        <w:t xml:space="preserve">. </w:t>
      </w:r>
      <w:r>
        <w:rPr>
          <w:rStyle w:val="RefArticleTitle"/>
        </w:rPr>
        <w:t xml:space="preserve">Astrocytes promote myelination in response to electrical impulses</w:t>
      </w:r>
      <w:r>
        <w:rPr>
          <w:shd w:val="clear" w:color="" w:fill=""/>
        </w:rPr>
        <w:t xml:space="preserve">. </w:t>
      </w:r>
      <w:r>
        <w:rPr>
          <w:rStyle w:val=""/>
        </w:rPr>
        <w:t xml:space="preserve">Neuron</w:t>
      </w:r>
      <w:r>
        <w:rPr>
          <w:shd w:val="clear" w:color="" w:fill=""/>
        </w:rPr>
        <w:t xml:space="preserve"> </w:t>
      </w:r>
      <w:r>
        <w:rPr>
          <w:rStyle w:val=""/>
        </w:rPr>
        <w:t xml:space="preserve">49</w:t>
      </w:r>
      <w:r>
        <w:rPr>
          <w:shd w:val="clear" w:color="" w:fill=""/>
        </w:rPr>
        <w:t xml:space="preserve">:</w:t>
      </w:r>
      <w:r>
        <w:rPr>
          <w:rStyle w:val="RefFPage"/>
        </w:rPr>
        <w:t xml:space="preserve">823</w:t>
      </w:r>
      <w:r>
        <w:rPr>
          <w:shd w:val="clear" w:color="" w:fill=""/>
        </w:rPr>
        <w:t xml:space="preserve">–</w:t>
      </w:r>
      <w:r>
        <w:rPr>
          <w:rStyle w:val="RefLPage"/>
        </w:rPr>
        <w:t xml:space="preserve">832</w:t>
      </w:r>
      <w:r>
        <w:rPr>
          <w:shd w:val="clear" w:color="" w:fill=""/>
        </w:rPr>
        <w:t xml:space="preserve">.</w:t>
      </w:r>
    </w:p>
    <w:p>
      <w:pPr>
        <w:pStyle w:val="jrnlRefText"/>
      </w:pPr>
      <w:bookmarkStart w:id="58" w:name="R35"/>
      <w:bookmarkEnd w:id="58"/>
      <w:r>
        <w:rPr>
          <w:rStyle w:val="RefSurName"/>
        </w:rPr>
        <w:t xml:space="preserve">Jean</w:t>
      </w:r>
      <w:r>
        <w:rPr>
          <w:rStyle w:val="RefAuthor"/>
        </w:rPr>
        <w:t xml:space="preserve"> </w:t>
      </w:r>
      <w:r>
        <w:rPr>
          <w:rStyle w:val="RefGivenName"/>
        </w:rPr>
        <w:t xml:space="preserve">S</w:t>
      </w:r>
      <w:r>
        <w:rPr>
          <w:shd w:val="clear" w:color="" w:fill=""/>
        </w:rPr>
        <w:t xml:space="preserve">, </w:t>
      </w:r>
      <w:r>
        <w:rPr>
          <w:rStyle w:val="RefSurName"/>
        </w:rPr>
        <w:t xml:space="preserve">Kiger</w:t>
      </w:r>
      <w:r>
        <w:rPr>
          <w:rStyle w:val="RefAuthor"/>
        </w:rPr>
        <w:t xml:space="preserve"> </w:t>
      </w:r>
      <w:r>
        <w:rPr>
          <w:rStyle w:val="RefGivenName"/>
        </w:rPr>
        <w:t xml:space="preserve">AA</w:t>
      </w:r>
      <w:r>
        <w:rPr>
          <w:shd w:val="clear" w:color="" w:fill=""/>
        </w:rPr>
        <w:t xml:space="preserve">. </w:t>
      </w:r>
      <w:r>
        <w:rPr>
          <w:rStyle w:val="RefYear"/>
        </w:rPr>
        <w:t xml:space="preserve">2012</w:t>
      </w:r>
      <w:r>
        <w:rPr>
          <w:shd w:val="clear" w:color="" w:fill=""/>
        </w:rPr>
        <w:t xml:space="preserve">. </w:t>
      </w:r>
      <w:r>
        <w:rPr>
          <w:rStyle w:val="RefArticleTitle"/>
        </w:rPr>
        <w:t xml:space="preserve">Coordination between RAB GTPase and phosphoinositide regulation and functions</w:t>
      </w:r>
      <w:r>
        <w:rPr>
          <w:shd w:val="clear" w:color="" w:fill=""/>
        </w:rPr>
        <w:t xml:space="preserve">. </w:t>
      </w:r>
      <w:r>
        <w:rPr>
          <w:rStyle w:val=""/>
        </w:rPr>
        <w:t xml:space="preserve">Nature Reviews. Molecular Cell Biology</w:t>
      </w:r>
      <w:r>
        <w:rPr>
          <w:shd w:val="clear" w:color="" w:fill=""/>
        </w:rPr>
        <w:t xml:space="preserve"> </w:t>
      </w:r>
      <w:r>
        <w:rPr>
          <w:rStyle w:val=""/>
        </w:rPr>
        <w:t xml:space="preserve">13</w:t>
      </w:r>
      <w:r>
        <w:rPr>
          <w:shd w:val="clear" w:color="" w:fill=""/>
        </w:rPr>
        <w:t xml:space="preserve">:</w:t>
      </w:r>
      <w:r>
        <w:rPr>
          <w:rStyle w:val="RefFPage"/>
        </w:rPr>
        <w:t xml:space="preserve">463</w:t>
      </w:r>
      <w:r>
        <w:rPr>
          <w:shd w:val="clear" w:color="" w:fill=""/>
        </w:rPr>
        <w:t xml:space="preserve">–</w:t>
      </w:r>
      <w:r>
        <w:rPr>
          <w:rStyle w:val="RefLPage"/>
        </w:rPr>
        <w:t xml:space="preserve">470</w:t>
      </w:r>
      <w:r>
        <w:rPr>
          <w:shd w:val="clear" w:color="" w:fill=""/>
        </w:rPr>
        <w:t xml:space="preserve">.</w:t>
      </w:r>
    </w:p>
    <w:p>
      <w:pPr>
        <w:pStyle w:val="jrnlRefText"/>
      </w:pPr>
      <w:bookmarkStart w:id="59" w:name="R36"/>
      <w:bookmarkEnd w:id="59"/>
      <w:r>
        <w:rPr>
          <w:rStyle w:val="RefSurName"/>
        </w:rPr>
        <w:t xml:space="preserve">Jean</w:t>
      </w:r>
      <w:r>
        <w:rPr>
          <w:rStyle w:val="RefAuthor"/>
        </w:rPr>
        <w:t xml:space="preserve"> </w:t>
      </w:r>
      <w:r>
        <w:rPr>
          <w:rStyle w:val="RefGivenName"/>
        </w:rPr>
        <w:t xml:space="preserve">S</w:t>
      </w:r>
      <w:r>
        <w:rPr>
          <w:shd w:val="clear" w:color="" w:fill=""/>
        </w:rPr>
        <w:t xml:space="preserve">, </w:t>
      </w:r>
      <w:r>
        <w:rPr>
          <w:rStyle w:val="RefSurName"/>
        </w:rPr>
        <w:t xml:space="preserve">Cox</w:t>
      </w:r>
      <w:r>
        <w:rPr>
          <w:rStyle w:val="RefAuthor"/>
        </w:rPr>
        <w:t xml:space="preserve"> </w:t>
      </w:r>
      <w:r>
        <w:rPr>
          <w:rStyle w:val="RefGivenName"/>
        </w:rPr>
        <w:t xml:space="preserve">S</w:t>
      </w:r>
      <w:r>
        <w:rPr>
          <w:shd w:val="clear" w:color="" w:fill=""/>
        </w:rPr>
        <w:t xml:space="preserve">, </w:t>
      </w:r>
      <w:r>
        <w:rPr>
          <w:rStyle w:val="RefSurName"/>
        </w:rPr>
        <w:t xml:space="preserve">Nassari</w:t>
      </w:r>
      <w:r>
        <w:rPr>
          <w:rStyle w:val="RefAuthor"/>
        </w:rPr>
        <w:t xml:space="preserve"> </w:t>
      </w:r>
      <w:r>
        <w:rPr>
          <w:rStyle w:val="RefGivenName"/>
        </w:rPr>
        <w:t xml:space="preserve">S</w:t>
      </w:r>
      <w:r>
        <w:rPr>
          <w:shd w:val="clear" w:color="" w:fill=""/>
        </w:rPr>
        <w:t xml:space="preserve">, </w:t>
      </w:r>
      <w:r>
        <w:rPr>
          <w:rStyle w:val="RefSurName"/>
        </w:rPr>
        <w:t xml:space="preserve">Kiger</w:t>
      </w:r>
      <w:r>
        <w:rPr>
          <w:rStyle w:val="RefAuthor"/>
        </w:rPr>
        <w:t xml:space="preserve"> </w:t>
      </w:r>
      <w:r>
        <w:rPr>
          <w:rStyle w:val="RefGivenName"/>
        </w:rPr>
        <w:t xml:space="preserve">AA</w:t>
      </w:r>
      <w:r>
        <w:rPr>
          <w:shd w:val="clear" w:color="" w:fill=""/>
        </w:rPr>
        <w:t xml:space="preserve">. </w:t>
      </w:r>
      <w:r>
        <w:rPr>
          <w:rStyle w:val="RefYear"/>
        </w:rPr>
        <w:t xml:space="preserve">2015</w:t>
      </w:r>
      <w:r>
        <w:rPr>
          <w:shd w:val="clear" w:color="" w:fill=""/>
        </w:rPr>
        <w:t xml:space="preserve">. </w:t>
      </w:r>
      <w:r>
        <w:rPr>
          <w:rStyle w:val="RefArticleTitle"/>
        </w:rPr>
        <w:t xml:space="preserve">Starvation-induced MTMR13 and RAB21 activity regulates VAMP8 to promote autophagosome-lysosome fusion</w:t>
      </w:r>
      <w:r>
        <w:rPr>
          <w:shd w:val="clear" w:color="" w:fill=""/>
        </w:rPr>
        <w:t xml:space="preserve">. </w:t>
      </w:r>
      <w:r>
        <w:rPr>
          <w:rStyle w:val=""/>
        </w:rPr>
        <w:t xml:space="preserve">EMBO Reports</w:t>
      </w:r>
      <w:r>
        <w:rPr>
          <w:shd w:val="clear" w:color="" w:fill=""/>
        </w:rPr>
        <w:t xml:space="preserve"> </w:t>
      </w:r>
      <w:r>
        <w:rPr>
          <w:rStyle w:val=""/>
        </w:rPr>
        <w:t xml:space="preserve">16</w:t>
      </w:r>
      <w:r>
        <w:rPr>
          <w:shd w:val="clear" w:color="" w:fill=""/>
        </w:rPr>
        <w:t xml:space="preserve">:</w:t>
      </w:r>
      <w:r>
        <w:rPr>
          <w:rStyle w:val="RefFPage"/>
        </w:rPr>
        <w:t xml:space="preserve">297</w:t>
      </w:r>
      <w:r>
        <w:rPr>
          <w:shd w:val="clear" w:color="" w:fill=""/>
        </w:rPr>
        <w:t xml:space="preserve">–</w:t>
      </w:r>
      <w:r>
        <w:rPr>
          <w:rStyle w:val="RefLPage"/>
        </w:rPr>
        <w:t xml:space="preserve">311</w:t>
      </w:r>
      <w:r>
        <w:rPr>
          <w:shd w:val="clear" w:color="" w:fill=""/>
        </w:rPr>
        <w:t xml:space="preserve">.</w:t>
      </w:r>
    </w:p>
    <w:p>
      <w:pPr>
        <w:pStyle w:val="jrnlRefText"/>
      </w:pPr>
      <w:bookmarkStart w:id="60" w:name="R37"/>
      <w:bookmarkEnd w:id="60"/>
      <w:r>
        <w:rPr>
          <w:rStyle w:val="RefSurName"/>
        </w:rPr>
        <w:t xml:space="preserve">Jin</w:t>
      </w:r>
      <w:r>
        <w:rPr>
          <w:rStyle w:val="RefAuthor"/>
        </w:rPr>
        <w:t xml:space="preserve"> </w:t>
      </w:r>
      <w:r>
        <w:rPr>
          <w:rStyle w:val="RefGivenName"/>
        </w:rPr>
        <w:t xml:space="preserve">N</w:t>
      </w:r>
      <w:r>
        <w:rPr>
          <w:shd w:val="clear" w:color="" w:fill=""/>
        </w:rPr>
        <w:t xml:space="preserve">, </w:t>
      </w:r>
      <w:r>
        <w:rPr>
          <w:rStyle w:val="RefSurName"/>
        </w:rPr>
        <w:t xml:space="preserve">Chow</w:t>
      </w:r>
      <w:r>
        <w:rPr>
          <w:rStyle w:val="RefAuthor"/>
        </w:rPr>
        <w:t xml:space="preserve"> </w:t>
      </w:r>
      <w:r>
        <w:rPr>
          <w:rStyle w:val="RefGivenName"/>
        </w:rPr>
        <w:t xml:space="preserve">CY</w:t>
      </w:r>
      <w:r>
        <w:rPr>
          <w:shd w:val="clear" w:color="" w:fill=""/>
        </w:rPr>
        <w:t xml:space="preserve">, </w:t>
      </w:r>
      <w:r>
        <w:rPr>
          <w:rStyle w:val="RefSurName"/>
        </w:rPr>
        <w:t xml:space="preserve">Liu</w:t>
      </w:r>
      <w:r>
        <w:rPr>
          <w:rStyle w:val="RefAuthor"/>
        </w:rPr>
        <w:t xml:space="preserve"> </w:t>
      </w:r>
      <w:r>
        <w:rPr>
          <w:rStyle w:val="RefGivenName"/>
        </w:rPr>
        <w:t xml:space="preserve">L</w:t>
      </w:r>
      <w:r>
        <w:rPr>
          <w:shd w:val="clear" w:color="" w:fill=""/>
        </w:rPr>
        <w:t xml:space="preserve">, </w:t>
      </w:r>
      <w:r>
        <w:rPr>
          <w:rStyle w:val="RefSurName"/>
        </w:rPr>
        <w:t xml:space="preserve">Zolov</w:t>
      </w:r>
      <w:r>
        <w:rPr>
          <w:rStyle w:val="RefAuthor"/>
        </w:rPr>
        <w:t xml:space="preserve"> </w:t>
      </w:r>
      <w:r>
        <w:rPr>
          <w:rStyle w:val="RefGivenName"/>
        </w:rPr>
        <w:t xml:space="preserve">SN</w:t>
      </w:r>
      <w:r>
        <w:rPr>
          <w:shd w:val="clear" w:color="" w:fill=""/>
        </w:rPr>
        <w:t xml:space="preserve">, </w:t>
      </w:r>
      <w:r>
        <w:rPr>
          <w:rStyle w:val="RefSurName"/>
        </w:rPr>
        <w:t xml:space="preserve">Bronson</w:t>
      </w:r>
      <w:r>
        <w:rPr>
          <w:rStyle w:val="RefAuthor"/>
        </w:rPr>
        <w:t xml:space="preserve"> </w:t>
      </w:r>
      <w:r>
        <w:rPr>
          <w:rStyle w:val="RefGivenName"/>
        </w:rPr>
        <w:t xml:space="preserve">R</w:t>
      </w:r>
      <w:r>
        <w:rPr>
          <w:shd w:val="clear" w:color="" w:fill=""/>
        </w:rPr>
        <w:t xml:space="preserve">, </w:t>
      </w:r>
      <w:r>
        <w:rPr>
          <w:rStyle w:val="RefSurName"/>
        </w:rPr>
        <w:t xml:space="preserve">Davisson</w:t>
      </w:r>
      <w:r>
        <w:rPr>
          <w:rStyle w:val="RefAuthor"/>
        </w:rPr>
        <w:t xml:space="preserve"> </w:t>
      </w:r>
      <w:r>
        <w:rPr>
          <w:rStyle w:val="RefGivenName"/>
        </w:rPr>
        <w:t xml:space="preserve">M</w:t>
      </w:r>
      <w:r>
        <w:rPr>
          <w:shd w:val="clear" w:color="" w:fill=""/>
        </w:rPr>
        <w:t xml:space="preserve">, </w:t>
      </w:r>
      <w:r>
        <w:rPr>
          <w:rStyle w:val="RefSurName"/>
        </w:rPr>
        <w:t xml:space="preserve">Petersen</w:t>
      </w:r>
      <w:r>
        <w:rPr>
          <w:rStyle w:val="RefAuthor"/>
        </w:rPr>
        <w:t xml:space="preserve"> </w:t>
      </w:r>
      <w:r>
        <w:rPr>
          <w:rStyle w:val="RefGivenName"/>
        </w:rPr>
        <w:t xml:space="preserve">JL</w:t>
      </w:r>
      <w:r>
        <w:rPr>
          <w:shd w:val="clear" w:color="" w:fill=""/>
        </w:rPr>
        <w:t xml:space="preserve">, </w:t>
      </w:r>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Park</w:t>
      </w:r>
      <w:r>
        <w:rPr>
          <w:rStyle w:val="RefAuthor"/>
        </w:rPr>
        <w:t xml:space="preserve"> </w:t>
      </w:r>
      <w:r>
        <w:rPr>
          <w:rStyle w:val="RefGivenName"/>
        </w:rPr>
        <w:t xml:space="preserve">S</w:t>
      </w:r>
      <w:r>
        <w:rPr>
          <w:shd w:val="clear" w:color="" w:fill=""/>
        </w:rPr>
        <w:t xml:space="preserve">, </w:t>
      </w:r>
      <w:r>
        <w:rPr>
          <w:rStyle w:val="RefSurName"/>
        </w:rPr>
        <w:t xml:space="preserve">Duex</w:t>
      </w:r>
      <w:r>
        <w:rPr>
          <w:rStyle w:val="RefAuthor"/>
        </w:rPr>
        <w:t xml:space="preserve"> </w:t>
      </w:r>
      <w:r>
        <w:rPr>
          <w:rStyle w:val="RefGivenName"/>
        </w:rPr>
        <w:t xml:space="preserve">JE</w:t>
      </w:r>
      <w:r>
        <w:rPr>
          <w:shd w:val="clear" w:color="" w:fill=""/>
        </w:rPr>
        <w:t xml:space="preserve">, </w:t>
      </w:r>
      <w:r>
        <w:rPr>
          <w:rStyle w:val="RefSurName"/>
        </w:rPr>
        <w:t xml:space="preserve">Goldowitz</w:t>
      </w:r>
      <w:r>
        <w:rPr>
          <w:rStyle w:val="RefAuthor"/>
        </w:rPr>
        <w:t xml:space="preserve"> </w:t>
      </w:r>
      <w:r>
        <w:rPr>
          <w:rStyle w:val="RefGivenName"/>
        </w:rPr>
        <w:t xml:space="preserve">D</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Weisman</w:t>
      </w:r>
      <w:r>
        <w:rPr>
          <w:rStyle w:val="RefAuthor"/>
        </w:rPr>
        <w:t xml:space="preserve"> </w:t>
      </w:r>
      <w:r>
        <w:rPr>
          <w:rStyle w:val="RefGivenName"/>
        </w:rPr>
        <w:t xml:space="preserve">LS</w:t>
      </w:r>
      <w:r>
        <w:rPr>
          <w:shd w:val="clear" w:color="" w:fill=""/>
        </w:rPr>
        <w:t xml:space="preserve">. </w:t>
      </w:r>
      <w:r>
        <w:rPr>
          <w:rStyle w:val="RefYear"/>
        </w:rPr>
        <w:t xml:space="preserve">2008</w:t>
      </w:r>
      <w:r>
        <w:rPr>
          <w:shd w:val="clear" w:color="" w:fill=""/>
        </w:rPr>
        <w:t xml:space="preserve">. </w:t>
      </w:r>
      <w:r>
        <w:rPr>
          <w:rStyle w:val="RefArticleTitle"/>
        </w:rPr>
        <w:t xml:space="preserve">VAC14 nucleates a protein complex essential for the acute interconversion of PI3P and PI(3,5)P(2) in yeast and mouse</w:t>
      </w:r>
      <w:r>
        <w:rPr>
          <w:shd w:val="clear" w:color="" w:fill=""/>
        </w:rPr>
        <w:t xml:space="preserve">. </w:t>
      </w:r>
      <w:r>
        <w:rPr>
          <w:rStyle w:val=""/>
        </w:rPr>
        <w:t xml:space="preserve">The EMBO Journal</w:t>
      </w:r>
      <w:r>
        <w:rPr>
          <w:shd w:val="clear" w:color="" w:fill=""/>
        </w:rPr>
        <w:t xml:space="preserve"> </w:t>
      </w:r>
      <w:r>
        <w:rPr>
          <w:rStyle w:val=""/>
        </w:rPr>
        <w:t xml:space="preserve">27</w:t>
      </w:r>
      <w:r>
        <w:rPr>
          <w:shd w:val="clear" w:color="" w:fill=""/>
        </w:rPr>
        <w:t xml:space="preserve">:</w:t>
      </w:r>
      <w:r>
        <w:rPr>
          <w:rStyle w:val="RefFPage"/>
        </w:rPr>
        <w:t xml:space="preserve">3221</w:t>
      </w:r>
      <w:r>
        <w:rPr>
          <w:shd w:val="clear" w:color="" w:fill=""/>
        </w:rPr>
        <w:t xml:space="preserve">–</w:t>
      </w:r>
      <w:r>
        <w:rPr>
          <w:rStyle w:val="RefLPage"/>
        </w:rPr>
        <w:t xml:space="preserve">3234</w:t>
      </w:r>
      <w:r>
        <w:rPr>
          <w:shd w:val="clear" w:color="" w:fill=""/>
        </w:rPr>
        <w:t xml:space="preserve">.</w:t>
      </w:r>
    </w:p>
    <w:p>
      <w:pPr>
        <w:pStyle w:val="jrnlRefText"/>
      </w:pPr>
      <w:bookmarkStart w:id="61" w:name="R38"/>
      <w:bookmarkEnd w:id="61"/>
      <w:r>
        <w:rPr>
          <w:rStyle w:val="RefSurName"/>
        </w:rPr>
        <w:t xml:space="preserve">Kang</w:t>
      </w:r>
      <w:r>
        <w:rPr>
          <w:rStyle w:val="RefAuthor"/>
        </w:rPr>
        <w:t xml:space="preserve"> </w:t>
      </w:r>
      <w:r>
        <w:rPr>
          <w:rStyle w:val="RefGivenName"/>
        </w:rPr>
        <w:t xml:space="preserve">SH</w:t>
      </w:r>
      <w:r>
        <w:rPr>
          <w:shd w:val="clear" w:color="" w:fill=""/>
        </w:rPr>
        <w:t xml:space="preserve">, </w:t>
      </w:r>
      <w:r>
        <w:rPr>
          <w:rStyle w:val="RefSurName"/>
        </w:rPr>
        <w:t xml:space="preserve">Fukaya</w:t>
      </w:r>
      <w:r>
        <w:rPr>
          <w:rStyle w:val="RefAuthor"/>
        </w:rPr>
        <w:t xml:space="preserve"> </w:t>
      </w:r>
      <w:r>
        <w:rPr>
          <w:rStyle w:val="RefGivenName"/>
        </w:rPr>
        <w:t xml:space="preserve">M</w:t>
      </w:r>
      <w:r>
        <w:rPr>
          <w:shd w:val="clear" w:color="" w:fill=""/>
        </w:rPr>
        <w:t xml:space="preserve">, </w:t>
      </w:r>
      <w:r>
        <w:rPr>
          <w:rStyle w:val="RefSurName"/>
        </w:rPr>
        <w:t xml:space="preserve">Yang</w:t>
      </w:r>
      <w:r>
        <w:rPr>
          <w:rStyle w:val="RefAuthor"/>
        </w:rPr>
        <w:t xml:space="preserve"> </w:t>
      </w:r>
      <w:r>
        <w:rPr>
          <w:rStyle w:val="RefGivenName"/>
        </w:rPr>
        <w:t xml:space="preserve">JK</w:t>
      </w:r>
      <w:r>
        <w:rPr>
          <w:shd w:val="clear" w:color="" w:fill=""/>
        </w:rPr>
        <w:t xml:space="preserve">, </w:t>
      </w:r>
      <w:r>
        <w:rPr>
          <w:rStyle w:val="RefSurName"/>
        </w:rPr>
        <w:t xml:space="preserve">Rothstein</w:t>
      </w:r>
      <w:r>
        <w:rPr>
          <w:rStyle w:val="RefAuthor"/>
        </w:rPr>
        <w:t xml:space="preserve"> </w:t>
      </w:r>
      <w:r>
        <w:rPr>
          <w:rStyle w:val="RefGivenName"/>
        </w:rPr>
        <w:t xml:space="preserve">JD</w:t>
      </w:r>
      <w:r>
        <w:rPr>
          <w:shd w:val="clear" w:color="" w:fill=""/>
        </w:rPr>
        <w:t xml:space="preserve">, </w:t>
      </w:r>
      <w:r>
        <w:rPr>
          <w:rStyle w:val="RefSurName"/>
        </w:rPr>
        <w:t xml:space="preserve">Bergles</w:t>
      </w:r>
      <w:r>
        <w:rPr>
          <w:rStyle w:val="RefAuthor"/>
        </w:rPr>
        <w:t xml:space="preserve"> </w:t>
      </w:r>
      <w:r>
        <w:rPr>
          <w:rStyle w:val="RefGivenName"/>
        </w:rPr>
        <w:t xml:space="preserve">DE</w:t>
      </w:r>
      <w:r>
        <w:rPr>
          <w:shd w:val="clear" w:color="" w:fill=""/>
        </w:rPr>
        <w:t xml:space="preserve">. </w:t>
      </w:r>
      <w:r>
        <w:rPr>
          <w:rStyle w:val="RefYear"/>
        </w:rPr>
        <w:t xml:space="preserve">2010</w:t>
      </w:r>
      <w:r>
        <w:rPr>
          <w:shd w:val="clear" w:color="" w:fill=""/>
        </w:rPr>
        <w:t xml:space="preserve">. </w:t>
      </w:r>
      <w:r>
        <w:rPr>
          <w:rStyle w:val="RefArticleTitle"/>
        </w:rPr>
        <w:t xml:space="preserve">NG2+ CNS glial progenitors remain committed to the oligodendrocyte lineage in postnatal life and following neurodegeneration</w:t>
      </w:r>
      <w:r>
        <w:rPr>
          <w:shd w:val="clear" w:color="" w:fill=""/>
        </w:rPr>
        <w:t xml:space="preserve">. </w:t>
      </w:r>
      <w:r>
        <w:rPr>
          <w:rStyle w:val=""/>
        </w:rPr>
        <w:t xml:space="preserve">Neuron</w:t>
      </w:r>
      <w:r>
        <w:rPr>
          <w:shd w:val="clear" w:color="" w:fill=""/>
        </w:rPr>
        <w:t xml:space="preserve"> </w:t>
      </w:r>
      <w:r>
        <w:rPr>
          <w:rStyle w:val=""/>
        </w:rPr>
        <w:t xml:space="preserve">68</w:t>
      </w:r>
      <w:r>
        <w:rPr>
          <w:shd w:val="clear" w:color="" w:fill=""/>
        </w:rPr>
        <w:t xml:space="preserve">:</w:t>
      </w:r>
      <w:r>
        <w:rPr>
          <w:rStyle w:val="RefFPage"/>
        </w:rPr>
        <w:t xml:space="preserve">668</w:t>
      </w:r>
      <w:r>
        <w:rPr>
          <w:shd w:val="clear" w:color="" w:fill=""/>
        </w:rPr>
        <w:t xml:space="preserve">–</w:t>
      </w:r>
      <w:r>
        <w:rPr>
          <w:rStyle w:val="RefLPage"/>
        </w:rPr>
        <w:t xml:space="preserve">681</w:t>
      </w:r>
      <w:r>
        <w:rPr>
          <w:shd w:val="clear" w:color="" w:fill=""/>
        </w:rPr>
        <w:t xml:space="preserve">.</w:t>
      </w:r>
    </w:p>
    <w:p>
      <w:pPr>
        <w:pStyle w:val="jrnlRefText"/>
      </w:pPr>
      <w:bookmarkStart w:id="62" w:name="R39"/>
      <w:bookmarkEnd w:id="62"/>
      <w:r>
        <w:rPr>
          <w:rStyle w:val="RefSurName"/>
        </w:rPr>
        <w:t xml:space="preserve">Karim</w:t>
      </w:r>
      <w:r>
        <w:rPr>
          <w:rStyle w:val="RefAuthor"/>
        </w:rPr>
        <w:t xml:space="preserve"> </w:t>
      </w:r>
      <w:r>
        <w:rPr>
          <w:rStyle w:val="RefGivenName"/>
        </w:rPr>
        <w:t xml:space="preserve">SA</w:t>
      </w:r>
      <w:r>
        <w:rPr>
          <w:shd w:val="clear" w:color="" w:fill=""/>
        </w:rPr>
        <w:t xml:space="preserve">, </w:t>
      </w:r>
      <w:r>
        <w:rPr>
          <w:rStyle w:val="RefSurName"/>
        </w:rPr>
        <w:t xml:space="preserve">Barrie</w:t>
      </w:r>
      <w:r>
        <w:rPr>
          <w:rStyle w:val="RefAuthor"/>
        </w:rPr>
        <w:t xml:space="preserve"> </w:t>
      </w:r>
      <w:r>
        <w:rPr>
          <w:rStyle w:val="RefGivenName"/>
        </w:rPr>
        <w:t xml:space="preserve">JA</w:t>
      </w:r>
      <w:r>
        <w:rPr>
          <w:shd w:val="clear" w:color="" w:fill=""/>
        </w:rPr>
        <w:t xml:space="preserve">, </w:t>
      </w:r>
      <w:r>
        <w:rPr>
          <w:rStyle w:val="RefSurName"/>
        </w:rPr>
        <w:t xml:space="preserve">McCulloch</w:t>
      </w:r>
      <w:r>
        <w:rPr>
          <w:rStyle w:val="RefAuthor"/>
        </w:rPr>
        <w:t xml:space="preserve"> </w:t>
      </w:r>
      <w:r>
        <w:rPr>
          <w:rStyle w:val="RefGivenName"/>
        </w:rPr>
        <w:t xml:space="preserve">MC</w:t>
      </w:r>
      <w:r>
        <w:rPr>
          <w:shd w:val="clear" w:color="" w:fill=""/>
        </w:rPr>
        <w:t xml:space="preserve">, </w:t>
      </w:r>
      <w:r>
        <w:rPr>
          <w:rStyle w:val="RefSurName"/>
        </w:rPr>
        <w:t xml:space="preserve">Montague</w:t>
      </w:r>
      <w:r>
        <w:rPr>
          <w:rStyle w:val="RefAuthor"/>
        </w:rPr>
        <w:t xml:space="preserve"> </w:t>
      </w:r>
      <w:r>
        <w:rPr>
          <w:rStyle w:val="RefGivenName"/>
        </w:rPr>
        <w:t xml:space="preserve">P</w:t>
      </w:r>
      <w:r>
        <w:rPr>
          <w:shd w:val="clear" w:color="" w:fill=""/>
        </w:rPr>
        <w:t xml:space="preserve">, </w:t>
      </w:r>
      <w:r>
        <w:rPr>
          <w:rStyle w:val="RefSurName"/>
        </w:rPr>
        <w:t xml:space="preserve">Edgar</w:t>
      </w:r>
      <w:r>
        <w:rPr>
          <w:rStyle w:val="RefAuthor"/>
        </w:rPr>
        <w:t xml:space="preserve"> </w:t>
      </w:r>
      <w:r>
        <w:rPr>
          <w:rStyle w:val="RefGivenName"/>
        </w:rPr>
        <w:t xml:space="preserve">JM</w:t>
      </w:r>
      <w:r>
        <w:rPr>
          <w:shd w:val="clear" w:color="" w:fill=""/>
        </w:rPr>
        <w:t xml:space="preserve">, </w:t>
      </w:r>
      <w:r>
        <w:rPr>
          <w:rStyle w:val="RefSurName"/>
        </w:rPr>
        <w:t xml:space="preserve">Kirkham</w:t>
      </w:r>
      <w:r>
        <w:rPr>
          <w:rStyle w:val="RefAuthor"/>
        </w:rPr>
        <w:t xml:space="preserve"> </w:t>
      </w:r>
      <w:r>
        <w:rPr>
          <w:rStyle w:val="RefGivenName"/>
        </w:rPr>
        <w:t xml:space="preserve">D</w:t>
      </w:r>
      <w:r>
        <w:rPr>
          <w:shd w:val="clear" w:color="" w:fill=""/>
        </w:rPr>
        <w:t xml:space="preserve">, </w:t>
      </w:r>
      <w:r>
        <w:rPr>
          <w:rStyle w:val="RefSurName"/>
        </w:rPr>
        <w:t xml:space="preserve">Anderson</w:t>
      </w:r>
      <w:r>
        <w:rPr>
          <w:rStyle w:val="RefAuthor"/>
        </w:rPr>
        <w:t xml:space="preserve"> </w:t>
      </w:r>
      <w:r>
        <w:rPr>
          <w:rStyle w:val="RefGivenName"/>
        </w:rPr>
        <w:t xml:space="preserve">TJ</w:t>
      </w:r>
      <w:r>
        <w:rPr>
          <w:shd w:val="clear" w:color="" w:fill=""/>
        </w:rPr>
        <w:t xml:space="preserve">, </w:t>
      </w:r>
      <w:r>
        <w:rPr>
          <w:rStyle w:val="RefSurName"/>
        </w:rPr>
        <w:t xml:space="preserve">Nave</w:t>
      </w:r>
      <w:r>
        <w:rPr>
          <w:rStyle w:val="RefAuthor"/>
        </w:rPr>
        <w:t xml:space="preserve"> </w:t>
      </w:r>
      <w:r>
        <w:rPr>
          <w:rStyle w:val="RefGivenName"/>
        </w:rPr>
        <w:t xml:space="preserve">KA</w:t>
      </w:r>
      <w:r>
        <w:rPr>
          <w:shd w:val="clear" w:color="" w:fill=""/>
        </w:rPr>
        <w:t xml:space="preserve">, </w:t>
      </w:r>
      <w:r>
        <w:rPr>
          <w:rStyle w:val="RefSurName"/>
        </w:rPr>
        <w:t xml:space="preserve">Griffiths</w:t>
      </w:r>
      <w:r>
        <w:rPr>
          <w:rStyle w:val="RefAuthor"/>
        </w:rPr>
        <w:t xml:space="preserve"> </w:t>
      </w:r>
      <w:r>
        <w:rPr>
          <w:rStyle w:val="RefGivenName"/>
        </w:rPr>
        <w:t xml:space="preserve">IR</w:t>
      </w:r>
      <w:r>
        <w:rPr>
          <w:shd w:val="clear" w:color="" w:fill=""/>
        </w:rPr>
        <w:t xml:space="preserve">, </w:t>
      </w:r>
      <w:r>
        <w:rPr>
          <w:rStyle w:val="RefSurName"/>
        </w:rPr>
        <w:t xml:space="preserve">McLaughlin</w:t>
      </w:r>
      <w:r>
        <w:rPr>
          <w:rStyle w:val="RefAuthor"/>
        </w:rPr>
        <w:t xml:space="preserve"> </w:t>
      </w:r>
      <w:r>
        <w:rPr>
          <w:rStyle w:val="RefGivenName"/>
        </w:rPr>
        <w:t xml:space="preserve">M</w:t>
      </w:r>
      <w:r>
        <w:rPr>
          <w:shd w:val="clear" w:color="" w:fill=""/>
        </w:rPr>
        <w:t xml:space="preserve">. </w:t>
      </w:r>
      <w:r>
        <w:rPr>
          <w:rStyle w:val="RefYear"/>
        </w:rPr>
        <w:t xml:space="preserve">2007</w:t>
      </w:r>
      <w:r>
        <w:rPr>
          <w:shd w:val="clear" w:color="" w:fill=""/>
        </w:rPr>
        <w:t xml:space="preserve">. </w:t>
      </w:r>
      <w:r>
        <w:rPr>
          <w:rStyle w:val="RefArticleTitle"/>
        </w:rPr>
        <w:t xml:space="preserve">PLP overexpression perturbs myelin protein composition and myelination in a mouse model of Pelizaeus-Merzbacher disease</w:t>
      </w:r>
      <w:r>
        <w:rPr>
          <w:shd w:val="clear" w:color="" w:fill=""/>
        </w:rPr>
        <w:t xml:space="preserve">. </w:t>
      </w:r>
      <w:r>
        <w:rPr>
          <w:rStyle w:val=""/>
        </w:rPr>
        <w:t xml:space="preserve">Glia</w:t>
      </w:r>
      <w:r>
        <w:rPr>
          <w:shd w:val="clear" w:color="" w:fill=""/>
        </w:rPr>
        <w:t xml:space="preserve"> </w:t>
      </w:r>
      <w:r>
        <w:rPr>
          <w:rStyle w:val=""/>
        </w:rPr>
        <w:t xml:space="preserve">55</w:t>
      </w:r>
      <w:r>
        <w:rPr>
          <w:shd w:val="clear" w:color="" w:fill=""/>
        </w:rPr>
        <w:t xml:space="preserve">:</w:t>
      </w:r>
      <w:r>
        <w:rPr>
          <w:rStyle w:val="RefFPage"/>
        </w:rPr>
        <w:t xml:space="preserve">341</w:t>
      </w:r>
      <w:r>
        <w:rPr>
          <w:shd w:val="clear" w:color="" w:fill=""/>
        </w:rPr>
        <w:t xml:space="preserve">–</w:t>
      </w:r>
      <w:r>
        <w:rPr>
          <w:rStyle w:val="RefLPage"/>
        </w:rPr>
        <w:t xml:space="preserve">351</w:t>
      </w:r>
      <w:r>
        <w:rPr>
          <w:shd w:val="clear" w:color="" w:fill=""/>
        </w:rPr>
        <w:t xml:space="preserve">.</w:t>
      </w:r>
    </w:p>
    <w:p>
      <w:pPr>
        <w:pStyle w:val="jrnlRefText"/>
      </w:pPr>
      <w:bookmarkStart w:id="63" w:name="R40"/>
      <w:bookmarkEnd w:id="63"/>
      <w:r>
        <w:rPr>
          <w:rStyle w:val="RefSurName"/>
        </w:rPr>
        <w:t xml:space="preserve">Lee</w:t>
      </w:r>
      <w:r>
        <w:rPr>
          <w:rStyle w:val="RefAuthor"/>
        </w:rPr>
        <w:t xml:space="preserve"> </w:t>
      </w:r>
      <w:r>
        <w:rPr>
          <w:rStyle w:val="RefGivenName"/>
        </w:rPr>
        <w:t xml:space="preserve">H</w:t>
      </w:r>
      <w:r>
        <w:rPr>
          <w:shd w:val="clear" w:color="" w:fill=""/>
        </w:rPr>
        <w:t xml:space="preserve">, </w:t>
      </w:r>
      <w:r>
        <w:rPr>
          <w:rStyle w:val="RefSurName"/>
        </w:rPr>
        <w:t xml:space="preserve">Raiker</w:t>
      </w:r>
      <w:r>
        <w:rPr>
          <w:rStyle w:val="RefAuthor"/>
        </w:rPr>
        <w:t xml:space="preserve"> </w:t>
      </w:r>
      <w:r>
        <w:rPr>
          <w:rStyle w:val="RefGivenName"/>
        </w:rPr>
        <w:t xml:space="preserve">SJ</w:t>
      </w:r>
      <w:r>
        <w:rPr>
          <w:shd w:val="clear" w:color="" w:fill=""/>
        </w:rPr>
        <w:t xml:space="preserve">, </w:t>
      </w:r>
      <w:r>
        <w:rPr>
          <w:rStyle w:val="RefSurName"/>
        </w:rPr>
        <w:t xml:space="preserve">Venkatesh</w:t>
      </w:r>
      <w:r>
        <w:rPr>
          <w:rStyle w:val="RefAuthor"/>
        </w:rPr>
        <w:t xml:space="preserve"> </w:t>
      </w:r>
      <w:r>
        <w:rPr>
          <w:rStyle w:val="RefGivenName"/>
        </w:rPr>
        <w:t xml:space="preserve">K</w:t>
      </w:r>
      <w:r>
        <w:rPr>
          <w:shd w:val="clear" w:color="" w:fill=""/>
        </w:rPr>
        <w:t xml:space="preserve">, </w:t>
      </w:r>
      <w:r>
        <w:rPr>
          <w:rStyle w:val="RefSurName"/>
        </w:rPr>
        <w:t xml:space="preserve">Geary</w:t>
      </w:r>
      <w:r>
        <w:rPr>
          <w:rStyle w:val="RefAuthor"/>
        </w:rPr>
        <w:t xml:space="preserve"> </w:t>
      </w:r>
      <w:r>
        <w:rPr>
          <w:rStyle w:val="RefGivenName"/>
        </w:rPr>
        <w:t xml:space="preserve">R</w:t>
      </w:r>
      <w:r>
        <w:rPr>
          <w:shd w:val="clear" w:color="" w:fill=""/>
        </w:rPr>
        <w:t xml:space="preserve">, </w:t>
      </w:r>
      <w:r>
        <w:rPr>
          <w:rStyle w:val="RefSurName"/>
        </w:rPr>
        <w:t xml:space="preserve">Robak</w:t>
      </w:r>
      <w:r>
        <w:rPr>
          <w:rStyle w:val="RefAuthor"/>
        </w:rPr>
        <w:t xml:space="preserve"> </w:t>
      </w:r>
      <w:r>
        <w:rPr>
          <w:rStyle w:val="RefGivenName"/>
        </w:rPr>
        <w:t xml:space="preserve">LA</w:t>
      </w:r>
      <w:r>
        <w:rPr>
          <w:shd w:val="clear" w:color="" w:fill=""/>
        </w:rPr>
        <w:t xml:space="preserve">, </w:t>
      </w:r>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Yeh</w:t>
      </w:r>
      <w:r>
        <w:rPr>
          <w:rStyle w:val="RefAuthor"/>
        </w:rPr>
        <w:t xml:space="preserve"> </w:t>
      </w:r>
      <w:r>
        <w:rPr>
          <w:rStyle w:val="RefGivenName"/>
        </w:rPr>
        <w:t xml:space="preserve">HH</w:t>
      </w:r>
      <w:r>
        <w:rPr>
          <w:shd w:val="clear" w:color="" w:fill=""/>
        </w:rPr>
        <w:t xml:space="preserve">, </w:t>
      </w:r>
      <w:r>
        <w:rPr>
          <w:rStyle w:val="RefSurName"/>
        </w:rPr>
        <w:t xml:space="preserve">Shrager</w:t>
      </w:r>
      <w:r>
        <w:rPr>
          <w:rStyle w:val="RefAuthor"/>
        </w:rPr>
        <w:t xml:space="preserve"> </w:t>
      </w:r>
      <w:r>
        <w:rPr>
          <w:rStyle w:val="RefGivenName"/>
        </w:rPr>
        <w:t xml:space="preserve">P</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Year"/>
        </w:rPr>
        <w:t xml:space="preserve">2008</w:t>
      </w:r>
      <w:r>
        <w:rPr>
          <w:shd w:val="clear" w:color="" w:fill=""/>
        </w:rPr>
        <w:t xml:space="preserve">. </w:t>
      </w:r>
      <w:r>
        <w:rPr>
          <w:rStyle w:val="RefArticleTitle"/>
        </w:rPr>
        <w:t xml:space="preserve">Synaptic function for the Nogo-66 receptor NgR1: regulation of dendritic spine morphology and activity-dependent synaptic strength</w:t>
      </w:r>
      <w:r>
        <w:rPr>
          <w:shd w:val="clear" w:color="" w:fill=""/>
        </w:rPr>
        <w:t xml:space="preserve">. </w:t>
      </w:r>
      <w:r>
        <w:rPr>
          <w:rStyle w:val=""/>
        </w:rPr>
        <w:t xml:space="preserve">The Journal of Neuroscience</w:t>
      </w:r>
      <w:r>
        <w:rPr>
          <w:shd w:val="clear" w:color="" w:fill=""/>
        </w:rPr>
        <w:t xml:space="preserve"> </w:t>
      </w:r>
      <w:r>
        <w:rPr>
          <w:rStyle w:val=""/>
        </w:rPr>
        <w:t xml:space="preserve">28</w:t>
      </w:r>
      <w:r>
        <w:rPr>
          <w:shd w:val="clear" w:color="" w:fill=""/>
        </w:rPr>
        <w:t xml:space="preserve">:</w:t>
      </w:r>
      <w:r>
        <w:rPr>
          <w:rStyle w:val="RefFPage"/>
        </w:rPr>
        <w:t xml:space="preserve">2753</w:t>
      </w:r>
      <w:r>
        <w:rPr>
          <w:shd w:val="clear" w:color="" w:fill=""/>
        </w:rPr>
        <w:t xml:space="preserve">–</w:t>
      </w:r>
      <w:r>
        <w:rPr>
          <w:rStyle w:val="RefLPage"/>
        </w:rPr>
        <w:t xml:space="preserve">2765</w:t>
      </w:r>
      <w:r>
        <w:rPr>
          <w:shd w:val="clear" w:color="" w:fill=""/>
        </w:rPr>
        <w:t xml:space="preserve">.</w:t>
      </w:r>
    </w:p>
    <w:p>
      <w:pPr>
        <w:pStyle w:val="jrnlRefText"/>
      </w:pPr>
      <w:bookmarkStart w:id="64" w:name="R41"/>
      <w:bookmarkEnd w:id="64"/>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Year"/>
        </w:rPr>
        <w:t xml:space="preserve">2014</w:t>
      </w:r>
      <w:r>
        <w:rPr>
          <w:shd w:val="clear" w:color="" w:fill=""/>
        </w:rPr>
        <w:t xml:space="preserve">. </w:t>
      </w:r>
      <w:r>
        <w:rPr>
          <w:rStyle w:val="RefArticleTitle"/>
        </w:rPr>
        <w:t xml:space="preserve">Mouse models of PI(3,5)P2 deficiency with impaired lysosome function</w:t>
      </w:r>
      <w:r>
        <w:rPr>
          <w:shd w:val="clear" w:color="" w:fill=""/>
        </w:rPr>
        <w:t xml:space="preserve">. </w:t>
      </w:r>
      <w:r>
        <w:rPr>
          <w:rStyle w:val=""/>
        </w:rPr>
        <w:t xml:space="preserve">Methods in Enzymology</w:t>
      </w:r>
      <w:r>
        <w:rPr>
          <w:shd w:val="clear" w:color="" w:fill=""/>
        </w:rPr>
        <w:t xml:space="preserve"> </w:t>
      </w:r>
      <w:r>
        <w:rPr>
          <w:rStyle w:val=""/>
        </w:rPr>
        <w:t xml:space="preserve">534</w:t>
      </w:r>
      <w:r>
        <w:rPr>
          <w:shd w:val="clear" w:color="" w:fill=""/>
        </w:rPr>
        <w:t xml:space="preserve">:</w:t>
      </w:r>
      <w:r>
        <w:rPr>
          <w:rStyle w:val="RefFPage"/>
        </w:rPr>
        <w:t xml:space="preserve">245</w:t>
      </w:r>
      <w:r>
        <w:rPr>
          <w:shd w:val="clear" w:color="" w:fill=""/>
        </w:rPr>
        <w:t xml:space="preserve">–</w:t>
      </w:r>
      <w:r>
        <w:rPr>
          <w:rStyle w:val="RefLPage"/>
        </w:rPr>
        <w:t xml:space="preserve">260</w:t>
      </w:r>
      <w:r>
        <w:rPr>
          <w:shd w:val="clear" w:color="" w:fill=""/>
        </w:rPr>
        <w:t xml:space="preserve">.</w:t>
      </w:r>
    </w:p>
    <w:p>
      <w:pPr>
        <w:pStyle w:val="jrnlRefText"/>
      </w:pPr>
      <w:bookmarkStart w:id="65" w:name="R42"/>
      <w:bookmarkEnd w:id="65"/>
      <w:r>
        <w:rPr>
          <w:rStyle w:val="RefSurName"/>
        </w:rPr>
        <w:t xml:space="preserve">Maier</w:t>
      </w:r>
      <w:r>
        <w:rPr>
          <w:rStyle w:val="RefAuthor"/>
        </w:rPr>
        <w:t xml:space="preserve"> </w:t>
      </w:r>
      <w:r>
        <w:rPr>
          <w:rStyle w:val="RefGivenName"/>
        </w:rPr>
        <w:t xml:space="preserve">O</w:t>
      </w:r>
      <w:r>
        <w:rPr>
          <w:shd w:val="clear" w:color="" w:fill=""/>
        </w:rPr>
        <w:t xml:space="preserve">, </w:t>
      </w:r>
      <w:r>
        <w:rPr>
          <w:rStyle w:val="RefSurName"/>
        </w:rPr>
        <w:t xml:space="preserve">Hoekstra</w:t>
      </w:r>
      <w:r>
        <w:rPr>
          <w:rStyle w:val="RefAuthor"/>
        </w:rPr>
        <w:t xml:space="preserve"> </w:t>
      </w:r>
      <w:r>
        <w:rPr>
          <w:rStyle w:val="RefGivenName"/>
        </w:rPr>
        <w:t xml:space="preserve">D</w:t>
      </w:r>
      <w:r>
        <w:rPr>
          <w:shd w:val="clear" w:color="" w:fill=""/>
        </w:rPr>
        <w:t xml:space="preserve">, </w:t>
      </w:r>
      <w:r>
        <w:rPr>
          <w:rStyle w:val="RefSurName"/>
        </w:rPr>
        <w:t xml:space="preserve">Baron</w:t>
      </w:r>
      <w:r>
        <w:rPr>
          <w:rStyle w:val="RefAuthor"/>
        </w:rPr>
        <w:t xml:space="preserve"> </w:t>
      </w:r>
      <w:r>
        <w:rPr>
          <w:rStyle w:val="RefGivenName"/>
        </w:rPr>
        <w:t xml:space="preserve">W</w:t>
      </w:r>
      <w:r>
        <w:rPr>
          <w:shd w:val="clear" w:color="" w:fill=""/>
        </w:rPr>
        <w:t xml:space="preserve">. </w:t>
      </w:r>
      <w:r>
        <w:rPr>
          <w:rStyle w:val="RefYear"/>
        </w:rPr>
        <w:t xml:space="preserve">2008</w:t>
      </w:r>
      <w:r>
        <w:rPr>
          <w:shd w:val="clear" w:color="" w:fill=""/>
        </w:rPr>
        <w:t xml:space="preserve">. </w:t>
      </w:r>
      <w:r>
        <w:rPr>
          <w:rStyle w:val="RefArticleTitle"/>
        </w:rPr>
        <w:t xml:space="preserve">Polarity development in oligodendrocytes: sorting and trafficking of myelin components</w:t>
      </w:r>
      <w:r>
        <w:rPr>
          <w:shd w:val="clear" w:color="" w:fill=""/>
        </w:rPr>
        <w:t xml:space="preserve">. </w:t>
      </w:r>
      <w:r>
        <w:rPr>
          <w:rStyle w:val=""/>
        </w:rPr>
        <w:t xml:space="preserve">Journal of Molecular Neuroscience</w:t>
      </w:r>
      <w:r>
        <w:rPr>
          <w:shd w:val="clear" w:color="" w:fill=""/>
        </w:rPr>
        <w:t xml:space="preserve"> </w:t>
      </w:r>
      <w:r>
        <w:rPr>
          <w:rStyle w:val=""/>
        </w:rPr>
        <w:t xml:space="preserve">35</w:t>
      </w:r>
      <w:r>
        <w:rPr>
          <w:shd w:val="clear" w:color="" w:fill=""/>
        </w:rPr>
        <w:t xml:space="preserve">:</w:t>
      </w:r>
      <w:r>
        <w:rPr>
          <w:rStyle w:val="RefFPage"/>
        </w:rPr>
        <w:t xml:space="preserve">35</w:t>
      </w:r>
      <w:r>
        <w:rPr>
          <w:shd w:val="clear" w:color="" w:fill=""/>
        </w:rPr>
        <w:t xml:space="preserve">–</w:t>
      </w:r>
      <w:r>
        <w:rPr>
          <w:rStyle w:val="RefLPage"/>
        </w:rPr>
        <w:t xml:space="preserve">53</w:t>
      </w:r>
      <w:r>
        <w:rPr>
          <w:shd w:val="clear" w:color="" w:fill=""/>
        </w:rPr>
        <w:t xml:space="preserve">.</w:t>
      </w:r>
    </w:p>
    <w:p>
      <w:pPr>
        <w:pStyle w:val="jrnlRefText"/>
      </w:pPr>
      <w:bookmarkStart w:id="66" w:name="R43"/>
      <w:bookmarkEnd w:id="66"/>
      <w:r>
        <w:rPr>
          <w:rStyle w:val="RefSurName"/>
        </w:rPr>
        <w:t xml:space="preserve">Makinodan</w:t>
      </w:r>
      <w:r>
        <w:rPr>
          <w:rStyle w:val="RefAuthor"/>
        </w:rPr>
        <w:t xml:space="preserve"> </w:t>
      </w:r>
      <w:r>
        <w:rPr>
          <w:rStyle w:val="RefGivenName"/>
        </w:rPr>
        <w:t xml:space="preserve">M</w:t>
      </w:r>
      <w:r>
        <w:rPr>
          <w:shd w:val="clear" w:color="" w:fill=""/>
        </w:rPr>
        <w:t xml:space="preserve">, </w:t>
      </w:r>
      <w:r>
        <w:rPr>
          <w:rStyle w:val="RefSurName"/>
        </w:rPr>
        <w:t xml:space="preserve">Rosen</w:t>
      </w:r>
      <w:r>
        <w:rPr>
          <w:rStyle w:val="RefAuthor"/>
        </w:rPr>
        <w:t xml:space="preserve"> </w:t>
      </w:r>
      <w:r>
        <w:rPr>
          <w:rStyle w:val="RefGivenName"/>
        </w:rPr>
        <w:t xml:space="preserve">KM</w:t>
      </w:r>
      <w:r>
        <w:rPr>
          <w:shd w:val="clear" w:color="" w:fill=""/>
        </w:rPr>
        <w:t xml:space="preserve">, </w:t>
      </w:r>
      <w:r>
        <w:rPr>
          <w:rStyle w:val="RefSurName"/>
        </w:rPr>
        <w:t xml:space="preserve">Ito</w:t>
      </w:r>
      <w:r>
        <w:rPr>
          <w:rStyle w:val="RefAuthor"/>
        </w:rPr>
        <w:t xml:space="preserve"> </w:t>
      </w:r>
      <w:r>
        <w:rPr>
          <w:rStyle w:val="RefGivenName"/>
        </w:rPr>
        <w:t xml:space="preserve">S</w:t>
      </w:r>
      <w:r>
        <w:rPr>
          <w:shd w:val="clear" w:color="" w:fill=""/>
        </w:rPr>
        <w:t xml:space="preserve">, </w:t>
      </w:r>
      <w:r>
        <w:rPr>
          <w:rStyle w:val="RefSurName"/>
        </w:rPr>
        <w:t xml:space="preserve">Corfas</w:t>
      </w:r>
      <w:r>
        <w:rPr>
          <w:rStyle w:val="RefAuthor"/>
        </w:rPr>
        <w:t xml:space="preserve"> </w:t>
      </w:r>
      <w:r>
        <w:rPr>
          <w:rStyle w:val="RefGivenName"/>
        </w:rPr>
        <w:t xml:space="preserve">G</w:t>
      </w:r>
      <w:r>
        <w:rPr>
          <w:shd w:val="clear" w:color="" w:fill=""/>
        </w:rPr>
        <w:t xml:space="preserve">. </w:t>
      </w:r>
      <w:r>
        <w:rPr>
          <w:rStyle w:val="RefYear"/>
        </w:rPr>
        <w:t xml:space="preserve">2012</w:t>
      </w:r>
      <w:r>
        <w:rPr>
          <w:shd w:val="clear" w:color="" w:fill=""/>
        </w:rPr>
        <w:t xml:space="preserve">. </w:t>
      </w:r>
      <w:r>
        <w:rPr>
          <w:rStyle w:val="RefArticleTitle"/>
        </w:rPr>
        <w:t xml:space="preserve">A critical period for social experience-dependent oligodendrocyte maturation and myelination</w:t>
      </w:r>
      <w:r>
        <w:rPr>
          <w:shd w:val="clear" w:color="" w:fill=""/>
        </w:rPr>
        <w:t xml:space="preserve">. </w:t>
      </w:r>
      <w:r>
        <w:rPr>
          <w:rStyle w:val=""/>
        </w:rPr>
        <w:t xml:space="preserve">Science</w:t>
      </w:r>
      <w:r>
        <w:rPr>
          <w:shd w:val="clear" w:color="" w:fill=""/>
        </w:rPr>
        <w:t xml:space="preserve"> </w:t>
      </w:r>
      <w:r>
        <w:rPr>
          <w:rStyle w:val=""/>
        </w:rPr>
        <w:t xml:space="preserve">337</w:t>
      </w:r>
      <w:r>
        <w:rPr>
          <w:shd w:val="clear" w:color="" w:fill=""/>
        </w:rPr>
        <w:t xml:space="preserve">:</w:t>
      </w:r>
      <w:r>
        <w:rPr>
          <w:rStyle w:val="RefFPage"/>
        </w:rPr>
        <w:t xml:space="preserve">1357</w:t>
      </w:r>
      <w:r>
        <w:rPr>
          <w:shd w:val="clear" w:color="" w:fill=""/>
        </w:rPr>
        <w:t xml:space="preserve">–</w:t>
      </w:r>
      <w:r>
        <w:rPr>
          <w:rStyle w:val="RefLPage"/>
        </w:rPr>
        <w:t xml:space="preserve">1360</w:t>
      </w:r>
      <w:r>
        <w:rPr>
          <w:shd w:val="clear" w:color="" w:fill=""/>
        </w:rPr>
        <w:t xml:space="preserve">.</w:t>
      </w:r>
    </w:p>
    <w:p>
      <w:pPr>
        <w:pStyle w:val="jrnlRefText"/>
      </w:pPr>
      <w:bookmarkStart w:id="67" w:name="R44"/>
      <w:bookmarkEnd w:id="67"/>
      <w:r>
        <w:rPr>
          <w:rStyle w:val="RefSurName"/>
        </w:rPr>
        <w:t xml:space="preserve">Marinelli</w:t>
      </w:r>
      <w:r>
        <w:rPr>
          <w:rStyle w:val="RefAuthor"/>
        </w:rPr>
        <w:t xml:space="preserve"> </w:t>
      </w:r>
      <w:r>
        <w:rPr>
          <w:rStyle w:val="RefGivenName"/>
        </w:rPr>
        <w:t xml:space="preserve">C</w:t>
      </w:r>
      <w:r>
        <w:rPr>
          <w:shd w:val="clear" w:color="" w:fill=""/>
        </w:rPr>
        <w:t xml:space="preserve">, </w:t>
      </w:r>
      <w:r>
        <w:rPr>
          <w:rStyle w:val="RefSurName"/>
        </w:rPr>
        <w:t xml:space="preserve">Bertalot</w:t>
      </w:r>
      <w:r>
        <w:rPr>
          <w:rStyle w:val="RefAuthor"/>
        </w:rPr>
        <w:t xml:space="preserve"> </w:t>
      </w:r>
      <w:r>
        <w:rPr>
          <w:rStyle w:val="RefGivenName"/>
        </w:rPr>
        <w:t xml:space="preserve">T</w:t>
      </w:r>
      <w:r>
        <w:rPr>
          <w:shd w:val="clear" w:color="" w:fill=""/>
        </w:rPr>
        <w:t xml:space="preserve">, </w:t>
      </w:r>
      <w:r>
        <w:rPr>
          <w:rStyle w:val="RefSurName"/>
        </w:rPr>
        <w:t xml:space="preserve">Zusso</w:t>
      </w:r>
      <w:r>
        <w:rPr>
          <w:rStyle w:val="RefAuthor"/>
        </w:rPr>
        <w:t xml:space="preserve"> </w:t>
      </w:r>
      <w:r>
        <w:rPr>
          <w:rStyle w:val="RefGivenName"/>
        </w:rPr>
        <w:t xml:space="preserve">M</w:t>
      </w:r>
      <w:r>
        <w:rPr>
          <w:shd w:val="clear" w:color="" w:fill=""/>
        </w:rPr>
        <w:t xml:space="preserve">, </w:t>
      </w:r>
      <w:r>
        <w:rPr>
          <w:rStyle w:val="RefSurName"/>
        </w:rPr>
        <w:t xml:space="preserve">Skaper</w:t>
      </w:r>
      <w:r>
        <w:rPr>
          <w:rStyle w:val="RefAuthor"/>
        </w:rPr>
        <w:t xml:space="preserve"> </w:t>
      </w:r>
      <w:r>
        <w:rPr>
          <w:rStyle w:val="RefGivenName"/>
        </w:rPr>
        <w:t xml:space="preserve">SD</w:t>
      </w:r>
      <w:r>
        <w:rPr>
          <w:shd w:val="clear" w:color="" w:fill=""/>
        </w:rPr>
        <w:t xml:space="preserve">, </w:t>
      </w:r>
      <w:r>
        <w:rPr>
          <w:rStyle w:val="RefSurName"/>
        </w:rPr>
        <w:t xml:space="preserve">Giusti</w:t>
      </w:r>
      <w:r>
        <w:rPr>
          <w:rStyle w:val="RefAuthor"/>
        </w:rPr>
        <w:t xml:space="preserve"> </w:t>
      </w:r>
      <w:r>
        <w:rPr>
          <w:rStyle w:val="RefGivenName"/>
        </w:rPr>
        <w:t xml:space="preserve">P</w:t>
      </w:r>
      <w:r>
        <w:rPr>
          <w:shd w:val="clear" w:color="" w:fill=""/>
        </w:rPr>
        <w:t xml:space="preserve">. </w:t>
      </w:r>
      <w:r>
        <w:rPr>
          <w:rStyle w:val="RefYear"/>
        </w:rPr>
        <w:t xml:space="preserve">2016</w:t>
      </w:r>
      <w:r>
        <w:rPr>
          <w:shd w:val="clear" w:color="" w:fill=""/>
        </w:rPr>
        <w:t xml:space="preserve">. </w:t>
      </w:r>
      <w:r>
        <w:rPr>
          <w:rStyle w:val="RefArticleTitle"/>
        </w:rPr>
        <w:t xml:space="preserve">Systematic Review of Pharmacological Properties of the Oligodendrocyte Lineage</w:t>
      </w:r>
      <w:r>
        <w:rPr>
          <w:shd w:val="clear" w:color="" w:fill=""/>
        </w:rPr>
        <w:t xml:space="preserve">. </w:t>
      </w:r>
      <w:r>
        <w:rPr>
          <w:rStyle w:val=""/>
        </w:rPr>
        <w:t xml:space="preserve">Frontiers in Cellular Neuroscience</w:t>
      </w:r>
      <w:r>
        <w:rPr>
          <w:shd w:val="clear" w:color="" w:fill=""/>
        </w:rPr>
        <w:t xml:space="preserve"> </w:t>
      </w:r>
      <w:r>
        <w:rPr>
          <w:rStyle w:val=""/>
        </w:rPr>
        <w:t xml:space="preserve">10</w:t>
      </w:r>
      <w:r>
        <w:rPr>
          <w:shd w:val="clear" w:color="" w:fill=""/>
        </w:rPr>
        <w:t xml:space="preserve">:</w:t>
      </w:r>
      <w:r>
        <w:rPr>
          <w:rStyle w:val="RefFPage"/>
        </w:rPr>
        <w:t xml:space="preserve">27</w:t>
      </w:r>
      <w:r>
        <w:rPr>
          <w:shd w:val="clear" w:color="" w:fill=""/>
        </w:rPr>
        <w:t xml:space="preserve">.</w:t>
      </w:r>
    </w:p>
    <w:p>
      <w:pPr>
        <w:pStyle w:val="jrnlRefText"/>
      </w:pPr>
      <w:bookmarkStart w:id="68" w:name="R45"/>
      <w:bookmarkEnd w:id="68"/>
      <w:r>
        <w:rPr>
          <w:rStyle w:val="RefSurName"/>
        </w:rPr>
        <w:t xml:space="preserve">Masaki</w:t>
      </w:r>
      <w:r>
        <w:rPr>
          <w:rStyle w:val="RefAuthor"/>
        </w:rPr>
        <w:t xml:space="preserve"> </w:t>
      </w:r>
      <w:r>
        <w:rPr>
          <w:rStyle w:val="RefGivenName"/>
        </w:rPr>
        <w:t xml:space="preserve">T</w:t>
      </w:r>
      <w:r>
        <w:rPr>
          <w:shd w:val="clear" w:color="" w:fill=""/>
        </w:rPr>
        <w:t xml:space="preserve">. </w:t>
      </w:r>
      <w:r>
        <w:rPr>
          <w:rStyle w:val="RefYear"/>
        </w:rPr>
        <w:t xml:space="preserve">2012</w:t>
      </w:r>
      <w:r>
        <w:rPr>
          <w:shd w:val="clear" w:color="" w:fill=""/>
        </w:rPr>
        <w:t xml:space="preserve">. </w:t>
      </w:r>
      <w:r>
        <w:rPr>
          <w:rStyle w:val="RefArticleTitle"/>
        </w:rPr>
        <w:t xml:space="preserve">Polarization and myelination in myelinating glia</w:t>
      </w:r>
      <w:r>
        <w:rPr>
          <w:shd w:val="clear" w:color="" w:fill=""/>
        </w:rPr>
        <w:t xml:space="preserve">. </w:t>
      </w:r>
      <w:r>
        <w:rPr>
          <w:rStyle w:val=""/>
        </w:rPr>
        <w:t xml:space="preserve">ISRN Neurology</w:t>
      </w:r>
      <w:r>
        <w:rPr>
          <w:shd w:val="clear" w:color="" w:fill=""/>
        </w:rPr>
        <w:t xml:space="preserve"> </w:t>
      </w:r>
      <w:r>
        <w:rPr>
          <w:rStyle w:val=""/>
        </w:rPr>
        <w:t xml:space="preserve">2012</w:t>
      </w:r>
      <w:r>
        <w:rPr>
          <w:shd w:val="clear" w:color="" w:fill=""/>
        </w:rPr>
        <w:t xml:space="preserve">:</w:t>
      </w:r>
      <w:r>
        <w:rPr>
          <w:rStyle w:val="RefFPage"/>
        </w:rPr>
        <w:t xml:space="preserve">769412</w:t>
      </w:r>
      <w:r>
        <w:rPr>
          <w:shd w:val="clear" w:color="" w:fill=""/>
        </w:rPr>
        <w:t xml:space="preserve">.</w:t>
      </w:r>
    </w:p>
    <w:p>
      <w:pPr>
        <w:pStyle w:val="jrnlRefText"/>
      </w:pPr>
      <w:bookmarkStart w:id="69" w:name="R46"/>
      <w:bookmarkEnd w:id="69"/>
      <w:r>
        <w:rPr>
          <w:rStyle w:val="RefSurName"/>
        </w:rPr>
        <w:t xml:space="preserve">Mayinger</w:t>
      </w:r>
      <w:r>
        <w:rPr>
          <w:rStyle w:val="RefAuthor"/>
        </w:rPr>
        <w:t xml:space="preserve"> </w:t>
      </w:r>
      <w:r>
        <w:rPr>
          <w:rStyle w:val="RefGivenName"/>
        </w:rPr>
        <w:t xml:space="preserve">P</w:t>
      </w:r>
      <w:r>
        <w:rPr>
          <w:shd w:val="clear" w:color="" w:fill=""/>
        </w:rPr>
        <w:t xml:space="preserve">. </w:t>
      </w:r>
      <w:r>
        <w:rPr>
          <w:rStyle w:val="RefYear"/>
        </w:rPr>
        <w:t xml:space="preserve">2012</w:t>
      </w:r>
      <w:r>
        <w:rPr>
          <w:shd w:val="clear" w:color="" w:fill=""/>
        </w:rPr>
        <w:t xml:space="preserve">. </w:t>
      </w:r>
      <w:r>
        <w:rPr>
          <w:rStyle w:val="RefArticleTitle"/>
        </w:rPr>
        <w:t xml:space="preserve">Phosphoinositides and vesicular membrane traffic</w:t>
      </w:r>
      <w:r>
        <w:rPr>
          <w:shd w:val="clear" w:color="" w:fill=""/>
        </w:rPr>
        <w:t xml:space="preserve">. </w:t>
      </w:r>
      <w:r>
        <w:rPr>
          <w:rStyle w:val=""/>
        </w:rPr>
        <w:t xml:space="preserve">Biochimica Et Biophysica Acta</w:t>
      </w:r>
      <w:r>
        <w:rPr>
          <w:shd w:val="clear" w:color="" w:fill=""/>
        </w:rPr>
        <w:t xml:space="preserve"> </w:t>
      </w:r>
      <w:r>
        <w:rPr>
          <w:rStyle w:val=""/>
        </w:rPr>
        <w:t xml:space="preserve">1821</w:t>
      </w:r>
      <w:r>
        <w:rPr>
          <w:shd w:val="clear" w:color="" w:fill=""/>
        </w:rPr>
        <w:t xml:space="preserve">:</w:t>
      </w:r>
      <w:r>
        <w:rPr>
          <w:rStyle w:val="RefFPage"/>
        </w:rPr>
        <w:t xml:space="preserve">1104</w:t>
      </w:r>
      <w:r>
        <w:rPr>
          <w:shd w:val="clear" w:color="" w:fill=""/>
        </w:rPr>
        <w:t xml:space="preserve">–</w:t>
      </w:r>
      <w:r>
        <w:rPr>
          <w:rStyle w:val="RefLPage"/>
        </w:rPr>
        <w:t xml:space="preserve">1113</w:t>
      </w:r>
      <w:r>
        <w:rPr>
          <w:shd w:val="clear" w:color="" w:fill=""/>
        </w:rPr>
        <w:t xml:space="preserve">.</w:t>
      </w:r>
    </w:p>
    <w:p>
      <w:pPr>
        <w:pStyle w:val="jrnlRefText"/>
      </w:pPr>
      <w:bookmarkStart w:id="70" w:name="R47"/>
      <w:bookmarkEnd w:id="70"/>
      <w:r>
        <w:rPr>
          <w:rStyle w:val="RefSurName"/>
        </w:rPr>
        <w:t xml:space="preserve">McCartney</w:t>
      </w:r>
      <w:r>
        <w:rPr>
          <w:rStyle w:val="RefAuthor"/>
        </w:rPr>
        <w:t xml:space="preserve"> </w:t>
      </w:r>
      <w:r>
        <w:rPr>
          <w:rStyle w:val="RefGivenName"/>
        </w:rPr>
        <w:t xml:space="preserve">AJ</w:t>
      </w:r>
      <w:r>
        <w:rPr>
          <w:shd w:val="clear" w:color="" w:fill=""/>
        </w:rPr>
        <w:t xml:space="preserve">, </w:t>
      </w:r>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Weisman</w:t>
      </w:r>
      <w:r>
        <w:rPr>
          <w:rStyle w:val="RefAuthor"/>
        </w:rPr>
        <w:t xml:space="preserve"> </w:t>
      </w:r>
      <w:r>
        <w:rPr>
          <w:rStyle w:val="RefGivenName"/>
        </w:rPr>
        <w:t xml:space="preserve">LS</w:t>
      </w:r>
      <w:r>
        <w:rPr>
          <w:shd w:val="clear" w:color="" w:fill=""/>
        </w:rPr>
        <w:t xml:space="preserve">. </w:t>
      </w:r>
      <w:r>
        <w:rPr>
          <w:rStyle w:val="RefYear"/>
        </w:rPr>
        <w:t xml:space="preserve">2014</w:t>
      </w:r>
      <w:r>
        <w:rPr>
          <w:shd w:val="clear" w:color="" w:fill=""/>
        </w:rPr>
        <w:t xml:space="preserve">. </w:t>
      </w:r>
      <w:r>
        <w:rPr>
          <w:rStyle w:val="RefArticleTitle"/>
        </w:rPr>
        <w:t xml:space="preserve">Phosphatidylinositol 3,5-bisphosphate: low abundance, high significance</w:t>
      </w:r>
      <w:r>
        <w:rPr>
          <w:shd w:val="clear" w:color="" w:fill=""/>
        </w:rPr>
        <w:t xml:space="preserve">. </w:t>
      </w:r>
      <w:r>
        <w:rPr>
          <w:rStyle w:val=""/>
        </w:rPr>
        <w:t xml:space="preserve">BioEssays</w:t>
      </w:r>
      <w:r>
        <w:rPr>
          <w:shd w:val="clear" w:color="" w:fill=""/>
        </w:rPr>
        <w:t xml:space="preserve"> </w:t>
      </w:r>
      <w:r>
        <w:rPr>
          <w:rStyle w:val=""/>
        </w:rPr>
        <w:t xml:space="preserve">36</w:t>
      </w:r>
      <w:r>
        <w:rPr>
          <w:shd w:val="clear" w:color="" w:fill=""/>
        </w:rPr>
        <w:t xml:space="preserve">:</w:t>
      </w:r>
      <w:r>
        <w:rPr>
          <w:rStyle w:val="RefFPage"/>
        </w:rPr>
        <w:t xml:space="preserve">52</w:t>
      </w:r>
      <w:r>
        <w:rPr>
          <w:shd w:val="clear" w:color="" w:fill=""/>
        </w:rPr>
        <w:t xml:space="preserve">–</w:t>
      </w:r>
      <w:r>
        <w:rPr>
          <w:rStyle w:val="RefLPage"/>
        </w:rPr>
        <w:t xml:space="preserve">64</w:t>
      </w:r>
      <w:r>
        <w:rPr>
          <w:shd w:val="clear" w:color="" w:fill=""/>
        </w:rPr>
        <w:t xml:space="preserve">.</w:t>
      </w:r>
    </w:p>
    <w:p>
      <w:pPr>
        <w:pStyle w:val="jrnlRefText"/>
      </w:pPr>
      <w:bookmarkStart w:id="71" w:name="R48"/>
      <w:bookmarkEnd w:id="71"/>
      <w:r>
        <w:rPr>
          <w:rStyle w:val="RefSurName"/>
        </w:rPr>
        <w:t xml:space="preserve">Mizuguchi</w:t>
      </w:r>
      <w:r>
        <w:rPr>
          <w:rStyle w:val="RefAuthor"/>
        </w:rPr>
        <w:t xml:space="preserve"> </w:t>
      </w:r>
      <w:r>
        <w:rPr>
          <w:rStyle w:val="RefGivenName"/>
        </w:rPr>
        <w:t xml:space="preserve">R</w:t>
      </w:r>
      <w:r>
        <w:rPr>
          <w:shd w:val="clear" w:color="" w:fill=""/>
        </w:rPr>
        <w:t xml:space="preserve">, </w:t>
      </w:r>
      <w:r>
        <w:rPr>
          <w:rStyle w:val="RefSurName"/>
        </w:rPr>
        <w:t xml:space="preserve">Sugimori</w:t>
      </w:r>
      <w:r>
        <w:rPr>
          <w:rStyle w:val="RefAuthor"/>
        </w:rPr>
        <w:t xml:space="preserve"> </w:t>
      </w:r>
      <w:r>
        <w:rPr>
          <w:rStyle w:val="RefGivenName"/>
        </w:rPr>
        <w:t xml:space="preserve">M</w:t>
      </w:r>
      <w:r>
        <w:rPr>
          <w:shd w:val="clear" w:color="" w:fill=""/>
        </w:rPr>
        <w:t xml:space="preserve">, </w:t>
      </w:r>
      <w:r>
        <w:rPr>
          <w:rStyle w:val="RefSurName"/>
        </w:rPr>
        <w:t xml:space="preserve">Takebayashi</w:t>
      </w:r>
      <w:r>
        <w:rPr>
          <w:rStyle w:val="RefAuthor"/>
        </w:rPr>
        <w:t xml:space="preserve"> </w:t>
      </w:r>
      <w:r>
        <w:rPr>
          <w:rStyle w:val="RefGivenName"/>
        </w:rPr>
        <w:t xml:space="preserve">H</w:t>
      </w:r>
      <w:r>
        <w:rPr>
          <w:shd w:val="clear" w:color="" w:fill=""/>
        </w:rPr>
        <w:t xml:space="preserve">, </w:t>
      </w:r>
      <w:r>
        <w:rPr>
          <w:rStyle w:val="RefSurName"/>
        </w:rPr>
        <w:t xml:space="preserve">Kosako</w:t>
      </w:r>
      <w:r>
        <w:rPr>
          <w:rStyle w:val="RefAuthor"/>
        </w:rPr>
        <w:t xml:space="preserve"> </w:t>
      </w:r>
      <w:r>
        <w:rPr>
          <w:rStyle w:val="RefGivenName"/>
        </w:rPr>
        <w:t xml:space="preserve">H</w:t>
      </w:r>
      <w:r>
        <w:rPr>
          <w:shd w:val="clear" w:color="" w:fill=""/>
        </w:rPr>
        <w:t xml:space="preserve">, </w:t>
      </w:r>
      <w:r>
        <w:rPr>
          <w:rStyle w:val="RefSurName"/>
        </w:rPr>
        <w:t xml:space="preserve">Nagao</w:t>
      </w:r>
      <w:r>
        <w:rPr>
          <w:rStyle w:val="RefAuthor"/>
        </w:rPr>
        <w:t xml:space="preserve"> </w:t>
      </w:r>
      <w:r>
        <w:rPr>
          <w:rStyle w:val="RefGivenName"/>
        </w:rPr>
        <w:t xml:space="preserve">M</w:t>
      </w:r>
      <w:r>
        <w:rPr>
          <w:shd w:val="clear" w:color="" w:fill=""/>
        </w:rPr>
        <w:t xml:space="preserve">, </w:t>
      </w:r>
      <w:r>
        <w:rPr>
          <w:rStyle w:val="RefSurName"/>
        </w:rPr>
        <w:t xml:space="preserve">Yoshida</w:t>
      </w:r>
      <w:r>
        <w:rPr>
          <w:rStyle w:val="RefAuthor"/>
        </w:rPr>
        <w:t xml:space="preserve"> </w:t>
      </w:r>
      <w:r>
        <w:rPr>
          <w:rStyle w:val="RefGivenName"/>
        </w:rPr>
        <w:t xml:space="preserve">S</w:t>
      </w:r>
      <w:r>
        <w:rPr>
          <w:shd w:val="clear" w:color="" w:fill=""/>
        </w:rPr>
        <w:t xml:space="preserve">, </w:t>
      </w:r>
      <w:r>
        <w:rPr>
          <w:rStyle w:val="RefSurName"/>
        </w:rPr>
        <w:t xml:space="preserve">Nabeshima</w:t>
      </w:r>
      <w:r>
        <w:rPr>
          <w:rStyle w:val="RefAuthor"/>
        </w:rPr>
        <w:t xml:space="preserve"> </w:t>
      </w:r>
      <w:r>
        <w:rPr>
          <w:rStyle w:val="RefGivenName"/>
        </w:rPr>
        <w:t xml:space="preserve">Y</w:t>
      </w:r>
      <w:r>
        <w:rPr>
          <w:shd w:val="clear" w:color="" w:fill=""/>
        </w:rPr>
        <w:t xml:space="preserve">, </w:t>
      </w:r>
      <w:r>
        <w:rPr>
          <w:rStyle w:val="RefSurName"/>
        </w:rPr>
        <w:t xml:space="preserve">Shimamura</w:t>
      </w:r>
      <w:r>
        <w:rPr>
          <w:rStyle w:val="RefAuthor"/>
        </w:rPr>
        <w:t xml:space="preserve"> </w:t>
      </w:r>
      <w:r>
        <w:rPr>
          <w:rStyle w:val="RefGivenName"/>
        </w:rPr>
        <w:t xml:space="preserve">K</w:t>
      </w:r>
      <w:r>
        <w:rPr>
          <w:shd w:val="clear" w:color="" w:fill=""/>
        </w:rPr>
        <w:t xml:space="preserve">, </w:t>
      </w:r>
      <w:r>
        <w:rPr>
          <w:rStyle w:val="RefSurName"/>
        </w:rPr>
        <w:t xml:space="preserve">Nakafuku</w:t>
      </w:r>
      <w:r>
        <w:rPr>
          <w:rStyle w:val="RefAuthor"/>
        </w:rPr>
        <w:t xml:space="preserve"> </w:t>
      </w:r>
      <w:r>
        <w:rPr>
          <w:rStyle w:val="RefGivenName"/>
        </w:rPr>
        <w:t xml:space="preserve">M</w:t>
      </w:r>
      <w:r>
        <w:rPr>
          <w:shd w:val="clear" w:color="" w:fill=""/>
        </w:rPr>
        <w:t xml:space="preserve">. </w:t>
      </w:r>
      <w:r>
        <w:rPr>
          <w:rStyle w:val="RefYear"/>
        </w:rPr>
        <w:t xml:space="preserve">2001</w:t>
      </w:r>
      <w:r>
        <w:rPr>
          <w:shd w:val="clear" w:color="" w:fill=""/>
        </w:rPr>
        <w:t xml:space="preserve">. </w:t>
      </w:r>
      <w:r>
        <w:rPr>
          <w:rStyle w:val="RefArticleTitle"/>
        </w:rPr>
        <w:t xml:space="preserve">Combinatorial roles of olig2 and neurogenin2 in the coordinated induction of pan-neuronal and subtype-specific properties of motoneurons</w:t>
      </w:r>
      <w:r>
        <w:rPr>
          <w:shd w:val="clear" w:color="" w:fill=""/>
        </w:rPr>
        <w:t xml:space="preserve">. </w:t>
      </w:r>
      <w:r>
        <w:rPr>
          <w:rStyle w:val=""/>
        </w:rPr>
        <w:t xml:space="preserve">Neuron</w:t>
      </w:r>
      <w:r>
        <w:rPr>
          <w:shd w:val="clear" w:color="" w:fill=""/>
        </w:rPr>
        <w:t xml:space="preserve"> </w:t>
      </w:r>
      <w:r>
        <w:rPr>
          <w:rStyle w:val=""/>
        </w:rPr>
        <w:t xml:space="preserve">31</w:t>
      </w:r>
      <w:r>
        <w:rPr>
          <w:shd w:val="clear" w:color="" w:fill=""/>
        </w:rPr>
        <w:t xml:space="preserve">:</w:t>
      </w:r>
      <w:r>
        <w:rPr>
          <w:rStyle w:val="RefFPage"/>
        </w:rPr>
        <w:t xml:space="preserve">757</w:t>
      </w:r>
      <w:r>
        <w:rPr>
          <w:shd w:val="clear" w:color="" w:fill=""/>
        </w:rPr>
        <w:t xml:space="preserve">–</w:t>
      </w:r>
      <w:r>
        <w:rPr>
          <w:rStyle w:val="RefLPage"/>
        </w:rPr>
        <w:t xml:space="preserve">771</w:t>
      </w:r>
      <w:r>
        <w:rPr>
          <w:shd w:val="clear" w:color="" w:fill=""/>
        </w:rPr>
        <w:t xml:space="preserve"> .</w:t>
      </w:r>
    </w:p>
    <w:p>
      <w:pPr>
        <w:pStyle w:val="jrnlRefText"/>
      </w:pPr>
      <w:bookmarkStart w:id="72" w:name="R49"/>
      <w:bookmarkEnd w:id="72"/>
      <w:r>
        <w:rPr>
          <w:rStyle w:val="RefSurName"/>
        </w:rPr>
        <w:t xml:space="preserve">Müller</w:t>
      </w:r>
      <w:r>
        <w:rPr>
          <w:rStyle w:val="RefAuthor"/>
        </w:rPr>
        <w:t xml:space="preserve"> </w:t>
      </w:r>
      <w:r>
        <w:rPr>
          <w:rStyle w:val="RefGivenName"/>
        </w:rPr>
        <w:t xml:space="preserve">C</w:t>
      </w:r>
      <w:r>
        <w:rPr>
          <w:shd w:val="clear" w:color="" w:fill=""/>
        </w:rPr>
        <w:t xml:space="preserve">, </w:t>
      </w:r>
      <w:r>
        <w:rPr>
          <w:rStyle w:val="RefSurName"/>
        </w:rPr>
        <w:t xml:space="preserve">Bauer</w:t>
      </w:r>
      <w:r>
        <w:rPr>
          <w:rStyle w:val="RefAuthor"/>
        </w:rPr>
        <w:t xml:space="preserve"> </w:t>
      </w:r>
      <w:r>
        <w:rPr>
          <w:rStyle w:val="RefGivenName"/>
        </w:rPr>
        <w:t xml:space="preserve">NM</w:t>
      </w:r>
      <w:r>
        <w:rPr>
          <w:shd w:val="clear" w:color="" w:fill=""/>
        </w:rPr>
        <w:t xml:space="preserve">, </w:t>
      </w:r>
      <w:r>
        <w:rPr>
          <w:rStyle w:val="RefSurName"/>
        </w:rPr>
        <w:t xml:space="preserve">Schäfer</w:t>
      </w:r>
      <w:r>
        <w:rPr>
          <w:rStyle w:val="RefAuthor"/>
        </w:rPr>
        <w:t xml:space="preserve"> </w:t>
      </w:r>
      <w:r>
        <w:rPr>
          <w:rStyle w:val="RefGivenName"/>
        </w:rPr>
        <w:t xml:space="preserve">I</w:t>
      </w:r>
      <w:r>
        <w:rPr>
          <w:shd w:val="clear" w:color="" w:fill=""/>
        </w:rPr>
        <w:t xml:space="preserve">, </w:t>
      </w:r>
      <w:r>
        <w:rPr>
          <w:rStyle w:val="RefSurName"/>
        </w:rPr>
        <w:t xml:space="preserve">White</w:t>
      </w:r>
      <w:r>
        <w:rPr>
          <w:rStyle w:val="RefAuthor"/>
        </w:rPr>
        <w:t xml:space="preserve"> </w:t>
      </w:r>
      <w:r>
        <w:rPr>
          <w:rStyle w:val="RefGivenName"/>
        </w:rPr>
        <w:t xml:space="preserve">R</w:t>
      </w:r>
      <w:r>
        <w:rPr>
          <w:shd w:val="clear" w:color="" w:fill=""/>
        </w:rPr>
        <w:t xml:space="preserve">. </w:t>
      </w:r>
      <w:r>
        <w:rPr>
          <w:rStyle w:val="RefYear"/>
        </w:rPr>
        <w:t xml:space="preserve">2013</w:t>
      </w:r>
      <w:r>
        <w:rPr>
          <w:shd w:val="clear" w:color="" w:fill=""/>
        </w:rPr>
        <w:t xml:space="preserve">. </w:t>
      </w:r>
      <w:r>
        <w:rPr>
          <w:rStyle w:val="RefArticleTitle"/>
        </w:rPr>
        <w:t xml:space="preserve">Making myelin basic protein -from mRNA transport to localized translation</w:t>
      </w:r>
      <w:r>
        <w:rPr>
          <w:shd w:val="clear" w:color="" w:fill=""/>
        </w:rPr>
        <w:t xml:space="preserve">. </w:t>
      </w:r>
      <w:r>
        <w:rPr>
          <w:rStyle w:val=""/>
        </w:rPr>
        <w:t xml:space="preserve">Frontiers in Cellular Neuroscience</w:t>
      </w:r>
      <w:r>
        <w:rPr>
          <w:shd w:val="clear" w:color="" w:fill=""/>
        </w:rPr>
        <w:t xml:space="preserve"> </w:t>
      </w:r>
      <w:r>
        <w:rPr>
          <w:rStyle w:val=""/>
        </w:rPr>
        <w:t xml:space="preserve">7</w:t>
      </w:r>
      <w:r>
        <w:rPr>
          <w:shd w:val="clear" w:color="" w:fill=""/>
        </w:rPr>
        <w:t xml:space="preserve">:</w:t>
      </w:r>
      <w:r>
        <w:rPr>
          <w:rStyle w:val="RefFPage"/>
        </w:rPr>
        <w:t xml:space="preserve">169</w:t>
      </w:r>
      <w:r>
        <w:rPr>
          <w:shd w:val="clear" w:color="" w:fill=""/>
        </w:rPr>
        <w:t xml:space="preserve">.</w:t>
      </w:r>
    </w:p>
    <w:p>
      <w:pPr>
        <w:pStyle w:val="jrnlRefText"/>
      </w:pPr>
      <w:bookmarkStart w:id="73" w:name="R50"/>
      <w:bookmarkEnd w:id="73"/>
      <w:r>
        <w:rPr>
          <w:rStyle w:val="RefSurName"/>
        </w:rPr>
        <w:t xml:space="preserve">Nave</w:t>
      </w:r>
      <w:r>
        <w:rPr>
          <w:rStyle w:val="RefAuthor"/>
        </w:rPr>
        <w:t xml:space="preserve"> </w:t>
      </w:r>
      <w:r>
        <w:rPr>
          <w:rStyle w:val="RefGivenName"/>
        </w:rPr>
        <w:t xml:space="preserve">KA</w:t>
      </w:r>
      <w:r>
        <w:rPr>
          <w:shd w:val="clear" w:color="" w:fill=""/>
        </w:rPr>
        <w:t xml:space="preserve">, </w:t>
      </w:r>
      <w:r>
        <w:rPr>
          <w:rStyle w:val="RefSurName"/>
        </w:rPr>
        <w:t xml:space="preserve">Trapp</w:t>
      </w:r>
      <w:r>
        <w:rPr>
          <w:rStyle w:val="RefAuthor"/>
        </w:rPr>
        <w:t xml:space="preserve"> </w:t>
      </w:r>
      <w:r>
        <w:rPr>
          <w:rStyle w:val="RefGivenName"/>
        </w:rPr>
        <w:t xml:space="preserve">BD</w:t>
      </w:r>
      <w:r>
        <w:rPr>
          <w:shd w:val="clear" w:color="" w:fill=""/>
        </w:rPr>
        <w:t xml:space="preserve">. </w:t>
      </w:r>
      <w:r>
        <w:rPr>
          <w:rStyle w:val="RefYear"/>
        </w:rPr>
        <w:t xml:space="preserve">2008</w:t>
      </w:r>
      <w:r>
        <w:rPr>
          <w:shd w:val="clear" w:color="" w:fill=""/>
        </w:rPr>
        <w:t xml:space="preserve">. </w:t>
      </w:r>
      <w:r>
        <w:rPr>
          <w:rStyle w:val="RefArticleTitle"/>
        </w:rPr>
        <w:t xml:space="preserve">Axon-glial signaling and the glial support of axon function</w:t>
      </w:r>
      <w:r>
        <w:rPr>
          <w:shd w:val="clear" w:color="" w:fill=""/>
        </w:rPr>
        <w:t xml:space="preserve">. </w:t>
      </w:r>
      <w:r>
        <w:rPr>
          <w:rStyle w:val=""/>
        </w:rPr>
        <w:t xml:space="preserve">Annual Review of Neuroscience</w:t>
      </w:r>
      <w:r>
        <w:rPr>
          <w:shd w:val="clear" w:color="" w:fill=""/>
        </w:rPr>
        <w:t xml:space="preserve"> </w:t>
      </w:r>
      <w:r>
        <w:rPr>
          <w:rStyle w:val=""/>
        </w:rPr>
        <w:t xml:space="preserve">31</w:t>
      </w:r>
      <w:r>
        <w:rPr>
          <w:shd w:val="clear" w:color="" w:fill=""/>
        </w:rPr>
        <w:t xml:space="preserve">:</w:t>
      </w:r>
      <w:r>
        <w:rPr>
          <w:rStyle w:val="RefFPage"/>
        </w:rPr>
        <w:t xml:space="preserve">535</w:t>
      </w:r>
      <w:r>
        <w:rPr>
          <w:shd w:val="clear" w:color="" w:fill=""/>
        </w:rPr>
        <w:t xml:space="preserve">–</w:t>
      </w:r>
      <w:r>
        <w:rPr>
          <w:rStyle w:val="RefLPage"/>
        </w:rPr>
        <w:t xml:space="preserve">561</w:t>
      </w:r>
      <w:r>
        <w:rPr>
          <w:shd w:val="clear" w:color="" w:fill=""/>
        </w:rPr>
        <w:t xml:space="preserve">.</w:t>
      </w:r>
    </w:p>
    <w:p>
      <w:pPr>
        <w:pStyle w:val="jrnlRefText"/>
      </w:pPr>
      <w:bookmarkStart w:id="74" w:name="R51"/>
      <w:bookmarkEnd w:id="74"/>
      <w:r>
        <w:rPr>
          <w:rStyle w:val="RefSurName"/>
        </w:rPr>
        <w:t xml:space="preserve">Nicholson</w:t>
      </w:r>
      <w:r>
        <w:rPr>
          <w:rStyle w:val="RefAuthor"/>
        </w:rPr>
        <w:t xml:space="preserve"> </w:t>
      </w:r>
      <w:r>
        <w:rPr>
          <w:rStyle w:val="RefGivenName"/>
        </w:rPr>
        <w:t xml:space="preserve">G</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Reddel</w:t>
      </w:r>
      <w:r>
        <w:rPr>
          <w:rStyle w:val="RefAuthor"/>
        </w:rPr>
        <w:t xml:space="preserve"> </w:t>
      </w:r>
      <w:r>
        <w:rPr>
          <w:rStyle w:val="RefGivenName"/>
        </w:rPr>
        <w:t xml:space="preserve">SW</w:t>
      </w:r>
      <w:r>
        <w:rPr>
          <w:shd w:val="clear" w:color="" w:fill=""/>
        </w:rPr>
        <w:t xml:space="preserve">, </w:t>
      </w:r>
      <w:r>
        <w:rPr>
          <w:rStyle w:val="RefSurName"/>
        </w:rPr>
        <w:t xml:space="preserve">Grant</w:t>
      </w:r>
      <w:r>
        <w:rPr>
          <w:rStyle w:val="RefAuthor"/>
        </w:rPr>
        <w:t xml:space="preserve"> </w:t>
      </w:r>
      <w:r>
        <w:rPr>
          <w:rStyle w:val="RefGivenName"/>
        </w:rPr>
        <w:t xml:space="preserve">AE</w:t>
      </w:r>
      <w:r>
        <w:rPr>
          <w:shd w:val="clear" w:color="" w:fill=""/>
        </w:rPr>
        <w:t xml:space="preserve">, </w:t>
      </w:r>
      <w:r>
        <w:rPr>
          <w:rStyle w:val="RefSurName"/>
        </w:rPr>
        <w:t xml:space="preserve">Towne</w:t>
      </w:r>
      <w:r>
        <w:rPr>
          <w:rStyle w:val="RefAuthor"/>
        </w:rPr>
        <w:t xml:space="preserve"> </w:t>
      </w:r>
      <w:r>
        <w:rPr>
          <w:rStyle w:val="RefGivenName"/>
        </w:rPr>
        <w:t xml:space="preserve">CF</w:t>
      </w:r>
      <w:r>
        <w:rPr>
          <w:shd w:val="clear" w:color="" w:fill=""/>
        </w:rPr>
        <w:t xml:space="preserve">, </w:t>
      </w:r>
      <w:r>
        <w:rPr>
          <w:rStyle w:val="RefSurName"/>
        </w:rPr>
        <w:t xml:space="preserve">Ferguson</w:t>
      </w:r>
      <w:r>
        <w:rPr>
          <w:rStyle w:val="RefAuthor"/>
        </w:rPr>
        <w:t xml:space="preserve"> </w:t>
      </w:r>
      <w:r>
        <w:rPr>
          <w:rStyle w:val="RefGivenName"/>
        </w:rPr>
        <w:t xml:space="preserve">CJ</w:t>
      </w:r>
      <w:r>
        <w:rPr>
          <w:shd w:val="clear" w:color="" w:fill=""/>
        </w:rPr>
        <w:t xml:space="preserve">, </w:t>
      </w:r>
      <w:r>
        <w:rPr>
          <w:rStyle w:val="RefSurName"/>
        </w:rPr>
        <w:t xml:space="preserve">Simpson</w:t>
      </w:r>
      <w:r>
        <w:rPr>
          <w:rStyle w:val="RefAuthor"/>
        </w:rPr>
        <w:t xml:space="preserve"> </w:t>
      </w:r>
      <w:r>
        <w:rPr>
          <w:rStyle w:val="RefGivenName"/>
        </w:rPr>
        <w:t xml:space="preserve">E</w:t>
      </w:r>
      <w:r>
        <w:rPr>
          <w:shd w:val="clear" w:color="" w:fill=""/>
        </w:rPr>
        <w:t xml:space="preserve">, </w:t>
      </w:r>
      <w:r>
        <w:rPr>
          <w:rStyle w:val="RefSurName"/>
        </w:rPr>
        <w:t xml:space="preserve">Scheuerle</w:t>
      </w:r>
      <w:r>
        <w:rPr>
          <w:rStyle w:val="RefAuthor"/>
        </w:rPr>
        <w:t xml:space="preserve"> </w:t>
      </w:r>
      <w:r>
        <w:rPr>
          <w:rStyle w:val="RefGivenName"/>
        </w:rPr>
        <w:t xml:space="preserve">A</w:t>
      </w:r>
      <w:r>
        <w:rPr>
          <w:shd w:val="clear" w:color="" w:fill=""/>
        </w:rPr>
        <w:t xml:space="preserve">, </w:t>
      </w:r>
      <w:r>
        <w:rPr>
          <w:rStyle w:val="RefSurName"/>
        </w:rPr>
        <w:t xml:space="preserve">Yasick</w:t>
      </w:r>
      <w:r>
        <w:rPr>
          <w:rStyle w:val="RefAuthor"/>
        </w:rPr>
        <w:t xml:space="preserve"> </w:t>
      </w:r>
      <w:r>
        <w:rPr>
          <w:rStyle w:val="RefGivenName"/>
        </w:rPr>
        <w:t xml:space="preserve">M</w:t>
      </w:r>
      <w:r>
        <w:rPr>
          <w:shd w:val="clear" w:color="" w:fill=""/>
        </w:rPr>
        <w:t xml:space="preserve">, </w:t>
      </w:r>
      <w:r>
        <w:rPr>
          <w:rStyle w:val="RefSurName"/>
        </w:rPr>
        <w:t xml:space="preserve">Hoffman</w:t>
      </w:r>
      <w:r>
        <w:rPr>
          <w:rStyle w:val="RefAuthor"/>
        </w:rPr>
        <w:t xml:space="preserve"> </w:t>
      </w:r>
      <w:r>
        <w:rPr>
          <w:rStyle w:val="RefGivenName"/>
        </w:rPr>
        <w:t xml:space="preserve">S</w:t>
      </w:r>
      <w:r>
        <w:rPr>
          <w:shd w:val="clear" w:color="" w:fill=""/>
        </w:rPr>
        <w:t xml:space="preserve">, </w:t>
      </w:r>
      <w:r>
        <w:rPr>
          <w:rStyle w:val="RefSurName"/>
        </w:rPr>
        <w:t xml:space="preserve">Blouin</w:t>
      </w:r>
      <w:r>
        <w:rPr>
          <w:rStyle w:val="RefAuthor"/>
        </w:rPr>
        <w:t xml:space="preserve"> </w:t>
      </w:r>
      <w:r>
        <w:rPr>
          <w:rStyle w:val="RefGivenName"/>
        </w:rPr>
        <w:t xml:space="preserve">R</w:t>
      </w:r>
      <w:r>
        <w:rPr>
          <w:shd w:val="clear" w:color="" w:fill=""/>
        </w:rPr>
        <w:t xml:space="preserve">, </w:t>
      </w:r>
      <w:r>
        <w:rPr>
          <w:rStyle w:val="RefSurName"/>
        </w:rPr>
        <w:t xml:space="preserve">Brandt</w:t>
      </w:r>
      <w:r>
        <w:rPr>
          <w:rStyle w:val="RefAuthor"/>
        </w:rPr>
        <w:t xml:space="preserve"> </w:t>
      </w:r>
      <w:r>
        <w:rPr>
          <w:rStyle w:val="RefGivenName"/>
        </w:rPr>
        <w:t xml:space="preserve">C</w:t>
      </w:r>
      <w:r>
        <w:rPr>
          <w:shd w:val="clear" w:color="" w:fill=""/>
        </w:rPr>
        <w:t xml:space="preserve">, </w:t>
      </w:r>
      <w:r>
        <w:rPr>
          <w:rStyle w:val="RefSurName"/>
        </w:rPr>
        <w:t xml:space="preserve">Coppola</w:t>
      </w:r>
      <w:r>
        <w:rPr>
          <w:rStyle w:val="RefAuthor"/>
        </w:rPr>
        <w:t xml:space="preserve"> </w:t>
      </w:r>
      <w:r>
        <w:rPr>
          <w:rStyle w:val="RefGivenName"/>
        </w:rPr>
        <w:t xml:space="preserve">G</w:t>
      </w:r>
      <w:r>
        <w:rPr>
          <w:shd w:val="clear" w:color="" w:fill=""/>
        </w:rPr>
        <w:t xml:space="preserve">, </w:t>
      </w:r>
      <w:r>
        <w:rPr>
          <w:rStyle w:val="RefSurName"/>
        </w:rPr>
        <w:t xml:space="preserve">Biesecker</w:t>
      </w:r>
      <w:r>
        <w:rPr>
          <w:rStyle w:val="RefAuthor"/>
        </w:rPr>
        <w:t xml:space="preserve"> </w:t>
      </w:r>
      <w:r>
        <w:rPr>
          <w:rStyle w:val="RefGivenName"/>
        </w:rPr>
        <w:t xml:space="preserve">LG</w:t>
      </w:r>
      <w:r>
        <w:rPr>
          <w:shd w:val="clear" w:color="" w:fill=""/>
        </w:rPr>
        <w:t xml:space="preserve">, </w:t>
      </w:r>
      <w:r>
        <w:rPr>
          <w:rStyle w:val="RefSurName"/>
        </w:rPr>
        <w:t xml:space="preserve">Batish</w:t>
      </w:r>
      <w:r>
        <w:rPr>
          <w:rStyle w:val="RefAuthor"/>
        </w:rPr>
        <w:t xml:space="preserve"> </w:t>
      </w:r>
      <w:r>
        <w:rPr>
          <w:rStyle w:val="RefGivenName"/>
        </w:rPr>
        <w:t xml:space="preserve">SD</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Year"/>
        </w:rPr>
        <w:t xml:space="preserve">2011</w:t>
      </w:r>
      <w:r>
        <w:rPr>
          <w:shd w:val="clear" w:color="" w:fill=""/>
        </w:rPr>
        <w:t xml:space="preserve">. </w:t>
      </w:r>
      <w:r>
        <w:rPr>
          <w:rStyle w:val="RefArticleTitle"/>
        </w:rPr>
        <w:t xml:space="preserve">Distinctive genetic and clinical features of CMT4J: a severe neuropathy caused by mutations in the PI(3,5)P₂ phosphatase FIG4</w:t>
      </w:r>
      <w:r>
        <w:rPr>
          <w:shd w:val="clear" w:color="" w:fill=""/>
        </w:rPr>
        <w:t xml:space="preserve">. </w:t>
      </w:r>
      <w:r>
        <w:rPr>
          <w:rStyle w:val=""/>
        </w:rPr>
        <w:t xml:space="preserve">Brain</w:t>
      </w:r>
      <w:r>
        <w:rPr>
          <w:shd w:val="clear" w:color="" w:fill=""/>
        </w:rPr>
        <w:t xml:space="preserve"> </w:t>
      </w:r>
      <w:r>
        <w:rPr>
          <w:rStyle w:val=""/>
        </w:rPr>
        <w:t xml:space="preserve">134</w:t>
      </w:r>
      <w:r>
        <w:rPr>
          <w:shd w:val="clear" w:color="" w:fill=""/>
        </w:rPr>
        <w:t xml:space="preserve">:</w:t>
      </w:r>
      <w:r>
        <w:rPr>
          <w:rStyle w:val="RefFPage"/>
        </w:rPr>
        <w:t xml:space="preserve">1959</w:t>
      </w:r>
      <w:r>
        <w:rPr>
          <w:shd w:val="clear" w:color="" w:fill=""/>
        </w:rPr>
        <w:t xml:space="preserve">–</w:t>
      </w:r>
      <w:r>
        <w:rPr>
          <w:rStyle w:val="RefLPage"/>
        </w:rPr>
        <w:t xml:space="preserve">1971</w:t>
      </w:r>
      <w:r>
        <w:rPr>
          <w:shd w:val="clear" w:color="" w:fill=""/>
        </w:rPr>
        <w:t xml:space="preserve">.</w:t>
      </w:r>
    </w:p>
    <w:p>
      <w:pPr>
        <w:pStyle w:val="jrnlRefText"/>
      </w:pPr>
      <w:bookmarkStart w:id="75" w:name="R52"/>
      <w:bookmarkEnd w:id="75"/>
      <w:r>
        <w:rPr>
          <w:rStyle w:val="RefSurName"/>
        </w:rPr>
        <w:t xml:space="preserve">Ohno</w:t>
      </w:r>
      <w:r>
        <w:rPr>
          <w:rStyle w:val="RefAuthor"/>
        </w:rPr>
        <w:t xml:space="preserve"> </w:t>
      </w:r>
      <w:r>
        <w:rPr>
          <w:rStyle w:val="RefGivenName"/>
        </w:rPr>
        <w:t xml:space="preserve">M</w:t>
      </w:r>
      <w:r>
        <w:rPr>
          <w:shd w:val="clear" w:color="" w:fill=""/>
        </w:rPr>
        <w:t xml:space="preserve">, </w:t>
      </w:r>
      <w:r>
        <w:rPr>
          <w:rStyle w:val="RefSurName"/>
        </w:rPr>
        <w:t xml:space="preserve">Hiraoka</w:t>
      </w:r>
      <w:r>
        <w:rPr>
          <w:rStyle w:val="RefAuthor"/>
        </w:rPr>
        <w:t xml:space="preserve"> </w:t>
      </w:r>
      <w:r>
        <w:rPr>
          <w:rStyle w:val="RefGivenName"/>
        </w:rPr>
        <w:t xml:space="preserve">Y</w:t>
      </w:r>
      <w:r>
        <w:rPr>
          <w:shd w:val="clear" w:color="" w:fill=""/>
        </w:rPr>
        <w:t xml:space="preserve">, </w:t>
      </w:r>
      <w:r>
        <w:rPr>
          <w:rStyle w:val="RefSurName"/>
        </w:rPr>
        <w:t xml:space="preserve">Matsuoka</w:t>
      </w:r>
      <w:r>
        <w:rPr>
          <w:rStyle w:val="RefAuthor"/>
        </w:rPr>
        <w:t xml:space="preserve"> </w:t>
      </w:r>
      <w:r>
        <w:rPr>
          <w:rStyle w:val="RefGivenName"/>
        </w:rPr>
        <w:t xml:space="preserve">T</w:t>
      </w:r>
      <w:r>
        <w:rPr>
          <w:shd w:val="clear" w:color="" w:fill=""/>
        </w:rPr>
        <w:t xml:space="preserve">, </w:t>
      </w:r>
      <w:r>
        <w:rPr>
          <w:rStyle w:val="RefSurName"/>
        </w:rPr>
        <w:t xml:space="preserve">Tomimoto</w:t>
      </w:r>
      <w:r>
        <w:rPr>
          <w:rStyle w:val="RefAuthor"/>
        </w:rPr>
        <w:t xml:space="preserve"> </w:t>
      </w:r>
      <w:r>
        <w:rPr>
          <w:rStyle w:val="RefGivenName"/>
        </w:rPr>
        <w:t xml:space="preserve">H</w:t>
      </w:r>
      <w:r>
        <w:rPr>
          <w:shd w:val="clear" w:color="" w:fill=""/>
        </w:rPr>
        <w:t xml:space="preserve">, </w:t>
      </w:r>
      <w:r>
        <w:rPr>
          <w:rStyle w:val="RefSurName"/>
        </w:rPr>
        <w:t xml:space="preserve">Takao</w:t>
      </w:r>
      <w:r>
        <w:rPr>
          <w:rStyle w:val="RefAuthor"/>
        </w:rPr>
        <w:t xml:space="preserve"> </w:t>
      </w:r>
      <w:r>
        <w:rPr>
          <w:rStyle w:val="RefGivenName"/>
        </w:rPr>
        <w:t xml:space="preserve">K</w:t>
      </w:r>
      <w:r>
        <w:rPr>
          <w:shd w:val="clear" w:color="" w:fill=""/>
        </w:rPr>
        <w:t xml:space="preserve">, </w:t>
      </w:r>
      <w:r>
        <w:rPr>
          <w:rStyle w:val="RefSurName"/>
        </w:rPr>
        <w:t xml:space="preserve">Miyakawa</w:t>
      </w:r>
      <w:r>
        <w:rPr>
          <w:rStyle w:val="RefAuthor"/>
        </w:rPr>
        <w:t xml:space="preserve"> </w:t>
      </w:r>
      <w:r>
        <w:rPr>
          <w:rStyle w:val="RefGivenName"/>
        </w:rPr>
        <w:t xml:space="preserve">T</w:t>
      </w:r>
      <w:r>
        <w:rPr>
          <w:shd w:val="clear" w:color="" w:fill=""/>
        </w:rPr>
        <w:t xml:space="preserve">, </w:t>
      </w:r>
      <w:r>
        <w:rPr>
          <w:rStyle w:val="RefSurName"/>
        </w:rPr>
        <w:t xml:space="preserve">Oshima</w:t>
      </w:r>
      <w:r>
        <w:rPr>
          <w:rStyle w:val="RefAuthor"/>
        </w:rPr>
        <w:t xml:space="preserve"> </w:t>
      </w:r>
      <w:r>
        <w:rPr>
          <w:rStyle w:val="RefGivenName"/>
        </w:rPr>
        <w:t xml:space="preserve">N</w:t>
      </w:r>
      <w:r>
        <w:rPr>
          <w:shd w:val="clear" w:color="" w:fill=""/>
        </w:rPr>
        <w:t xml:space="preserve">, </w:t>
      </w:r>
      <w:r>
        <w:rPr>
          <w:rStyle w:val="RefSurName"/>
        </w:rPr>
        <w:t xml:space="preserve">Kiyonari</w:t>
      </w:r>
      <w:r>
        <w:rPr>
          <w:rStyle w:val="RefAuthor"/>
        </w:rPr>
        <w:t xml:space="preserve"> </w:t>
      </w:r>
      <w:r>
        <w:rPr>
          <w:rStyle w:val="RefGivenName"/>
        </w:rPr>
        <w:t xml:space="preserve">H</w:t>
      </w:r>
      <w:r>
        <w:rPr>
          <w:shd w:val="clear" w:color="" w:fill=""/>
        </w:rPr>
        <w:t xml:space="preserve">, </w:t>
      </w:r>
      <w:r>
        <w:rPr>
          <w:rStyle w:val="RefSurName"/>
        </w:rPr>
        <w:t xml:space="preserve">Kimura</w:t>
      </w:r>
      <w:r>
        <w:rPr>
          <w:rStyle w:val="RefAuthor"/>
        </w:rPr>
        <w:t xml:space="preserve"> </w:t>
      </w:r>
      <w:r>
        <w:rPr>
          <w:rStyle w:val="RefGivenName"/>
        </w:rPr>
        <w:t xml:space="preserve">T</w:t>
      </w:r>
      <w:r>
        <w:rPr>
          <w:shd w:val="clear" w:color="" w:fill=""/>
        </w:rPr>
        <w:t xml:space="preserve">, </w:t>
      </w:r>
      <w:r>
        <w:rPr>
          <w:rStyle w:val="RefSurName"/>
        </w:rPr>
        <w:t xml:space="preserve">Kita</w:t>
      </w:r>
      <w:r>
        <w:rPr>
          <w:rStyle w:val="RefAuthor"/>
        </w:rPr>
        <w:t xml:space="preserve"> </w:t>
      </w:r>
      <w:r>
        <w:rPr>
          <w:rStyle w:val="RefGivenName"/>
        </w:rPr>
        <w:t xml:space="preserve">T</w:t>
      </w:r>
      <w:r>
        <w:rPr>
          <w:shd w:val="clear" w:color="" w:fill=""/>
        </w:rPr>
        <w:t xml:space="preserve">, </w:t>
      </w:r>
      <w:r>
        <w:rPr>
          <w:rStyle w:val="RefSurName"/>
        </w:rPr>
        <w:t xml:space="preserve">Nishi</w:t>
      </w:r>
      <w:r>
        <w:rPr>
          <w:rStyle w:val="RefAuthor"/>
        </w:rPr>
        <w:t xml:space="preserve"> </w:t>
      </w:r>
      <w:r>
        <w:rPr>
          <w:rStyle w:val="RefGivenName"/>
        </w:rPr>
        <w:t xml:space="preserve">E</w:t>
      </w:r>
      <w:r>
        <w:rPr>
          <w:shd w:val="clear" w:color="" w:fill=""/>
        </w:rPr>
        <w:t xml:space="preserve">. </w:t>
      </w:r>
      <w:r>
        <w:rPr>
          <w:rStyle w:val="RefYear"/>
        </w:rPr>
        <w:t xml:space="preserve">2009</w:t>
      </w:r>
      <w:r>
        <w:rPr>
          <w:shd w:val="clear" w:color="" w:fill=""/>
        </w:rPr>
        <w:t xml:space="preserve">. </w:t>
      </w:r>
      <w:r>
        <w:rPr>
          <w:rStyle w:val="RefArticleTitle"/>
        </w:rPr>
        <w:t xml:space="preserve">Nardilysin regulates axonal maturation and myelination in the central and peripheral nervous system</w:t>
      </w:r>
      <w:r>
        <w:rPr>
          <w:shd w:val="clear" w:color="" w:fill=""/>
        </w:rPr>
        <w:t xml:space="preserve">. </w:t>
      </w:r>
      <w:r>
        <w:rPr>
          <w:rStyle w:val=""/>
        </w:rPr>
        <w:t xml:space="preserve">Nature Neuroscience</w:t>
      </w:r>
      <w:r>
        <w:rPr>
          <w:shd w:val="clear" w:color="" w:fill=""/>
        </w:rPr>
        <w:t xml:space="preserve"> </w:t>
      </w:r>
      <w:r>
        <w:rPr>
          <w:rStyle w:val=""/>
        </w:rPr>
        <w:t xml:space="preserve">12</w:t>
      </w:r>
      <w:r>
        <w:rPr>
          <w:shd w:val="clear" w:color="" w:fill=""/>
        </w:rPr>
        <w:t xml:space="preserve">:</w:t>
      </w:r>
      <w:r>
        <w:rPr>
          <w:rStyle w:val="RefFPage"/>
        </w:rPr>
        <w:t xml:space="preserve">1506</w:t>
      </w:r>
      <w:r>
        <w:rPr>
          <w:shd w:val="clear" w:color="" w:fill=""/>
        </w:rPr>
        <w:t xml:space="preserve">–</w:t>
      </w:r>
      <w:r>
        <w:rPr>
          <w:rStyle w:val="RefLPage"/>
        </w:rPr>
        <w:t xml:space="preserve">1513</w:t>
      </w:r>
      <w:r>
        <w:rPr>
          <w:shd w:val="clear" w:color="" w:fill=""/>
        </w:rPr>
        <w:t xml:space="preserve">.</w:t>
      </w:r>
    </w:p>
    <w:p>
      <w:pPr>
        <w:pStyle w:val="jrnlRefText"/>
      </w:pPr>
      <w:bookmarkStart w:id="76" w:name="R53"/>
      <w:bookmarkEnd w:id="76"/>
      <w:r>
        <w:rPr>
          <w:rStyle w:val="RefSurName"/>
        </w:rPr>
        <w:t xml:space="preserve">Pan</w:t>
      </w:r>
      <w:r>
        <w:rPr>
          <w:rStyle w:val="RefAuthor"/>
        </w:rPr>
        <w:t xml:space="preserve"> </w:t>
      </w:r>
      <w:r>
        <w:rPr>
          <w:rStyle w:val="RefGivenName"/>
        </w:rPr>
        <w:t xml:space="preserve">B</w:t>
      </w:r>
      <w:r>
        <w:rPr>
          <w:shd w:val="clear" w:color="" w:fill=""/>
        </w:rPr>
        <w:t xml:space="preserve">, </w:t>
      </w:r>
      <w:r>
        <w:rPr>
          <w:rStyle w:val="RefSurName"/>
        </w:rPr>
        <w:t xml:space="preserve">Fromholt</w:t>
      </w:r>
      <w:r>
        <w:rPr>
          <w:rStyle w:val="RefAuthor"/>
        </w:rPr>
        <w:t xml:space="preserve"> </w:t>
      </w:r>
      <w:r>
        <w:rPr>
          <w:rStyle w:val="RefGivenName"/>
        </w:rPr>
        <w:t xml:space="preserve">SE</w:t>
      </w:r>
      <w:r>
        <w:rPr>
          <w:shd w:val="clear" w:color="" w:fill=""/>
        </w:rPr>
        <w:t xml:space="preserve">, </w:t>
      </w:r>
      <w:r>
        <w:rPr>
          <w:rStyle w:val="RefSurName"/>
        </w:rPr>
        <w:t xml:space="preserve">Hess</w:t>
      </w:r>
      <w:r>
        <w:rPr>
          <w:rStyle w:val="RefAuthor"/>
        </w:rPr>
        <w:t xml:space="preserve"> </w:t>
      </w:r>
      <w:r>
        <w:rPr>
          <w:rStyle w:val="RefGivenName"/>
        </w:rPr>
        <w:t xml:space="preserve">EJ</w:t>
      </w:r>
      <w:r>
        <w:rPr>
          <w:shd w:val="clear" w:color="" w:fill=""/>
        </w:rPr>
        <w:t xml:space="preserve">, </w:t>
      </w:r>
      <w:r>
        <w:rPr>
          <w:rStyle w:val="RefSurName"/>
        </w:rPr>
        <w:t xml:space="preserve">Crawford</w:t>
      </w:r>
      <w:r>
        <w:rPr>
          <w:rStyle w:val="RefAuthor"/>
        </w:rPr>
        <w:t xml:space="preserve"> </w:t>
      </w:r>
      <w:r>
        <w:rPr>
          <w:rStyle w:val="RefGivenName"/>
        </w:rPr>
        <w:t xml:space="preserve">TO</w:t>
      </w:r>
      <w:r>
        <w:rPr>
          <w:shd w:val="clear" w:color="" w:fill=""/>
        </w:rPr>
        <w:t xml:space="preserve">, </w:t>
      </w:r>
      <w:r>
        <w:rPr>
          <w:rStyle w:val="RefSurName"/>
        </w:rPr>
        <w:t xml:space="preserve">Griffin</w:t>
      </w:r>
      <w:r>
        <w:rPr>
          <w:rStyle w:val="RefAuthor"/>
        </w:rPr>
        <w:t xml:space="preserve"> </w:t>
      </w:r>
      <w:r>
        <w:rPr>
          <w:rStyle w:val="RefGivenName"/>
        </w:rPr>
        <w:t xml:space="preserve">JW</w:t>
      </w:r>
      <w:r>
        <w:rPr>
          <w:shd w:val="clear" w:color="" w:fill=""/>
        </w:rPr>
        <w:t xml:space="preserve">, </w:t>
      </w:r>
      <w:r>
        <w:rPr>
          <w:rStyle w:val="RefSurName"/>
        </w:rPr>
        <w:t xml:space="preserve">Sheikh</w:t>
      </w:r>
      <w:r>
        <w:rPr>
          <w:rStyle w:val="RefAuthor"/>
        </w:rPr>
        <w:t xml:space="preserve"> </w:t>
      </w:r>
      <w:r>
        <w:rPr>
          <w:rStyle w:val="RefGivenName"/>
        </w:rPr>
        <w:t xml:space="preserve">KA</w:t>
      </w:r>
      <w:r>
        <w:rPr>
          <w:shd w:val="clear" w:color="" w:fill=""/>
        </w:rPr>
        <w:t xml:space="preserve">, </w:t>
      </w:r>
      <w:r>
        <w:rPr>
          <w:rStyle w:val="RefSurName"/>
        </w:rPr>
        <w:t xml:space="preserve">Schnaar</w:t>
      </w:r>
      <w:r>
        <w:rPr>
          <w:rStyle w:val="RefAuthor"/>
        </w:rPr>
        <w:t xml:space="preserve"> </w:t>
      </w:r>
      <w:r>
        <w:rPr>
          <w:rStyle w:val="RefGivenName"/>
        </w:rPr>
        <w:t xml:space="preserve">RL</w:t>
      </w:r>
      <w:r>
        <w:rPr>
          <w:shd w:val="clear" w:color="" w:fill=""/>
        </w:rPr>
        <w:t xml:space="preserve">. </w:t>
      </w:r>
      <w:r>
        <w:rPr>
          <w:rStyle w:val="RefYear"/>
        </w:rPr>
        <w:t xml:space="preserve">2005</w:t>
      </w:r>
      <w:r>
        <w:rPr>
          <w:shd w:val="clear" w:color="" w:fill=""/>
        </w:rPr>
        <w:t xml:space="preserve">. </w:t>
      </w:r>
      <w:r>
        <w:rPr>
          <w:rStyle w:val="RefArticleTitle"/>
        </w:rPr>
        <w:t xml:space="preserve">Myelin-associated glycoprotein and complementary axonal ligands, gangliosides, mediate axon stability in the CNS and PNS: neuropathology and behavioral deficits in single- and double-null mice</w:t>
      </w:r>
      <w:r>
        <w:rPr>
          <w:shd w:val="clear" w:color="" w:fill=""/>
        </w:rPr>
        <w:t xml:space="preserve">. </w:t>
      </w:r>
      <w:r>
        <w:rPr>
          <w:rStyle w:val=""/>
        </w:rPr>
        <w:t xml:space="preserve">Experimental Neurology</w:t>
      </w:r>
      <w:r>
        <w:rPr>
          <w:shd w:val="clear" w:color="" w:fill=""/>
        </w:rPr>
        <w:t xml:space="preserve"> </w:t>
      </w:r>
      <w:r>
        <w:rPr>
          <w:rStyle w:val=""/>
        </w:rPr>
        <w:t xml:space="preserve">195</w:t>
      </w:r>
      <w:r>
        <w:rPr>
          <w:shd w:val="clear" w:color="" w:fill=""/>
        </w:rPr>
        <w:t xml:space="preserve">:</w:t>
      </w:r>
      <w:r>
        <w:rPr>
          <w:rStyle w:val="RefFPage"/>
        </w:rPr>
        <w:t xml:space="preserve">208</w:t>
      </w:r>
      <w:r>
        <w:rPr>
          <w:shd w:val="clear" w:color="" w:fill=""/>
        </w:rPr>
        <w:t xml:space="preserve">–</w:t>
      </w:r>
      <w:r>
        <w:rPr>
          <w:rStyle w:val="RefLPage"/>
        </w:rPr>
        <w:t xml:space="preserve">217</w:t>
      </w:r>
      <w:r>
        <w:rPr>
          <w:shd w:val="clear" w:color="" w:fill=""/>
        </w:rPr>
        <w:t xml:space="preserve">.</w:t>
      </w:r>
    </w:p>
    <w:p>
      <w:pPr>
        <w:pStyle w:val="jrnlRefText"/>
      </w:pPr>
      <w:bookmarkStart w:id="77" w:name="R54"/>
      <w:bookmarkEnd w:id="77"/>
      <w:r>
        <w:rPr>
          <w:rStyle w:val="RefSurName"/>
        </w:rPr>
        <w:t xml:space="preserve">Perlman</w:t>
      </w:r>
      <w:r>
        <w:rPr>
          <w:rStyle w:val="RefAuthor"/>
        </w:rPr>
        <w:t xml:space="preserve"> </w:t>
      </w:r>
      <w:r>
        <w:rPr>
          <w:rStyle w:val="RefGivenName"/>
        </w:rPr>
        <w:t xml:space="preserve">SJ</w:t>
      </w:r>
      <w:r>
        <w:rPr>
          <w:shd w:val="clear" w:color="" w:fill=""/>
        </w:rPr>
        <w:t xml:space="preserve">, </w:t>
      </w:r>
      <w:r>
        <w:rPr>
          <w:rStyle w:val="RefSurName"/>
        </w:rPr>
        <w:t xml:space="preserve">Mar</w:t>
      </w:r>
      <w:r>
        <w:rPr>
          <w:rStyle w:val="RefAuthor"/>
        </w:rPr>
        <w:t xml:space="preserve"> </w:t>
      </w:r>
      <w:r>
        <w:rPr>
          <w:rStyle w:val="RefGivenName"/>
        </w:rPr>
        <w:t xml:space="preserve">S</w:t>
      </w:r>
      <w:r>
        <w:rPr>
          <w:shd w:val="clear" w:color="" w:fill=""/>
        </w:rPr>
        <w:t xml:space="preserve">. </w:t>
      </w:r>
      <w:r>
        <w:rPr>
          <w:rStyle w:val="RefYear"/>
        </w:rPr>
        <w:t xml:space="preserve">2012</w:t>
      </w:r>
      <w:r>
        <w:rPr>
          <w:shd w:val="clear" w:color="" w:fill=""/>
        </w:rPr>
        <w:t xml:space="preserve">. </w:t>
      </w:r>
      <w:r>
        <w:rPr>
          <w:rStyle w:val="RefArticleTitle"/>
        </w:rPr>
        <w:t xml:space="preserve">Leukodystrophies</w:t>
      </w:r>
      <w:r>
        <w:rPr>
          <w:shd w:val="clear" w:color="" w:fill=""/>
        </w:rPr>
        <w:t xml:space="preserve">. </w:t>
      </w:r>
      <w:r>
        <w:rPr>
          <w:rStyle w:val=""/>
        </w:rPr>
        <w:t xml:space="preserve">Advances in Experimental Medicine and Biology</w:t>
      </w:r>
      <w:r>
        <w:rPr>
          <w:shd w:val="clear" w:color="" w:fill=""/>
        </w:rPr>
        <w:t xml:space="preserve"> </w:t>
      </w:r>
      <w:r>
        <w:rPr>
          <w:rStyle w:val=""/>
        </w:rPr>
        <w:t xml:space="preserve">724</w:t>
      </w:r>
      <w:r>
        <w:rPr>
          <w:shd w:val="clear" w:color="" w:fill=""/>
        </w:rPr>
        <w:t xml:space="preserve">:</w:t>
      </w:r>
      <w:r>
        <w:rPr>
          <w:rStyle w:val="RefFPage"/>
        </w:rPr>
        <w:t xml:space="preserve">154</w:t>
      </w:r>
      <w:r>
        <w:rPr>
          <w:shd w:val="clear" w:color="" w:fill=""/>
        </w:rPr>
        <w:t xml:space="preserve">–</w:t>
      </w:r>
      <w:r>
        <w:rPr>
          <w:rStyle w:val="RefLPage"/>
        </w:rPr>
        <w:t xml:space="preserve">171</w:t>
      </w:r>
      <w:r>
        <w:rPr>
          <w:shd w:val="clear" w:color="" w:fill=""/>
        </w:rPr>
        <w:t xml:space="preserve">.</w:t>
      </w:r>
    </w:p>
    <w:p>
      <w:pPr>
        <w:pStyle w:val="jrnlRefText"/>
      </w:pPr>
      <w:bookmarkStart w:id="78" w:name="R55"/>
      <w:bookmarkEnd w:id="78"/>
      <w:r>
        <w:rPr>
          <w:rStyle w:val="RefSurName"/>
        </w:rPr>
        <w:t xml:space="preserve">Prolo</w:t>
      </w:r>
      <w:r>
        <w:rPr>
          <w:rStyle w:val="RefAuthor"/>
        </w:rPr>
        <w:t xml:space="preserve"> </w:t>
      </w:r>
      <w:r>
        <w:rPr>
          <w:rStyle w:val="RefGivenName"/>
        </w:rPr>
        <w:t xml:space="preserve">LM</w:t>
      </w:r>
      <w:r>
        <w:rPr>
          <w:shd w:val="clear" w:color="" w:fill=""/>
        </w:rPr>
        <w:t xml:space="preserve">, </w:t>
      </w:r>
      <w:r>
        <w:rPr>
          <w:rStyle w:val="RefSurName"/>
        </w:rPr>
        <w:t xml:space="preserve">Vogel</w:t>
      </w:r>
      <w:r>
        <w:rPr>
          <w:rStyle w:val="RefAuthor"/>
        </w:rPr>
        <w:t xml:space="preserve"> </w:t>
      </w:r>
      <w:r>
        <w:rPr>
          <w:rStyle w:val="RefGivenName"/>
        </w:rPr>
        <w:t xml:space="preserve">H</w:t>
      </w:r>
      <w:r>
        <w:rPr>
          <w:shd w:val="clear" w:color="" w:fill=""/>
        </w:rPr>
        <w:t xml:space="preserve">, </w:t>
      </w:r>
      <w:r>
        <w:rPr>
          <w:rStyle w:val="RefSurName"/>
        </w:rPr>
        <w:t xml:space="preserve">Reimer</w:t>
      </w:r>
      <w:r>
        <w:rPr>
          <w:rStyle w:val="RefAuthor"/>
        </w:rPr>
        <w:t xml:space="preserve"> </w:t>
      </w:r>
      <w:r>
        <w:rPr>
          <w:rStyle w:val="RefGivenName"/>
        </w:rPr>
        <w:t xml:space="preserve">RJ</w:t>
      </w:r>
      <w:r>
        <w:rPr>
          <w:shd w:val="clear" w:color="" w:fill=""/>
        </w:rPr>
        <w:t xml:space="preserve">. </w:t>
      </w:r>
      <w:r>
        <w:rPr>
          <w:rStyle w:val="RefYear"/>
        </w:rPr>
        <w:t xml:space="preserve">2009</w:t>
      </w:r>
      <w:r>
        <w:rPr>
          <w:shd w:val="clear" w:color="" w:fill=""/>
        </w:rPr>
        <w:t xml:space="preserve">. </w:t>
      </w:r>
      <w:r>
        <w:rPr>
          <w:rStyle w:val="RefArticleTitle"/>
        </w:rPr>
        <w:t xml:space="preserve">The lysosomal sialic acid transporter sialin is required for normal CNS myelination</w:t>
      </w:r>
      <w:r>
        <w:rPr>
          <w:shd w:val="clear" w:color="" w:fill=""/>
        </w:rPr>
        <w:t xml:space="preserve">. </w:t>
      </w:r>
      <w:r>
        <w:rPr>
          <w:rStyle w:val=""/>
        </w:rPr>
        <w:t xml:space="preserve">The Journal of Neuroscience</w:t>
      </w:r>
      <w:r>
        <w:rPr>
          <w:shd w:val="clear" w:color="" w:fill=""/>
        </w:rPr>
        <w:t xml:space="preserve"> </w:t>
      </w:r>
      <w:r>
        <w:rPr>
          <w:rStyle w:val=""/>
        </w:rPr>
        <w:t xml:space="preserve">29</w:t>
      </w:r>
      <w:r>
        <w:rPr>
          <w:shd w:val="clear" w:color="" w:fill=""/>
        </w:rPr>
        <w:t xml:space="preserve">:</w:t>
      </w:r>
      <w:r>
        <w:rPr>
          <w:rStyle w:val="RefFPage"/>
        </w:rPr>
        <w:t xml:space="preserve">15355</w:t>
      </w:r>
      <w:r>
        <w:rPr>
          <w:shd w:val="clear" w:color="" w:fill=""/>
        </w:rPr>
        <w:t xml:space="preserve">–</w:t>
      </w:r>
      <w:r>
        <w:rPr>
          <w:rStyle w:val="RefLPage"/>
        </w:rPr>
        <w:t xml:space="preserve">15365</w:t>
      </w:r>
      <w:r>
        <w:rPr>
          <w:shd w:val="clear" w:color="" w:fill=""/>
        </w:rPr>
        <w:t xml:space="preserve">.</w:t>
      </w:r>
    </w:p>
    <w:p>
      <w:pPr>
        <w:pStyle w:val="jrnlRefText"/>
      </w:pPr>
      <w:bookmarkStart w:id="79" w:name="R56"/>
      <w:bookmarkEnd w:id="79"/>
      <w:r>
        <w:rPr>
          <w:rStyle w:val="RefSurName"/>
        </w:rPr>
        <w:t xml:space="preserve">Pusic</w:t>
      </w:r>
      <w:r>
        <w:rPr>
          <w:rStyle w:val="RefAuthor"/>
        </w:rPr>
        <w:t xml:space="preserve"> </w:t>
      </w:r>
      <w:r>
        <w:rPr>
          <w:rStyle w:val="RefGivenName"/>
        </w:rPr>
        <w:t xml:space="preserve">AD</w:t>
      </w:r>
      <w:r>
        <w:rPr>
          <w:shd w:val="clear" w:color="" w:fill=""/>
        </w:rPr>
        <w:t xml:space="preserve">, </w:t>
      </w:r>
      <w:r>
        <w:rPr>
          <w:rStyle w:val="RefSurName"/>
        </w:rPr>
        <w:t xml:space="preserve">Kraig</w:t>
      </w:r>
      <w:r>
        <w:rPr>
          <w:rStyle w:val="RefAuthor"/>
        </w:rPr>
        <w:t xml:space="preserve"> </w:t>
      </w:r>
      <w:r>
        <w:rPr>
          <w:rStyle w:val="RefGivenName"/>
        </w:rPr>
        <w:t xml:space="preserve">RP</w:t>
      </w:r>
      <w:r>
        <w:rPr>
          <w:shd w:val="clear" w:color="" w:fill=""/>
        </w:rPr>
        <w:t xml:space="preserve">. </w:t>
      </w:r>
      <w:r>
        <w:rPr>
          <w:rStyle w:val="RefYear"/>
        </w:rPr>
        <w:t xml:space="preserve">2014</w:t>
      </w:r>
      <w:r>
        <w:rPr>
          <w:shd w:val="clear" w:color="" w:fill=""/>
        </w:rPr>
        <w:t xml:space="preserve">. </w:t>
      </w:r>
      <w:r>
        <w:rPr>
          <w:rStyle w:val="RefArticleTitle"/>
        </w:rPr>
        <w:t xml:space="preserve">Youth and environmental enrichment generate serum exosomes containing miR-219 that promote CNS myelination</w:t>
      </w:r>
      <w:r>
        <w:rPr>
          <w:shd w:val="clear" w:color="" w:fill=""/>
        </w:rPr>
        <w:t xml:space="preserve">. </w:t>
      </w:r>
      <w:r>
        <w:rPr>
          <w:rStyle w:val=""/>
        </w:rPr>
        <w:t xml:space="preserve">Glia</w:t>
      </w:r>
      <w:r>
        <w:rPr>
          <w:shd w:val="clear" w:color="" w:fill=""/>
        </w:rPr>
        <w:t xml:space="preserve"> </w:t>
      </w:r>
      <w:r>
        <w:rPr>
          <w:rStyle w:val=""/>
        </w:rPr>
        <w:t xml:space="preserve">62</w:t>
      </w:r>
      <w:r>
        <w:rPr>
          <w:shd w:val="clear" w:color="" w:fill=""/>
        </w:rPr>
        <w:t xml:space="preserve">:</w:t>
      </w:r>
      <w:r>
        <w:rPr>
          <w:rStyle w:val="RefFPage"/>
        </w:rPr>
        <w:t xml:space="preserve">284</w:t>
      </w:r>
      <w:r>
        <w:rPr>
          <w:shd w:val="clear" w:color="" w:fill=""/>
        </w:rPr>
        <w:t xml:space="preserve">–</w:t>
      </w:r>
      <w:r>
        <w:rPr>
          <w:rStyle w:val="RefLPage"/>
        </w:rPr>
        <w:t xml:space="preserve">299</w:t>
      </w:r>
      <w:r>
        <w:rPr>
          <w:shd w:val="clear" w:color="" w:fill=""/>
        </w:rPr>
        <w:t xml:space="preserve">.</w:t>
      </w:r>
    </w:p>
    <w:p>
      <w:pPr>
        <w:pStyle w:val="jrnlRefText"/>
      </w:pPr>
      <w:bookmarkStart w:id="80" w:name="R57"/>
      <w:bookmarkEnd w:id="80"/>
      <w:r>
        <w:rPr>
          <w:rStyle w:val="RefSurName"/>
        </w:rPr>
        <w:t xml:space="preserve">Raiker</w:t>
      </w:r>
      <w:r>
        <w:rPr>
          <w:rStyle w:val="RefAuthor"/>
        </w:rPr>
        <w:t xml:space="preserve"> </w:t>
      </w:r>
      <w:r>
        <w:rPr>
          <w:rStyle w:val="RefGivenName"/>
        </w:rPr>
        <w:t xml:space="preserve">SJ</w:t>
      </w:r>
      <w:r>
        <w:rPr>
          <w:shd w:val="clear" w:color="" w:fill=""/>
        </w:rPr>
        <w:t xml:space="preserve">, </w:t>
      </w:r>
      <w:r>
        <w:rPr>
          <w:rStyle w:val="RefSurName"/>
        </w:rPr>
        <w:t xml:space="preserve">Lee</w:t>
      </w:r>
      <w:r>
        <w:rPr>
          <w:rStyle w:val="RefAuthor"/>
        </w:rPr>
        <w:t xml:space="preserve"> </w:t>
      </w:r>
      <w:r>
        <w:rPr>
          <w:rStyle w:val="RefGivenName"/>
        </w:rPr>
        <w:t xml:space="preserve">H</w:t>
      </w:r>
      <w:r>
        <w:rPr>
          <w:shd w:val="clear" w:color="" w:fill=""/>
        </w:rPr>
        <w:t xml:space="preserve">, </w:t>
      </w:r>
      <w:r>
        <w:rPr>
          <w:rStyle w:val="RefSurName"/>
        </w:rPr>
        <w:t xml:space="preserve">Baldwin</w:t>
      </w:r>
      <w:r>
        <w:rPr>
          <w:rStyle w:val="RefAuthor"/>
        </w:rPr>
        <w:t xml:space="preserve"> </w:t>
      </w:r>
      <w:r>
        <w:rPr>
          <w:rStyle w:val="RefGivenName"/>
        </w:rPr>
        <w:t xml:space="preserve">KT</w:t>
      </w:r>
      <w:r>
        <w:rPr>
          <w:shd w:val="clear" w:color="" w:fill=""/>
        </w:rPr>
        <w:t xml:space="preserve">, </w:t>
      </w:r>
      <w:r>
        <w:rPr>
          <w:rStyle w:val="RefSurName"/>
        </w:rPr>
        <w:t xml:space="preserve">Duan</w:t>
      </w:r>
      <w:r>
        <w:rPr>
          <w:rStyle w:val="RefAuthor"/>
        </w:rPr>
        <w:t xml:space="preserve"> </w:t>
      </w:r>
      <w:r>
        <w:rPr>
          <w:rStyle w:val="RefGivenName"/>
        </w:rPr>
        <w:t xml:space="preserve">Y</w:t>
      </w:r>
      <w:r>
        <w:rPr>
          <w:shd w:val="clear" w:color="" w:fill=""/>
        </w:rPr>
        <w:t xml:space="preserve">, </w:t>
      </w:r>
      <w:r>
        <w:rPr>
          <w:rStyle w:val="RefSurName"/>
        </w:rPr>
        <w:t xml:space="preserve">Shrager</w:t>
      </w:r>
      <w:r>
        <w:rPr>
          <w:rStyle w:val="RefAuthor"/>
        </w:rPr>
        <w:t xml:space="preserve"> </w:t>
      </w:r>
      <w:r>
        <w:rPr>
          <w:rStyle w:val="RefGivenName"/>
        </w:rPr>
        <w:t xml:space="preserve">P</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Year"/>
        </w:rPr>
        <w:t xml:space="preserve">2010</w:t>
      </w:r>
      <w:r>
        <w:rPr>
          <w:shd w:val="clear" w:color="" w:fill=""/>
        </w:rPr>
        <w:t xml:space="preserve">. </w:t>
      </w:r>
      <w:r>
        <w:rPr>
          <w:rStyle w:val="RefArticleTitle"/>
        </w:rPr>
        <w:t xml:space="preserve">Oligodendrocyte-myelin glycoprotein and Nogo negatively regulate activity-dependent synaptic plasticity</w:t>
      </w:r>
      <w:r>
        <w:rPr>
          <w:shd w:val="clear" w:color="" w:fill=""/>
        </w:rPr>
        <w:t xml:space="preserve">. </w:t>
      </w:r>
      <w:r>
        <w:rPr>
          <w:rStyle w:val=""/>
        </w:rPr>
        <w:t xml:space="preserve">The Journal of Neuroscience</w:t>
      </w:r>
      <w:r>
        <w:rPr>
          <w:shd w:val="clear" w:color="" w:fill=""/>
        </w:rPr>
        <w:t xml:space="preserve"> </w:t>
      </w:r>
      <w:r>
        <w:rPr>
          <w:rStyle w:val=""/>
        </w:rPr>
        <w:t xml:space="preserve">30</w:t>
      </w:r>
      <w:r>
        <w:rPr>
          <w:shd w:val="clear" w:color="" w:fill=""/>
        </w:rPr>
        <w:t xml:space="preserve">:</w:t>
      </w:r>
      <w:r>
        <w:rPr>
          <w:rStyle w:val="RefFPage"/>
        </w:rPr>
        <w:t xml:space="preserve">12432</w:t>
      </w:r>
      <w:r>
        <w:rPr>
          <w:shd w:val="clear" w:color="" w:fill=""/>
        </w:rPr>
        <w:t xml:space="preserve">–</w:t>
      </w:r>
      <w:r>
        <w:rPr>
          <w:rStyle w:val="RefLPage"/>
        </w:rPr>
        <w:t xml:space="preserve">12445</w:t>
      </w:r>
      <w:r>
        <w:rPr>
          <w:shd w:val="clear" w:color="" w:fill=""/>
        </w:rPr>
        <w:t xml:space="preserve">.</w:t>
      </w:r>
    </w:p>
    <w:p>
      <w:pPr>
        <w:pStyle w:val="jrnlRefText"/>
      </w:pPr>
      <w:bookmarkStart w:id="81" w:name="R58"/>
      <w:bookmarkEnd w:id="81"/>
      <w:r>
        <w:rPr>
          <w:rStyle w:val="RefSurName"/>
        </w:rPr>
        <w:t xml:space="preserve">Rempe</w:t>
      </w:r>
      <w:r>
        <w:rPr>
          <w:rStyle w:val="RefAuthor"/>
        </w:rPr>
        <w:t xml:space="preserve"> </w:t>
      </w:r>
      <w:r>
        <w:rPr>
          <w:rStyle w:val="RefGivenName"/>
        </w:rPr>
        <w:t xml:space="preserve">D</w:t>
      </w:r>
      <w:r>
        <w:rPr>
          <w:shd w:val="clear" w:color="" w:fill=""/>
        </w:rPr>
        <w:t xml:space="preserve">, </w:t>
      </w:r>
      <w:r>
        <w:rPr>
          <w:rStyle w:val="RefSurName"/>
        </w:rPr>
        <w:t xml:space="preserve">Vangeison</w:t>
      </w:r>
      <w:r>
        <w:rPr>
          <w:rStyle w:val="RefAuthor"/>
        </w:rPr>
        <w:t xml:space="preserve"> </w:t>
      </w:r>
      <w:r>
        <w:rPr>
          <w:rStyle w:val="RefGivenName"/>
        </w:rPr>
        <w:t xml:space="preserve">G</w:t>
      </w:r>
      <w:r>
        <w:rPr>
          <w:shd w:val="clear" w:color="" w:fill=""/>
        </w:rPr>
        <w:t xml:space="preserve">, </w:t>
      </w:r>
      <w:r>
        <w:rPr>
          <w:rStyle w:val="RefSurName"/>
        </w:rPr>
        <w:t xml:space="preserve">Hamilton</w:t>
      </w:r>
      <w:r>
        <w:rPr>
          <w:rStyle w:val="RefAuthor"/>
        </w:rPr>
        <w:t xml:space="preserve"> </w:t>
      </w:r>
      <w:r>
        <w:rPr>
          <w:rStyle w:val="RefGivenName"/>
        </w:rPr>
        <w:t xml:space="preserve">J</w:t>
      </w:r>
      <w:r>
        <w:rPr>
          <w:shd w:val="clear" w:color="" w:fill=""/>
        </w:rPr>
        <w:t xml:space="preserve">, </w:t>
      </w:r>
      <w:r>
        <w:rPr>
          <w:rStyle w:val="RefSurName"/>
        </w:rPr>
        <w:t xml:space="preserve">Li</w:t>
      </w:r>
      <w:r>
        <w:rPr>
          <w:rStyle w:val="RefAuthor"/>
        </w:rPr>
        <w:t xml:space="preserve"> </w:t>
      </w:r>
      <w:r>
        <w:rPr>
          <w:rStyle w:val="RefGivenName"/>
        </w:rPr>
        <w:t xml:space="preserve">Y</w:t>
      </w:r>
      <w:r>
        <w:rPr>
          <w:shd w:val="clear" w:color="" w:fill=""/>
        </w:rPr>
        <w:t xml:space="preserve">, </w:t>
      </w:r>
      <w:r>
        <w:rPr>
          <w:rStyle w:val="RefSurName"/>
        </w:rPr>
        <w:t xml:space="preserve">Jepson</w:t>
      </w:r>
      <w:r>
        <w:rPr>
          <w:rStyle w:val="RefAuthor"/>
        </w:rPr>
        <w:t xml:space="preserve"> </w:t>
      </w:r>
      <w:r>
        <w:rPr>
          <w:rStyle w:val="RefGivenName"/>
        </w:rPr>
        <w:t xml:space="preserve">M</w:t>
      </w:r>
      <w:r>
        <w:rPr>
          <w:shd w:val="clear" w:color="" w:fill=""/>
        </w:rPr>
        <w:t xml:space="preserve">, </w:t>
      </w:r>
      <w:r>
        <w:rPr>
          <w:rStyle w:val="RefSurName"/>
        </w:rPr>
        <w:t xml:space="preserve">Federoff</w:t>
      </w:r>
      <w:r>
        <w:rPr>
          <w:rStyle w:val="RefAuthor"/>
        </w:rPr>
        <w:t xml:space="preserve"> </w:t>
      </w:r>
      <w:r>
        <w:rPr>
          <w:rStyle w:val="RefGivenName"/>
        </w:rPr>
        <w:t xml:space="preserve">HJ</w:t>
      </w:r>
      <w:r>
        <w:rPr>
          <w:shd w:val="clear" w:color="" w:fill=""/>
        </w:rPr>
        <w:t xml:space="preserve">. </w:t>
      </w:r>
      <w:r>
        <w:rPr>
          <w:rStyle w:val="RefYear"/>
        </w:rPr>
        <w:t xml:space="preserve">2006</w:t>
      </w:r>
      <w:r>
        <w:rPr>
          <w:shd w:val="clear" w:color="" w:fill=""/>
        </w:rPr>
        <w:t xml:space="preserve">. </w:t>
      </w:r>
      <w:r>
        <w:rPr>
          <w:rStyle w:val="RefArticleTitle"/>
        </w:rPr>
        <w:t xml:space="preserve">Synapsin I Cre transgene expression in male mice produces germline recombination in progeny</w:t>
      </w:r>
      <w:r>
        <w:rPr>
          <w:shd w:val="clear" w:color="" w:fill=""/>
        </w:rPr>
        <w:t xml:space="preserve">. </w:t>
      </w:r>
      <w:r>
        <w:rPr>
          <w:rStyle w:val=""/>
        </w:rPr>
        <w:t xml:space="preserve">Genesis</w:t>
      </w:r>
      <w:r>
        <w:rPr>
          <w:shd w:val="clear" w:color="" w:fill=""/>
        </w:rPr>
        <w:t xml:space="preserve"> </w:t>
      </w:r>
      <w:r>
        <w:rPr>
          <w:rStyle w:val=""/>
        </w:rPr>
        <w:t xml:space="preserve">44</w:t>
      </w:r>
      <w:r>
        <w:rPr>
          <w:shd w:val="clear" w:color="" w:fill=""/>
        </w:rPr>
        <w:t xml:space="preserve">:</w:t>
      </w:r>
      <w:r>
        <w:rPr>
          <w:rStyle w:val="RefFPage"/>
        </w:rPr>
        <w:t xml:space="preserve">44</w:t>
      </w:r>
      <w:r>
        <w:rPr>
          <w:shd w:val="clear" w:color="" w:fill=""/>
        </w:rPr>
        <w:t xml:space="preserve">–</w:t>
      </w:r>
      <w:r>
        <w:rPr>
          <w:rStyle w:val="RefLPage"/>
        </w:rPr>
        <w:t xml:space="preserve">49</w:t>
      </w:r>
      <w:r>
        <w:rPr>
          <w:shd w:val="clear" w:color="" w:fill=""/>
        </w:rPr>
        <w:t xml:space="preserve">.</w:t>
      </w:r>
    </w:p>
    <w:p>
      <w:pPr>
        <w:pStyle w:val="jrnlRefText"/>
      </w:pPr>
      <w:bookmarkStart w:id="82" w:name="R59"/>
      <w:bookmarkEnd w:id="82"/>
      <w:r>
        <w:rPr>
          <w:rStyle w:val="RefSurName"/>
        </w:rPr>
        <w:t xml:space="preserve">Salzer</w:t>
      </w:r>
      <w:r>
        <w:rPr>
          <w:rStyle w:val="RefAuthor"/>
        </w:rPr>
        <w:t xml:space="preserve"> </w:t>
      </w:r>
      <w:r>
        <w:rPr>
          <w:rStyle w:val="RefGivenName"/>
        </w:rPr>
        <w:t xml:space="preserve">JL</w:t>
      </w:r>
      <w:r>
        <w:rPr>
          <w:shd w:val="clear" w:color="" w:fill=""/>
        </w:rPr>
        <w:t xml:space="preserve">. </w:t>
      </w:r>
      <w:r>
        <w:rPr>
          <w:rStyle w:val="RefYear"/>
        </w:rPr>
        <w:t xml:space="preserve">2003</w:t>
      </w:r>
      <w:r>
        <w:rPr>
          <w:shd w:val="clear" w:color="" w:fill=""/>
        </w:rPr>
        <w:t xml:space="preserve">. </w:t>
      </w:r>
      <w:r>
        <w:rPr>
          <w:rStyle w:val="RefArticleTitle"/>
        </w:rPr>
        <w:t xml:space="preserve">Polarized domains of myelinated axons</w:t>
      </w:r>
      <w:r>
        <w:rPr>
          <w:shd w:val="clear" w:color="" w:fill=""/>
        </w:rPr>
        <w:t xml:space="preserve">. </w:t>
      </w:r>
      <w:r>
        <w:rPr>
          <w:rStyle w:val=""/>
        </w:rPr>
        <w:t xml:space="preserve">Neuron</w:t>
      </w:r>
      <w:r>
        <w:rPr>
          <w:shd w:val="clear" w:color="" w:fill=""/>
        </w:rPr>
        <w:t xml:space="preserve"> </w:t>
      </w:r>
      <w:r>
        <w:rPr>
          <w:rStyle w:val=""/>
        </w:rPr>
        <w:t xml:space="preserve">40</w:t>
      </w:r>
      <w:r>
        <w:rPr>
          <w:shd w:val="clear" w:color="" w:fill=""/>
        </w:rPr>
        <w:t xml:space="preserve">:</w:t>
      </w:r>
      <w:r>
        <w:rPr>
          <w:rStyle w:val="RefFPage"/>
        </w:rPr>
        <w:t xml:space="preserve">297</w:t>
      </w:r>
      <w:r>
        <w:rPr>
          <w:shd w:val="clear" w:color="" w:fill=""/>
        </w:rPr>
        <w:t xml:space="preserve">–</w:t>
      </w:r>
      <w:r>
        <w:rPr>
          <w:rStyle w:val="RefLPage"/>
        </w:rPr>
        <w:t xml:space="preserve">318</w:t>
      </w:r>
      <w:r>
        <w:rPr>
          <w:shd w:val="clear" w:color="" w:fill=""/>
        </w:rPr>
        <w:t xml:space="preserve"> .</w:t>
      </w:r>
    </w:p>
    <w:p>
      <w:pPr>
        <w:pStyle w:val="jrnlRefText"/>
      </w:pPr>
      <w:bookmarkStart w:id="83" w:name="R60"/>
      <w:bookmarkEnd w:id="83"/>
      <w:r>
        <w:rPr>
          <w:rStyle w:val="RefSurName"/>
        </w:rPr>
        <w:t xml:space="preserve">Schardt</w:t>
      </w:r>
      <w:r>
        <w:rPr>
          <w:rStyle w:val="RefAuthor"/>
        </w:rPr>
        <w:t xml:space="preserve"> </w:t>
      </w:r>
      <w:r>
        <w:rPr>
          <w:rStyle w:val="RefGivenName"/>
        </w:rPr>
        <w:t xml:space="preserve">A</w:t>
      </w:r>
      <w:r>
        <w:rPr>
          <w:shd w:val="clear" w:color="" w:fill=""/>
        </w:rPr>
        <w:t xml:space="preserve">, </w:t>
      </w:r>
      <w:r>
        <w:rPr>
          <w:rStyle w:val="RefSurName"/>
        </w:rPr>
        <w:t xml:space="preserve">Brinkmann</w:t>
      </w:r>
      <w:r>
        <w:rPr>
          <w:rStyle w:val="RefAuthor"/>
        </w:rPr>
        <w:t xml:space="preserve"> </w:t>
      </w:r>
      <w:r>
        <w:rPr>
          <w:rStyle w:val="RefGivenName"/>
        </w:rPr>
        <w:t xml:space="preserve">BG</w:t>
      </w:r>
      <w:r>
        <w:rPr>
          <w:shd w:val="clear" w:color="" w:fill=""/>
        </w:rPr>
        <w:t xml:space="preserve">, </w:t>
      </w:r>
      <w:r>
        <w:rPr>
          <w:rStyle w:val="RefSurName"/>
        </w:rPr>
        <w:t xml:space="preserve">Mitkovski</w:t>
      </w:r>
      <w:r>
        <w:rPr>
          <w:rStyle w:val="RefAuthor"/>
        </w:rPr>
        <w:t xml:space="preserve"> </w:t>
      </w:r>
      <w:r>
        <w:rPr>
          <w:rStyle w:val="RefGivenName"/>
        </w:rPr>
        <w:t xml:space="preserve">M</w:t>
      </w:r>
      <w:r>
        <w:rPr>
          <w:shd w:val="clear" w:color="" w:fill=""/>
        </w:rPr>
        <w:t xml:space="preserve">, </w:t>
      </w:r>
      <w:r>
        <w:rPr>
          <w:rStyle w:val="RefSurName"/>
        </w:rPr>
        <w:t xml:space="preserve">Sereda</w:t>
      </w:r>
      <w:r>
        <w:rPr>
          <w:rStyle w:val="RefAuthor"/>
        </w:rPr>
        <w:t xml:space="preserve"> </w:t>
      </w:r>
      <w:r>
        <w:rPr>
          <w:rStyle w:val="RefGivenName"/>
        </w:rPr>
        <w:t xml:space="preserve">MW</w:t>
      </w:r>
      <w:r>
        <w:rPr>
          <w:shd w:val="clear" w:color="" w:fill=""/>
        </w:rPr>
        <w:t xml:space="preserve">, </w:t>
      </w:r>
      <w:r>
        <w:rPr>
          <w:rStyle w:val="RefSurName"/>
        </w:rPr>
        <w:t xml:space="preserve">Werner</w:t>
      </w:r>
      <w:r>
        <w:rPr>
          <w:rStyle w:val="RefAuthor"/>
        </w:rPr>
        <w:t xml:space="preserve"> </w:t>
      </w:r>
      <w:r>
        <w:rPr>
          <w:rStyle w:val="RefGivenName"/>
        </w:rPr>
        <w:t xml:space="preserve">HB</w:t>
      </w:r>
      <w:r>
        <w:rPr>
          <w:shd w:val="clear" w:color="" w:fill=""/>
        </w:rPr>
        <w:t xml:space="preserve">, </w:t>
      </w:r>
      <w:r>
        <w:rPr>
          <w:rStyle w:val="RefSurName"/>
        </w:rPr>
        <w:t xml:space="preserve">Nave</w:t>
      </w:r>
      <w:r>
        <w:rPr>
          <w:rStyle w:val="RefAuthor"/>
        </w:rPr>
        <w:t xml:space="preserve"> </w:t>
      </w:r>
      <w:r>
        <w:rPr>
          <w:rStyle w:val="RefGivenName"/>
        </w:rPr>
        <w:t xml:space="preserve">KA</w:t>
      </w:r>
      <w:r>
        <w:rPr>
          <w:shd w:val="clear" w:color="" w:fill=""/>
        </w:rPr>
        <w:t xml:space="preserve">. </w:t>
      </w:r>
      <w:r>
        <w:rPr>
          <w:rStyle w:val="RefYear"/>
        </w:rPr>
        <w:t xml:space="preserve">2009</w:t>
      </w:r>
      <w:r>
        <w:rPr>
          <w:shd w:val="clear" w:color="" w:fill=""/>
        </w:rPr>
        <w:t xml:space="preserve">. </w:t>
      </w:r>
      <w:r>
        <w:rPr>
          <w:rStyle w:val="RefArticleTitle"/>
        </w:rPr>
        <w:t xml:space="preserve">The SNARE protein SNAP-29 interacts with the GTPase Rab3A: Implications for membrane trafficking in myelinating glia</w:t>
      </w:r>
      <w:r>
        <w:rPr>
          <w:shd w:val="clear" w:color="" w:fill=""/>
        </w:rPr>
        <w:t xml:space="preserve">. </w:t>
      </w:r>
      <w:r>
        <w:rPr>
          <w:rStyle w:val=""/>
        </w:rPr>
        <w:t xml:space="preserve">Journal of Neuroscience Research</w:t>
      </w:r>
      <w:r>
        <w:rPr>
          <w:shd w:val="clear" w:color="" w:fill=""/>
        </w:rPr>
        <w:t xml:space="preserve"> </w:t>
      </w:r>
      <w:r>
        <w:rPr>
          <w:rStyle w:val=""/>
        </w:rPr>
        <w:t xml:space="preserve">87</w:t>
      </w:r>
      <w:r>
        <w:rPr>
          <w:shd w:val="clear" w:color="" w:fill=""/>
        </w:rPr>
        <w:t xml:space="preserve">:</w:t>
      </w:r>
      <w:r>
        <w:rPr>
          <w:rStyle w:val="RefFPage"/>
        </w:rPr>
        <w:t xml:space="preserve">3465</w:t>
      </w:r>
      <w:r>
        <w:rPr>
          <w:shd w:val="clear" w:color="" w:fill=""/>
        </w:rPr>
        <w:t xml:space="preserve">–</w:t>
      </w:r>
      <w:r>
        <w:rPr>
          <w:rStyle w:val="RefLPage"/>
        </w:rPr>
        <w:t xml:space="preserve">3479</w:t>
      </w:r>
      <w:r>
        <w:rPr>
          <w:shd w:val="clear" w:color="" w:fill=""/>
        </w:rPr>
        <w:t xml:space="preserve">.</w:t>
      </w:r>
    </w:p>
    <w:p>
      <w:pPr>
        <w:pStyle w:val="jrnlRefText"/>
      </w:pPr>
      <w:bookmarkStart w:id="84" w:name="R61"/>
      <w:bookmarkEnd w:id="84"/>
      <w:r>
        <w:rPr>
          <w:rStyle w:val="RefSurName"/>
        </w:rPr>
        <w:t xml:space="preserve">Schulze</w:t>
      </w:r>
      <w:r>
        <w:rPr>
          <w:rStyle w:val="RefAuthor"/>
        </w:rPr>
        <w:t xml:space="preserve"> </w:t>
      </w:r>
      <w:r>
        <w:rPr>
          <w:rStyle w:val="RefGivenName"/>
        </w:rPr>
        <w:t xml:space="preserve">U</w:t>
      </w:r>
      <w:r>
        <w:rPr>
          <w:shd w:val="clear" w:color="" w:fill=""/>
        </w:rPr>
        <w:t xml:space="preserve">, </w:t>
      </w:r>
      <w:r>
        <w:rPr>
          <w:rStyle w:val="RefSurName"/>
        </w:rPr>
        <w:t xml:space="preserve">Vollenbröker</w:t>
      </w:r>
      <w:r>
        <w:rPr>
          <w:rStyle w:val="RefAuthor"/>
        </w:rPr>
        <w:t xml:space="preserve"> </w:t>
      </w:r>
      <w:r>
        <w:rPr>
          <w:rStyle w:val="RefGivenName"/>
        </w:rPr>
        <w:t xml:space="preserve">B</w:t>
      </w:r>
      <w:r>
        <w:rPr>
          <w:shd w:val="clear" w:color="" w:fill=""/>
        </w:rPr>
        <w:t xml:space="preserve">, </w:t>
      </w:r>
      <w:r>
        <w:rPr>
          <w:rStyle w:val="RefSurName"/>
        </w:rPr>
        <w:t xml:space="preserve">Braun</w:t>
      </w:r>
      <w:r>
        <w:rPr>
          <w:rStyle w:val="RefAuthor"/>
        </w:rPr>
        <w:t xml:space="preserve"> </w:t>
      </w:r>
      <w:r>
        <w:rPr>
          <w:rStyle w:val="RefGivenName"/>
        </w:rPr>
        <w:t xml:space="preserve">DA</w:t>
      </w:r>
      <w:r>
        <w:rPr>
          <w:shd w:val="clear" w:color="" w:fill=""/>
        </w:rPr>
        <w:t xml:space="preserve">, </w:t>
      </w:r>
      <w:r>
        <w:rPr>
          <w:rStyle w:val="RefSurName"/>
        </w:rPr>
        <w:t xml:space="preserve">Van Le</w:t>
      </w:r>
      <w:r>
        <w:rPr>
          <w:rStyle w:val="RefAuthor"/>
        </w:rPr>
        <w:t xml:space="preserve"> </w:t>
      </w:r>
      <w:r>
        <w:rPr>
          <w:rStyle w:val="RefGivenName"/>
        </w:rPr>
        <w:t xml:space="preserve">T</w:t>
      </w:r>
      <w:r>
        <w:rPr>
          <w:shd w:val="clear" w:color="" w:fill=""/>
        </w:rPr>
        <w:t xml:space="preserve">, </w:t>
      </w:r>
      <w:r>
        <w:rPr>
          <w:rStyle w:val="RefSurName"/>
        </w:rPr>
        <w:t xml:space="preserve">Granado</w:t>
      </w:r>
      <w:r>
        <w:rPr>
          <w:rStyle w:val="RefAuthor"/>
        </w:rPr>
        <w:t xml:space="preserve"> </w:t>
      </w:r>
      <w:r>
        <w:rPr>
          <w:rStyle w:val="RefGivenName"/>
        </w:rPr>
        <w:t xml:space="preserve">D</w:t>
      </w:r>
      <w:r>
        <w:rPr>
          <w:shd w:val="clear" w:color="" w:fill=""/>
        </w:rPr>
        <w:t xml:space="preserve">, </w:t>
      </w:r>
      <w:r>
        <w:rPr>
          <w:rStyle w:val="RefSurName"/>
        </w:rPr>
        <w:t xml:space="preserve">Kremerskothen</w:t>
      </w:r>
      <w:r>
        <w:rPr>
          <w:rStyle w:val="RefAuthor"/>
        </w:rPr>
        <w:t xml:space="preserve"> </w:t>
      </w:r>
      <w:r>
        <w:rPr>
          <w:rStyle w:val="RefGivenName"/>
        </w:rPr>
        <w:t xml:space="preserve">J</w:t>
      </w:r>
      <w:r>
        <w:rPr>
          <w:shd w:val="clear" w:color="" w:fill=""/>
        </w:rPr>
        <w:t xml:space="preserve">, </w:t>
      </w:r>
      <w:r>
        <w:rPr>
          <w:rStyle w:val="RefSurName"/>
        </w:rPr>
        <w:t xml:space="preserve">Fränzel</w:t>
      </w:r>
      <w:r>
        <w:rPr>
          <w:rStyle w:val="RefAuthor"/>
        </w:rPr>
        <w:t xml:space="preserve"> </w:t>
      </w:r>
      <w:r>
        <w:rPr>
          <w:rStyle w:val="RefGivenName"/>
        </w:rPr>
        <w:t xml:space="preserve">B</w:t>
      </w:r>
      <w:r>
        <w:rPr>
          <w:shd w:val="clear" w:color="" w:fill=""/>
        </w:rPr>
        <w:t xml:space="preserve">, </w:t>
      </w:r>
      <w:r>
        <w:rPr>
          <w:rStyle w:val="RefSurName"/>
        </w:rPr>
        <w:t xml:space="preserve">Klosowski</w:t>
      </w:r>
      <w:r>
        <w:rPr>
          <w:rStyle w:val="RefAuthor"/>
        </w:rPr>
        <w:t xml:space="preserve"> </w:t>
      </w:r>
      <w:r>
        <w:rPr>
          <w:rStyle w:val="RefGivenName"/>
        </w:rPr>
        <w:t xml:space="preserve">R</w:t>
      </w:r>
      <w:r>
        <w:rPr>
          <w:shd w:val="clear" w:color="" w:fill=""/>
        </w:rPr>
        <w:t xml:space="preserve">, </w:t>
      </w:r>
      <w:r>
        <w:rPr>
          <w:rStyle w:val="RefSurName"/>
        </w:rPr>
        <w:t xml:space="preserve">Barth</w:t>
      </w:r>
      <w:r>
        <w:rPr>
          <w:rStyle w:val="RefAuthor"/>
        </w:rPr>
        <w:t xml:space="preserve"> </w:t>
      </w:r>
      <w:r>
        <w:rPr>
          <w:rStyle w:val="RefGivenName"/>
        </w:rPr>
        <w:t xml:space="preserve">J</w:t>
      </w:r>
      <w:r>
        <w:rPr>
          <w:shd w:val="clear" w:color="" w:fill=""/>
        </w:rPr>
        <w:t xml:space="preserve">, </w:t>
      </w:r>
      <w:r>
        <w:rPr>
          <w:rStyle w:val="RefSurName"/>
        </w:rPr>
        <w:t xml:space="preserve">Fufezan</w:t>
      </w:r>
      <w:r>
        <w:rPr>
          <w:rStyle w:val="RefAuthor"/>
        </w:rPr>
        <w:t xml:space="preserve"> </w:t>
      </w:r>
      <w:r>
        <w:rPr>
          <w:rStyle w:val="RefGivenName"/>
        </w:rPr>
        <w:t xml:space="preserve">C</w:t>
      </w:r>
      <w:r>
        <w:rPr>
          <w:shd w:val="clear" w:color="" w:fill=""/>
        </w:rPr>
        <w:t xml:space="preserve">, </w:t>
      </w:r>
      <w:r>
        <w:rPr>
          <w:rStyle w:val="RefSurName"/>
        </w:rPr>
        <w:t xml:space="preserve">Wolters</w:t>
      </w:r>
      <w:r>
        <w:rPr>
          <w:rStyle w:val="RefAuthor"/>
        </w:rPr>
        <w:t xml:space="preserve"> </w:t>
      </w:r>
      <w:r>
        <w:rPr>
          <w:rStyle w:val="RefGivenName"/>
        </w:rPr>
        <w:t xml:space="preserve">DA</w:t>
      </w:r>
      <w:r>
        <w:rPr>
          <w:shd w:val="clear" w:color="" w:fill=""/>
        </w:rPr>
        <w:t xml:space="preserve">, </w:t>
      </w:r>
      <w:r>
        <w:rPr>
          <w:rStyle w:val="RefSurName"/>
        </w:rPr>
        <w:t xml:space="preserve">Pavenstädt</w:t>
      </w:r>
      <w:r>
        <w:rPr>
          <w:rStyle w:val="RefAuthor"/>
        </w:rPr>
        <w:t xml:space="preserve"> </w:t>
      </w:r>
      <w:r>
        <w:rPr>
          <w:rStyle w:val="RefGivenName"/>
        </w:rPr>
        <w:t xml:space="preserve">H</w:t>
      </w:r>
      <w:r>
        <w:rPr>
          <w:shd w:val="clear" w:color="" w:fill=""/>
        </w:rPr>
        <w:t xml:space="preserve">, </w:t>
      </w:r>
      <w:r>
        <w:rPr>
          <w:rStyle w:val="RefSurName"/>
        </w:rPr>
        <w:t xml:space="preserve">Weide</w:t>
      </w:r>
      <w:r>
        <w:rPr>
          <w:rStyle w:val="RefAuthor"/>
        </w:rPr>
        <w:t xml:space="preserve"> </w:t>
      </w:r>
      <w:r>
        <w:rPr>
          <w:rStyle w:val="RefGivenName"/>
        </w:rPr>
        <w:t xml:space="preserve">T</w:t>
      </w:r>
      <w:r>
        <w:rPr>
          <w:shd w:val="clear" w:color="" w:fill=""/>
        </w:rPr>
        <w:t xml:space="preserve">. </w:t>
      </w:r>
      <w:r>
        <w:rPr>
          <w:rStyle w:val="RefYear"/>
        </w:rPr>
        <w:t xml:space="preserve">2014</w:t>
      </w:r>
      <w:r>
        <w:rPr>
          <w:shd w:val="clear" w:color="" w:fill=""/>
        </w:rPr>
        <w:t xml:space="preserve">. </w:t>
      </w:r>
      <w:r>
        <w:rPr>
          <w:rStyle w:val="RefArticleTitle"/>
        </w:rPr>
        <w:t xml:space="preserve">The Vac14-interaction network is linked to regulators of the endolysosomal and autophagic pathway</w:t>
      </w:r>
      <w:r>
        <w:rPr>
          <w:shd w:val="clear" w:color="" w:fill=""/>
        </w:rPr>
        <w:t xml:space="preserve">. </w:t>
      </w:r>
      <w:r>
        <w:rPr>
          <w:rStyle w:val=""/>
        </w:rPr>
        <w:t xml:space="preserve">Molecular &amp; Cellular Proteomics : MCP</w:t>
      </w:r>
      <w:r>
        <w:rPr>
          <w:shd w:val="clear" w:color="" w:fill=""/>
        </w:rPr>
        <w:t xml:space="preserve"> </w:t>
      </w:r>
      <w:r>
        <w:rPr>
          <w:rStyle w:val=""/>
        </w:rPr>
        <w:t xml:space="preserve">13</w:t>
      </w:r>
      <w:r>
        <w:rPr>
          <w:shd w:val="clear" w:color="" w:fill=""/>
        </w:rPr>
        <w:t xml:space="preserve">:</w:t>
      </w:r>
      <w:r>
        <w:rPr>
          <w:rStyle w:val="RefFPage"/>
        </w:rPr>
        <w:t xml:space="preserve">1397</w:t>
      </w:r>
      <w:r>
        <w:rPr>
          <w:shd w:val="clear" w:color="" w:fill=""/>
        </w:rPr>
        <w:t xml:space="preserve">–</w:t>
      </w:r>
      <w:r>
        <w:rPr>
          <w:rStyle w:val="RefLPage"/>
        </w:rPr>
        <w:t xml:space="preserve">1411</w:t>
      </w:r>
      <w:r>
        <w:rPr>
          <w:shd w:val="clear" w:color="" w:fill=""/>
        </w:rPr>
        <w:t xml:space="preserve">.</w:t>
      </w:r>
    </w:p>
    <w:p>
      <w:pPr>
        <w:pStyle w:val="jrnlRefText"/>
      </w:pPr>
      <w:bookmarkStart w:id="85" w:name="R62"/>
      <w:bookmarkEnd w:id="85"/>
      <w:r>
        <w:rPr>
          <w:rStyle w:val="RefSurName"/>
        </w:rPr>
        <w:t xml:space="preserve">Schweitzer</w:t>
      </w:r>
      <w:r>
        <w:rPr>
          <w:rStyle w:val="RefAuthor"/>
        </w:rPr>
        <w:t xml:space="preserve"> </w:t>
      </w:r>
      <w:r>
        <w:rPr>
          <w:rStyle w:val="RefGivenName"/>
        </w:rPr>
        <w:t xml:space="preserve">JK</w:t>
      </w:r>
      <w:r>
        <w:rPr>
          <w:shd w:val="clear" w:color="" w:fill=""/>
        </w:rPr>
        <w:t xml:space="preserve">, </w:t>
      </w:r>
      <w:r>
        <w:rPr>
          <w:rStyle w:val="RefSurName"/>
        </w:rPr>
        <w:t xml:space="preserve">Krivda</w:t>
      </w:r>
      <w:r>
        <w:rPr>
          <w:rStyle w:val="RefAuthor"/>
        </w:rPr>
        <w:t xml:space="preserve"> </w:t>
      </w:r>
      <w:r>
        <w:rPr>
          <w:rStyle w:val="RefGivenName"/>
        </w:rPr>
        <w:t xml:space="preserve">JP</w:t>
      </w:r>
      <w:r>
        <w:rPr>
          <w:shd w:val="clear" w:color="" w:fill=""/>
        </w:rPr>
        <w:t xml:space="preserve">, </w:t>
      </w:r>
      <w:r>
        <w:rPr>
          <w:rStyle w:val="RefSurName"/>
        </w:rPr>
        <w:t xml:space="preserve">D'Souza-Schorey</w:t>
      </w:r>
      <w:r>
        <w:rPr>
          <w:rStyle w:val="RefAuthor"/>
        </w:rPr>
        <w:t xml:space="preserve"> </w:t>
      </w:r>
      <w:r>
        <w:rPr>
          <w:rStyle w:val="RefGivenName"/>
        </w:rPr>
        <w:t xml:space="preserve">C</w:t>
      </w:r>
      <w:r>
        <w:rPr>
          <w:shd w:val="clear" w:color="" w:fill=""/>
        </w:rPr>
        <w:t xml:space="preserve">. </w:t>
      </w:r>
      <w:r>
        <w:rPr>
          <w:rStyle w:val="RefYear"/>
        </w:rPr>
        <w:t xml:space="preserve">2009</w:t>
      </w:r>
      <w:r>
        <w:rPr>
          <w:shd w:val="clear" w:color="" w:fill=""/>
        </w:rPr>
        <w:t xml:space="preserve">. </w:t>
      </w:r>
      <w:r>
        <w:rPr>
          <w:rStyle w:val="RefArticleTitle"/>
        </w:rPr>
        <w:t xml:space="preserve">Neurodegeneration in Niemann-Pick Type C disease and Huntington's disease: impact of defects in membrane trafficking</w:t>
      </w:r>
      <w:r>
        <w:rPr>
          <w:shd w:val="clear" w:color="" w:fill=""/>
        </w:rPr>
        <w:t xml:space="preserve">. </w:t>
      </w:r>
      <w:r>
        <w:rPr>
          <w:rStyle w:val=""/>
        </w:rPr>
        <w:t xml:space="preserve">Current Drug Targets</w:t>
      </w:r>
      <w:r>
        <w:rPr>
          <w:shd w:val="clear" w:color="" w:fill=""/>
        </w:rPr>
        <w:t xml:space="preserve"> </w:t>
      </w:r>
      <w:r>
        <w:rPr>
          <w:rStyle w:val=""/>
        </w:rPr>
        <w:t xml:space="preserve">10</w:t>
      </w:r>
      <w:r>
        <w:rPr>
          <w:shd w:val="clear" w:color="" w:fill=""/>
        </w:rPr>
        <w:t xml:space="preserve">:</w:t>
      </w:r>
      <w:r>
        <w:rPr>
          <w:rStyle w:val="RefFPage"/>
        </w:rPr>
        <w:t xml:space="preserve">653</w:t>
      </w:r>
      <w:r>
        <w:rPr>
          <w:shd w:val="clear" w:color="" w:fill=""/>
        </w:rPr>
        <w:t xml:space="preserve">–</w:t>
      </w:r>
      <w:r>
        <w:rPr>
          <w:rStyle w:val="RefLPage"/>
        </w:rPr>
        <w:t xml:space="preserve">665</w:t>
      </w:r>
      <w:r>
        <w:rPr>
          <w:shd w:val="clear" w:color="" w:fill=""/>
        </w:rPr>
        <w:t xml:space="preserve"> .</w:t>
      </w:r>
    </w:p>
    <w:p>
      <w:pPr>
        <w:pStyle w:val="jrnlRefText"/>
      </w:pPr>
      <w:bookmarkStart w:id="86" w:name="R63"/>
      <w:bookmarkEnd w:id="86"/>
      <w:r>
        <w:rPr>
          <w:rStyle w:val="RefSurName"/>
        </w:rPr>
        <w:t xml:space="preserve">Schüller</w:t>
      </w:r>
      <w:r>
        <w:rPr>
          <w:rStyle w:val="RefAuthor"/>
        </w:rPr>
        <w:t xml:space="preserve"> </w:t>
      </w:r>
      <w:r>
        <w:rPr>
          <w:rStyle w:val="RefGivenName"/>
        </w:rPr>
        <w:t xml:space="preserve">U</w:t>
      </w:r>
      <w:r>
        <w:rPr>
          <w:shd w:val="clear" w:color="" w:fill=""/>
        </w:rPr>
        <w:t xml:space="preserve">, </w:t>
      </w:r>
      <w:r>
        <w:rPr>
          <w:rStyle w:val="RefSurName"/>
        </w:rPr>
        <w:t xml:space="preserve">Heine</w:t>
      </w:r>
      <w:r>
        <w:rPr>
          <w:rStyle w:val="RefAuthor"/>
        </w:rPr>
        <w:t xml:space="preserve"> </w:t>
      </w:r>
      <w:r>
        <w:rPr>
          <w:rStyle w:val="RefGivenName"/>
        </w:rPr>
        <w:t xml:space="preserve">VM</w:t>
      </w:r>
      <w:r>
        <w:rPr>
          <w:shd w:val="clear" w:color="" w:fill=""/>
        </w:rPr>
        <w:t xml:space="preserve">, </w:t>
      </w:r>
      <w:r>
        <w:rPr>
          <w:rStyle w:val="RefSurName"/>
        </w:rPr>
        <w:t xml:space="preserve">Mao</w:t>
      </w:r>
      <w:r>
        <w:rPr>
          <w:rStyle w:val="RefAuthor"/>
        </w:rPr>
        <w:t xml:space="preserve"> </w:t>
      </w:r>
      <w:r>
        <w:rPr>
          <w:rStyle w:val="RefGivenName"/>
        </w:rPr>
        <w:t xml:space="preserve">J</w:t>
      </w:r>
      <w:r>
        <w:rPr>
          <w:shd w:val="clear" w:color="" w:fill=""/>
        </w:rPr>
        <w:t xml:space="preserve">, </w:t>
      </w:r>
      <w:r>
        <w:rPr>
          <w:rStyle w:val="RefSurName"/>
        </w:rPr>
        <w:t xml:space="preserve">Kho</w:t>
      </w:r>
      <w:r>
        <w:rPr>
          <w:rStyle w:val="RefAuthor"/>
        </w:rPr>
        <w:t xml:space="preserve"> </w:t>
      </w:r>
      <w:r>
        <w:rPr>
          <w:rStyle w:val="RefGivenName"/>
        </w:rPr>
        <w:t xml:space="preserve">AT</w:t>
      </w:r>
      <w:r>
        <w:rPr>
          <w:shd w:val="clear" w:color="" w:fill=""/>
        </w:rPr>
        <w:t xml:space="preserve">, </w:t>
      </w:r>
      <w:r>
        <w:rPr>
          <w:rStyle w:val="RefSurName"/>
        </w:rPr>
        <w:t xml:space="preserve">Dillon</w:t>
      </w:r>
      <w:r>
        <w:rPr>
          <w:rStyle w:val="RefAuthor"/>
        </w:rPr>
        <w:t xml:space="preserve"> </w:t>
      </w:r>
      <w:r>
        <w:rPr>
          <w:rStyle w:val="RefGivenName"/>
        </w:rPr>
        <w:t xml:space="preserve">AK</w:t>
      </w:r>
      <w:r>
        <w:rPr>
          <w:shd w:val="clear" w:color="" w:fill=""/>
        </w:rPr>
        <w:t xml:space="preserve">, </w:t>
      </w:r>
      <w:r>
        <w:rPr>
          <w:rStyle w:val="RefSurName"/>
        </w:rPr>
        <w:t xml:space="preserve">Han</w:t>
      </w:r>
      <w:r>
        <w:rPr>
          <w:rStyle w:val="RefAuthor"/>
        </w:rPr>
        <w:t xml:space="preserve"> </w:t>
      </w:r>
      <w:r>
        <w:rPr>
          <w:rStyle w:val="RefGivenName"/>
        </w:rPr>
        <w:t xml:space="preserve">YG</w:t>
      </w:r>
      <w:r>
        <w:rPr>
          <w:shd w:val="clear" w:color="" w:fill=""/>
        </w:rPr>
        <w:t xml:space="preserve">, </w:t>
      </w:r>
      <w:r>
        <w:rPr>
          <w:rStyle w:val="RefSurName"/>
        </w:rPr>
        <w:t xml:space="preserve">Huillard</w:t>
      </w:r>
      <w:r>
        <w:rPr>
          <w:rStyle w:val="RefAuthor"/>
        </w:rPr>
        <w:t xml:space="preserve"> </w:t>
      </w:r>
      <w:r>
        <w:rPr>
          <w:rStyle w:val="RefGivenName"/>
        </w:rPr>
        <w:t xml:space="preserve">E</w:t>
      </w:r>
      <w:r>
        <w:rPr>
          <w:shd w:val="clear" w:color="" w:fill=""/>
        </w:rPr>
        <w:t xml:space="preserve">, </w:t>
      </w:r>
      <w:r>
        <w:rPr>
          <w:rStyle w:val="RefSurName"/>
        </w:rPr>
        <w:t xml:space="preserve">Sun</w:t>
      </w:r>
      <w:r>
        <w:rPr>
          <w:rStyle w:val="RefAuthor"/>
        </w:rPr>
        <w:t xml:space="preserve"> </w:t>
      </w:r>
      <w:r>
        <w:rPr>
          <w:rStyle w:val="RefGivenName"/>
        </w:rPr>
        <w:t xml:space="preserve">T</w:t>
      </w:r>
      <w:r>
        <w:rPr>
          <w:shd w:val="clear" w:color="" w:fill=""/>
        </w:rPr>
        <w:t xml:space="preserve">, </w:t>
      </w:r>
      <w:r>
        <w:rPr>
          <w:rStyle w:val="RefSurName"/>
        </w:rPr>
        <w:t xml:space="preserve">Ligon</w:t>
      </w:r>
      <w:r>
        <w:rPr>
          <w:rStyle w:val="RefAuthor"/>
        </w:rPr>
        <w:t xml:space="preserve"> </w:t>
      </w:r>
      <w:r>
        <w:rPr>
          <w:rStyle w:val="RefGivenName"/>
        </w:rPr>
        <w:t xml:space="preserve">AH</w:t>
      </w:r>
      <w:r>
        <w:rPr>
          <w:shd w:val="clear" w:color="" w:fill=""/>
        </w:rPr>
        <w:t xml:space="preserve">, </w:t>
      </w:r>
      <w:r>
        <w:rPr>
          <w:rStyle w:val="RefSurName"/>
        </w:rPr>
        <w:t xml:space="preserve">Qian</w:t>
      </w:r>
      <w:r>
        <w:rPr>
          <w:rStyle w:val="RefAuthor"/>
        </w:rPr>
        <w:t xml:space="preserve"> </w:t>
      </w:r>
      <w:r>
        <w:rPr>
          <w:rStyle w:val="RefGivenName"/>
        </w:rPr>
        <w:t xml:space="preserve">Y</w:t>
      </w:r>
      <w:r>
        <w:rPr>
          <w:shd w:val="clear" w:color="" w:fill=""/>
        </w:rPr>
        <w:t xml:space="preserve">, </w:t>
      </w:r>
      <w:r>
        <w:rPr>
          <w:rStyle w:val="RefSurName"/>
        </w:rPr>
        <w:t xml:space="preserve">Ma</w:t>
      </w:r>
      <w:r>
        <w:rPr>
          <w:rStyle w:val="RefAuthor"/>
        </w:rPr>
        <w:t xml:space="preserve"> </w:t>
      </w:r>
      <w:r>
        <w:rPr>
          <w:rStyle w:val="RefGivenName"/>
        </w:rPr>
        <w:t xml:space="preserve">Q</w:t>
      </w:r>
      <w:r>
        <w:rPr>
          <w:shd w:val="clear" w:color="" w:fill=""/>
        </w:rPr>
        <w:t xml:space="preserve">, </w:t>
      </w:r>
      <w:r>
        <w:rPr>
          <w:rStyle w:val="RefSurName"/>
        </w:rPr>
        <w:t xml:space="preserve">Alvarez-Buylla</w:t>
      </w:r>
      <w:r>
        <w:rPr>
          <w:rStyle w:val="RefAuthor"/>
        </w:rPr>
        <w:t xml:space="preserve"> </w:t>
      </w:r>
      <w:r>
        <w:rPr>
          <w:rStyle w:val="RefGivenName"/>
        </w:rPr>
        <w:t xml:space="preserve">A</w:t>
      </w:r>
      <w:r>
        <w:rPr>
          <w:shd w:val="clear" w:color="" w:fill=""/>
        </w:rPr>
        <w:t xml:space="preserve">, </w:t>
      </w:r>
      <w:r>
        <w:rPr>
          <w:rStyle w:val="RefSurName"/>
        </w:rPr>
        <w:t xml:space="preserve">McMahon</w:t>
      </w:r>
      <w:r>
        <w:rPr>
          <w:rStyle w:val="RefAuthor"/>
        </w:rPr>
        <w:t xml:space="preserve"> </w:t>
      </w:r>
      <w:r>
        <w:rPr>
          <w:rStyle w:val="RefGivenName"/>
        </w:rPr>
        <w:t xml:space="preserve">AP</w:t>
      </w:r>
      <w:r>
        <w:rPr>
          <w:shd w:val="clear" w:color="" w:fill=""/>
        </w:rPr>
        <w:t xml:space="preserve">, </w:t>
      </w:r>
      <w:r>
        <w:rPr>
          <w:rStyle w:val="RefSurName"/>
        </w:rPr>
        <w:t xml:space="preserve">Rowitch</w:t>
      </w:r>
      <w:r>
        <w:rPr>
          <w:rStyle w:val="RefAuthor"/>
        </w:rPr>
        <w:t xml:space="preserve"> </w:t>
      </w:r>
      <w:r>
        <w:rPr>
          <w:rStyle w:val="RefGivenName"/>
        </w:rPr>
        <w:t xml:space="preserve">DH</w:t>
      </w:r>
      <w:r>
        <w:rPr>
          <w:shd w:val="clear" w:color="" w:fill=""/>
        </w:rPr>
        <w:t xml:space="preserve">, </w:t>
      </w:r>
      <w:r>
        <w:rPr>
          <w:rStyle w:val="RefSurName"/>
        </w:rPr>
        <w:t xml:space="preserve">Ligon</w:t>
      </w:r>
      <w:r>
        <w:rPr>
          <w:rStyle w:val="RefAuthor"/>
        </w:rPr>
        <w:t xml:space="preserve"> </w:t>
      </w:r>
      <w:r>
        <w:rPr>
          <w:rStyle w:val="RefGivenName"/>
        </w:rPr>
        <w:t xml:space="preserve">KL</w:t>
      </w:r>
      <w:r>
        <w:rPr>
          <w:shd w:val="clear" w:color="" w:fill=""/>
        </w:rPr>
        <w:t xml:space="preserve">. </w:t>
      </w:r>
      <w:r>
        <w:rPr>
          <w:rStyle w:val="RefYear"/>
        </w:rPr>
        <w:t xml:space="preserve">2008</w:t>
      </w:r>
      <w:r>
        <w:rPr>
          <w:shd w:val="clear" w:color="" w:fill=""/>
        </w:rPr>
        <w:t xml:space="preserve">. </w:t>
      </w:r>
      <w:r>
        <w:rPr>
          <w:rStyle w:val="RefArticleTitle"/>
        </w:rPr>
        <w:t xml:space="preserve">Acquisition of granule neuron precursor identity is a critical determinant of progenitor cell competence to form Shh-induced medulloblastoma</w:t>
      </w:r>
      <w:r>
        <w:rPr>
          <w:shd w:val="clear" w:color="" w:fill=""/>
        </w:rPr>
        <w:t xml:space="preserve">. </w:t>
      </w:r>
      <w:r>
        <w:rPr>
          <w:rStyle w:val=""/>
        </w:rPr>
        <w:t xml:space="preserve">Cancer Cell</w:t>
      </w:r>
      <w:r>
        <w:rPr>
          <w:shd w:val="clear" w:color="" w:fill=""/>
        </w:rPr>
        <w:t xml:space="preserve"> </w:t>
      </w:r>
      <w:r>
        <w:rPr>
          <w:rStyle w:val=""/>
        </w:rPr>
        <w:t xml:space="preserve">14</w:t>
      </w:r>
      <w:r>
        <w:rPr>
          <w:shd w:val="clear" w:color="" w:fill=""/>
        </w:rPr>
        <w:t xml:space="preserve">:</w:t>
      </w:r>
      <w:r>
        <w:rPr>
          <w:rStyle w:val="RefFPage"/>
        </w:rPr>
        <w:t xml:space="preserve">123</w:t>
      </w:r>
      <w:r>
        <w:rPr>
          <w:shd w:val="clear" w:color="" w:fill=""/>
        </w:rPr>
        <w:t xml:space="preserve">–</w:t>
      </w:r>
      <w:r>
        <w:rPr>
          <w:rStyle w:val="RefLPage"/>
        </w:rPr>
        <w:t xml:space="preserve">134</w:t>
      </w:r>
      <w:r>
        <w:rPr>
          <w:shd w:val="clear" w:color="" w:fill=""/>
        </w:rPr>
        <w:t xml:space="preserve">.</w:t>
      </w:r>
    </w:p>
    <w:p>
      <w:pPr>
        <w:pStyle w:val="jrnlRefText"/>
      </w:pPr>
      <w:bookmarkStart w:id="87" w:name="R64"/>
      <w:bookmarkEnd w:id="87"/>
      <w:r>
        <w:rPr>
          <w:rStyle w:val="RefSurName"/>
        </w:rPr>
        <w:t xml:space="preserve">Simons</w:t>
      </w:r>
      <w:r>
        <w:rPr>
          <w:rStyle w:val="RefAuthor"/>
        </w:rPr>
        <w:t xml:space="preserve"> </w:t>
      </w:r>
      <w:r>
        <w:rPr>
          <w:rStyle w:val="RefGivenName"/>
        </w:rPr>
        <w:t xml:space="preserve">M</w:t>
      </w:r>
      <w:r>
        <w:rPr>
          <w:shd w:val="clear" w:color="" w:fill=""/>
        </w:rPr>
        <w:t xml:space="preserve">, </w:t>
      </w:r>
      <w:r>
        <w:rPr>
          <w:rStyle w:val="RefSurName"/>
        </w:rPr>
        <w:t xml:space="preserve">Trajkovic</w:t>
      </w:r>
      <w:r>
        <w:rPr>
          <w:rStyle w:val="RefAuthor"/>
        </w:rPr>
        <w:t xml:space="preserve"> </w:t>
      </w:r>
      <w:r>
        <w:rPr>
          <w:rStyle w:val="RefGivenName"/>
        </w:rPr>
        <w:t xml:space="preserve">K</w:t>
      </w:r>
      <w:r>
        <w:rPr>
          <w:shd w:val="clear" w:color="" w:fill=""/>
        </w:rPr>
        <w:t xml:space="preserve">. </w:t>
      </w:r>
      <w:r>
        <w:rPr>
          <w:rStyle w:val="RefYear"/>
        </w:rPr>
        <w:t xml:space="preserve">2006</w:t>
      </w:r>
      <w:r>
        <w:rPr>
          <w:shd w:val="clear" w:color="" w:fill=""/>
        </w:rPr>
        <w:t xml:space="preserve">. </w:t>
      </w:r>
      <w:r>
        <w:rPr>
          <w:rStyle w:val="RefArticleTitle"/>
        </w:rPr>
        <w:t xml:space="preserve">Neuron-glia communication in the control of oligodendrocyte function and myelin biogenesis</w:t>
      </w:r>
      <w:r>
        <w:rPr>
          <w:shd w:val="clear" w:color="" w:fill=""/>
        </w:rPr>
        <w:t xml:space="preserve">. </w:t>
      </w:r>
      <w:r>
        <w:rPr>
          <w:rStyle w:val=""/>
        </w:rPr>
        <w:t xml:space="preserve">Journal of Cell Science</w:t>
      </w:r>
      <w:r>
        <w:rPr>
          <w:shd w:val="clear" w:color="" w:fill=""/>
        </w:rPr>
        <w:t xml:space="preserve"> </w:t>
      </w:r>
      <w:r>
        <w:rPr>
          <w:rStyle w:val=""/>
        </w:rPr>
        <w:t xml:space="preserve">119</w:t>
      </w:r>
      <w:r>
        <w:rPr>
          <w:shd w:val="clear" w:color="" w:fill=""/>
        </w:rPr>
        <w:t xml:space="preserve">:</w:t>
      </w:r>
      <w:r>
        <w:rPr>
          <w:rStyle w:val="RefFPage"/>
        </w:rPr>
        <w:t xml:space="preserve">4381</w:t>
      </w:r>
      <w:r>
        <w:rPr>
          <w:shd w:val="clear" w:color="" w:fill=""/>
        </w:rPr>
        <w:t xml:space="preserve">–</w:t>
      </w:r>
      <w:r>
        <w:rPr>
          <w:rStyle w:val="RefLPage"/>
        </w:rPr>
        <w:t xml:space="preserve">4389</w:t>
      </w:r>
      <w:r>
        <w:rPr>
          <w:shd w:val="clear" w:color="" w:fill=""/>
        </w:rPr>
        <w:t xml:space="preserve">.</w:t>
      </w:r>
    </w:p>
    <w:p>
      <w:pPr>
        <w:pStyle w:val="jrnlRefText"/>
      </w:pPr>
      <w:bookmarkStart w:id="88" w:name="R65"/>
      <w:bookmarkEnd w:id="88"/>
      <w:r>
        <w:rPr>
          <w:rStyle w:val="RefSurName"/>
        </w:rPr>
        <w:t xml:space="preserve">Simons</w:t>
      </w:r>
      <w:r>
        <w:rPr>
          <w:rStyle w:val="RefAuthor"/>
        </w:rPr>
        <w:t xml:space="preserve"> </w:t>
      </w:r>
      <w:r>
        <w:rPr>
          <w:rStyle w:val="RefGivenName"/>
        </w:rPr>
        <w:t xml:space="preserve">M</w:t>
      </w:r>
      <w:r>
        <w:rPr>
          <w:shd w:val="clear" w:color="" w:fill=""/>
        </w:rPr>
        <w:t xml:space="preserve">, </w:t>
      </w:r>
      <w:r>
        <w:rPr>
          <w:rStyle w:val="RefSurName"/>
        </w:rPr>
        <w:t xml:space="preserve">Lyons</w:t>
      </w:r>
      <w:r>
        <w:rPr>
          <w:rStyle w:val="RefAuthor"/>
        </w:rPr>
        <w:t xml:space="preserve"> </w:t>
      </w:r>
      <w:r>
        <w:rPr>
          <w:rStyle w:val="RefGivenName"/>
        </w:rPr>
        <w:t xml:space="preserve">DA</w:t>
      </w:r>
      <w:r>
        <w:rPr>
          <w:shd w:val="clear" w:color="" w:fill=""/>
        </w:rPr>
        <w:t xml:space="preserve">. </w:t>
      </w:r>
      <w:r>
        <w:rPr>
          <w:rStyle w:val="RefYear"/>
        </w:rPr>
        <w:t xml:space="preserve">2013</w:t>
      </w:r>
      <w:r>
        <w:rPr>
          <w:shd w:val="clear" w:color="" w:fill=""/>
        </w:rPr>
        <w:t xml:space="preserve">. </w:t>
      </w:r>
      <w:r>
        <w:rPr>
          <w:rStyle w:val="RefArticleTitle"/>
        </w:rPr>
        <w:t xml:space="preserve">Axonal selection and myelin sheath generation in the central nervous system</w:t>
      </w:r>
      <w:r>
        <w:rPr>
          <w:shd w:val="clear" w:color="" w:fill=""/>
        </w:rPr>
        <w:t xml:space="preserve">. </w:t>
      </w:r>
      <w:r>
        <w:rPr>
          <w:rStyle w:val=""/>
        </w:rPr>
        <w:t xml:space="preserve">Current Opinion in Cell Biology</w:t>
      </w:r>
      <w:r>
        <w:rPr>
          <w:shd w:val="clear" w:color="" w:fill=""/>
        </w:rPr>
        <w:t xml:space="preserve"> </w:t>
      </w:r>
      <w:r>
        <w:rPr>
          <w:rStyle w:val=""/>
        </w:rPr>
        <w:t xml:space="preserve">25</w:t>
      </w:r>
      <w:r>
        <w:rPr>
          <w:shd w:val="clear" w:color="" w:fill=""/>
        </w:rPr>
        <w:t xml:space="preserve">:</w:t>
      </w:r>
      <w:r>
        <w:rPr>
          <w:rStyle w:val="RefFPage"/>
        </w:rPr>
        <w:t xml:space="preserve">512</w:t>
      </w:r>
      <w:r>
        <w:rPr>
          <w:shd w:val="clear" w:color="" w:fill=""/>
        </w:rPr>
        <w:t xml:space="preserve">–</w:t>
      </w:r>
      <w:r>
        <w:rPr>
          <w:rStyle w:val="RefLPage"/>
        </w:rPr>
        <w:t xml:space="preserve">519</w:t>
      </w:r>
      <w:r>
        <w:rPr>
          <w:shd w:val="clear" w:color="" w:fill=""/>
        </w:rPr>
        <w:t xml:space="preserve">.</w:t>
      </w:r>
    </w:p>
    <w:p>
      <w:pPr>
        <w:pStyle w:val="jrnlRefText"/>
      </w:pPr>
      <w:bookmarkStart w:id="89" w:name="R66"/>
      <w:bookmarkEnd w:id="89"/>
      <w:r>
        <w:rPr>
          <w:rStyle w:val="RefSurName"/>
        </w:rPr>
        <w:t xml:space="preserve">Stenmark</w:t>
      </w:r>
      <w:r>
        <w:rPr>
          <w:rStyle w:val="RefAuthor"/>
        </w:rPr>
        <w:t xml:space="preserve"> </w:t>
      </w:r>
      <w:r>
        <w:rPr>
          <w:rStyle w:val="RefGivenName"/>
        </w:rPr>
        <w:t xml:space="preserve">H</w:t>
      </w:r>
      <w:r>
        <w:rPr>
          <w:shd w:val="clear" w:color="" w:fill=""/>
        </w:rPr>
        <w:t xml:space="preserve">. </w:t>
      </w:r>
      <w:r>
        <w:rPr>
          <w:rStyle w:val="RefYear"/>
        </w:rPr>
        <w:t xml:space="preserve">2009</w:t>
      </w:r>
      <w:r>
        <w:rPr>
          <w:shd w:val="clear" w:color="" w:fill=""/>
        </w:rPr>
        <w:t xml:space="preserve">. </w:t>
      </w:r>
      <w:r>
        <w:rPr>
          <w:rStyle w:val="RefArticleTitle"/>
        </w:rPr>
        <w:t xml:space="preserve">Rab GTPases as coordinators of vesicle traffic</w:t>
      </w:r>
      <w:r>
        <w:rPr>
          <w:shd w:val="clear" w:color="" w:fill=""/>
        </w:rPr>
        <w:t xml:space="preserve">. </w:t>
      </w:r>
      <w:r>
        <w:rPr>
          <w:rStyle w:val=""/>
        </w:rPr>
        <w:t xml:space="preserve">Nature Reviews. Molecular Cell Biology</w:t>
      </w:r>
      <w:r>
        <w:rPr>
          <w:shd w:val="clear" w:color="" w:fill=""/>
        </w:rPr>
        <w:t xml:space="preserve"> </w:t>
      </w:r>
      <w:r>
        <w:rPr>
          <w:rStyle w:val=""/>
        </w:rPr>
        <w:t xml:space="preserve">10</w:t>
      </w:r>
      <w:r>
        <w:rPr>
          <w:shd w:val="clear" w:color="" w:fill=""/>
        </w:rPr>
        <w:t xml:space="preserve">:</w:t>
      </w:r>
      <w:r>
        <w:rPr>
          <w:rStyle w:val="RefFPage"/>
        </w:rPr>
        <w:t xml:space="preserve">513</w:t>
      </w:r>
      <w:r>
        <w:rPr>
          <w:shd w:val="clear" w:color="" w:fill=""/>
        </w:rPr>
        <w:t xml:space="preserve">–</w:t>
      </w:r>
      <w:r>
        <w:rPr>
          <w:rStyle w:val="RefLPage"/>
        </w:rPr>
        <w:t xml:space="preserve">525</w:t>
      </w:r>
      <w:r>
        <w:rPr>
          <w:shd w:val="clear" w:color="" w:fill=""/>
        </w:rPr>
        <w:t xml:space="preserve">.</w:t>
      </w:r>
    </w:p>
    <w:p>
      <w:pPr>
        <w:pStyle w:val="jrnlRefText"/>
      </w:pPr>
      <w:bookmarkStart w:id="90" w:name="R67"/>
      <w:bookmarkEnd w:id="90"/>
      <w:r>
        <w:rPr>
          <w:rStyle w:val="RefSurName"/>
        </w:rPr>
        <w:t xml:space="preserve">Toth</w:t>
      </w:r>
      <w:r>
        <w:rPr>
          <w:rStyle w:val="RefAuthor"/>
        </w:rPr>
        <w:t xml:space="preserve"> </w:t>
      </w:r>
      <w:r>
        <w:rPr>
          <w:rStyle w:val="RefGivenName"/>
        </w:rPr>
        <w:t xml:space="preserve">AB</w:t>
      </w:r>
      <w:r>
        <w:rPr>
          <w:shd w:val="clear" w:color="" w:fill=""/>
        </w:rPr>
        <w:t xml:space="preserve">, </w:t>
      </w:r>
      <w:r>
        <w:rPr>
          <w:rStyle w:val="RefSurName"/>
        </w:rPr>
        <w:t xml:space="preserve">Terauchi</w:t>
      </w:r>
      <w:r>
        <w:rPr>
          <w:rStyle w:val="RefAuthor"/>
        </w:rPr>
        <w:t xml:space="preserve"> </w:t>
      </w:r>
      <w:r>
        <w:rPr>
          <w:rStyle w:val="RefGivenName"/>
        </w:rPr>
        <w:t xml:space="preserve">A</w:t>
      </w:r>
      <w:r>
        <w:rPr>
          <w:shd w:val="clear" w:color="" w:fill=""/>
        </w:rPr>
        <w:t xml:space="preserve">, </w:t>
      </w:r>
      <w:r>
        <w:rPr>
          <w:rStyle w:val="RefSurName"/>
        </w:rPr>
        <w:t xml:space="preserve">Zhang</w:t>
      </w:r>
      <w:r>
        <w:rPr>
          <w:rStyle w:val="RefAuthor"/>
        </w:rPr>
        <w:t xml:space="preserve"> </w:t>
      </w:r>
      <w:r>
        <w:rPr>
          <w:rStyle w:val="RefGivenName"/>
        </w:rPr>
        <w:t xml:space="preserve">LY</w:t>
      </w:r>
      <w:r>
        <w:rPr>
          <w:shd w:val="clear" w:color="" w:fill=""/>
        </w:rPr>
        <w:t xml:space="preserve">, </w:t>
      </w:r>
      <w:r>
        <w:rPr>
          <w:rStyle w:val="RefSurName"/>
        </w:rPr>
        <w:t xml:space="preserve">Johnson-Venkatesh</w:t>
      </w:r>
      <w:r>
        <w:rPr>
          <w:rStyle w:val="RefAuthor"/>
        </w:rPr>
        <w:t xml:space="preserve"> </w:t>
      </w:r>
      <w:r>
        <w:rPr>
          <w:rStyle w:val="RefGivenName"/>
        </w:rPr>
        <w:t xml:space="preserve">EM</w:t>
      </w:r>
      <w:r>
        <w:rPr>
          <w:shd w:val="clear" w:color="" w:fill=""/>
        </w:rPr>
        <w:t xml:space="preserve">, </w:t>
      </w:r>
      <w:r>
        <w:rPr>
          <w:rStyle w:val="RefSurName"/>
        </w:rPr>
        <w:t xml:space="preserve">Larsen</w:t>
      </w:r>
      <w:r>
        <w:rPr>
          <w:rStyle w:val="RefAuthor"/>
        </w:rPr>
        <w:t xml:space="preserve"> </w:t>
      </w:r>
      <w:r>
        <w:rPr>
          <w:rStyle w:val="RefGivenName"/>
        </w:rPr>
        <w:t xml:space="preserve">DJ</w:t>
      </w:r>
      <w:r>
        <w:rPr>
          <w:shd w:val="clear" w:color="" w:fill=""/>
        </w:rPr>
        <w:t xml:space="preserve">, </w:t>
      </w:r>
      <w:r>
        <w:rPr>
          <w:rStyle w:val="RefSurName"/>
        </w:rPr>
        <w:t xml:space="preserve">Sutton</w:t>
      </w:r>
      <w:r>
        <w:rPr>
          <w:rStyle w:val="RefAuthor"/>
        </w:rPr>
        <w:t xml:space="preserve"> </w:t>
      </w:r>
      <w:r>
        <w:rPr>
          <w:rStyle w:val="RefGivenName"/>
        </w:rPr>
        <w:t xml:space="preserve">MA</w:t>
      </w:r>
      <w:r>
        <w:rPr>
          <w:shd w:val="clear" w:color="" w:fill=""/>
        </w:rPr>
        <w:t xml:space="preserve">, </w:t>
      </w:r>
      <w:r>
        <w:rPr>
          <w:rStyle w:val="RefSurName"/>
        </w:rPr>
        <w:t xml:space="preserve">Umemori</w:t>
      </w:r>
      <w:r>
        <w:rPr>
          <w:rStyle w:val="RefAuthor"/>
        </w:rPr>
        <w:t xml:space="preserve"> </w:t>
      </w:r>
      <w:r>
        <w:rPr>
          <w:rStyle w:val="RefGivenName"/>
        </w:rPr>
        <w:t xml:space="preserve">H</w:t>
      </w:r>
      <w:r>
        <w:rPr>
          <w:shd w:val="clear" w:color="" w:fill=""/>
        </w:rPr>
        <w:t xml:space="preserve">. </w:t>
      </w:r>
      <w:r>
        <w:rPr>
          <w:rStyle w:val="RefYear"/>
        </w:rPr>
        <w:t xml:space="preserve">2013</w:t>
      </w:r>
      <w:r>
        <w:rPr>
          <w:shd w:val="clear" w:color="" w:fill=""/>
        </w:rPr>
        <w:t xml:space="preserve">. </w:t>
      </w:r>
      <w:r>
        <w:rPr>
          <w:rStyle w:val="RefArticleTitle"/>
        </w:rPr>
        <w:t xml:space="preserve">Synapse maturation by activity-dependent ectodomain shedding of SIRPα</w:t>
      </w:r>
      <w:r>
        <w:rPr>
          <w:shd w:val="clear" w:color="" w:fill=""/>
        </w:rPr>
        <w:t xml:space="preserve">. </w:t>
      </w:r>
      <w:r>
        <w:rPr>
          <w:rStyle w:val=""/>
        </w:rPr>
        <w:t xml:space="preserve">Nature Neuroscience</w:t>
      </w:r>
      <w:r>
        <w:rPr>
          <w:shd w:val="clear" w:color="" w:fill=""/>
        </w:rPr>
        <w:t xml:space="preserve"> </w:t>
      </w:r>
      <w:r>
        <w:rPr>
          <w:rStyle w:val=""/>
        </w:rPr>
        <w:t xml:space="preserve">16</w:t>
      </w:r>
      <w:r>
        <w:rPr>
          <w:shd w:val="clear" w:color="" w:fill=""/>
        </w:rPr>
        <w:t xml:space="preserve">:</w:t>
      </w:r>
      <w:r>
        <w:rPr>
          <w:rStyle w:val="RefFPage"/>
        </w:rPr>
        <w:t xml:space="preserve">1417</w:t>
      </w:r>
      <w:r>
        <w:rPr>
          <w:shd w:val="clear" w:color="" w:fill=""/>
        </w:rPr>
        <w:t xml:space="preserve">–</w:t>
      </w:r>
      <w:r>
        <w:rPr>
          <w:rStyle w:val="RefLPage"/>
        </w:rPr>
        <w:t xml:space="preserve">1425</w:t>
      </w:r>
      <w:r>
        <w:rPr>
          <w:shd w:val="clear" w:color="" w:fill=""/>
        </w:rPr>
        <w:t xml:space="preserve">.</w:t>
      </w:r>
    </w:p>
    <w:p>
      <w:pPr>
        <w:pStyle w:val="jrnlRefText"/>
      </w:pPr>
      <w:bookmarkStart w:id="91" w:name="R68"/>
      <w:bookmarkEnd w:id="91"/>
      <w:r>
        <w:rPr>
          <w:rStyle w:val="RefSurName"/>
        </w:rPr>
        <w:t xml:space="preserve">Trajkovic</w:t>
      </w:r>
      <w:r>
        <w:rPr>
          <w:rStyle w:val="RefAuthor"/>
        </w:rPr>
        <w:t xml:space="preserve"> </w:t>
      </w:r>
      <w:r>
        <w:rPr>
          <w:rStyle w:val="RefGivenName"/>
        </w:rPr>
        <w:t xml:space="preserve">K</w:t>
      </w:r>
      <w:r>
        <w:rPr>
          <w:shd w:val="clear" w:color="" w:fill=""/>
        </w:rPr>
        <w:t xml:space="preserve">, </w:t>
      </w:r>
      <w:r>
        <w:rPr>
          <w:rStyle w:val="RefSurName"/>
        </w:rPr>
        <w:t xml:space="preserve">Dhaunchak</w:t>
      </w:r>
      <w:r>
        <w:rPr>
          <w:rStyle w:val="RefAuthor"/>
        </w:rPr>
        <w:t xml:space="preserve"> </w:t>
      </w:r>
      <w:r>
        <w:rPr>
          <w:rStyle w:val="RefGivenName"/>
        </w:rPr>
        <w:t xml:space="preserve">AS</w:t>
      </w:r>
      <w:r>
        <w:rPr>
          <w:shd w:val="clear" w:color="" w:fill=""/>
        </w:rPr>
        <w:t xml:space="preserve">, </w:t>
      </w:r>
      <w:r>
        <w:rPr>
          <w:rStyle w:val="RefSurName"/>
        </w:rPr>
        <w:t xml:space="preserve">Goncalves</w:t>
      </w:r>
      <w:r>
        <w:rPr>
          <w:rStyle w:val="RefAuthor"/>
        </w:rPr>
        <w:t xml:space="preserve"> </w:t>
      </w:r>
      <w:r>
        <w:rPr>
          <w:rStyle w:val="RefGivenName"/>
        </w:rPr>
        <w:t xml:space="preserve">JT</w:t>
      </w:r>
      <w:r>
        <w:rPr>
          <w:shd w:val="clear" w:color="" w:fill=""/>
        </w:rPr>
        <w:t xml:space="preserve">, </w:t>
      </w:r>
      <w:r>
        <w:rPr>
          <w:rStyle w:val="RefSurName"/>
        </w:rPr>
        <w:t xml:space="preserve">Wenzel</w:t>
      </w:r>
      <w:r>
        <w:rPr>
          <w:rStyle w:val="RefAuthor"/>
        </w:rPr>
        <w:t xml:space="preserve"> </w:t>
      </w:r>
      <w:r>
        <w:rPr>
          <w:rStyle w:val="RefGivenName"/>
        </w:rPr>
        <w:t xml:space="preserve">D</w:t>
      </w:r>
      <w:r>
        <w:rPr>
          <w:shd w:val="clear" w:color="" w:fill=""/>
        </w:rPr>
        <w:t xml:space="preserve">, </w:t>
      </w:r>
      <w:r>
        <w:rPr>
          <w:rStyle w:val="RefSurName"/>
        </w:rPr>
        <w:t xml:space="preserve">Schneider</w:t>
      </w:r>
      <w:r>
        <w:rPr>
          <w:rStyle w:val="RefAuthor"/>
        </w:rPr>
        <w:t xml:space="preserve"> </w:t>
      </w:r>
      <w:r>
        <w:rPr>
          <w:rStyle w:val="RefGivenName"/>
        </w:rPr>
        <w:t xml:space="preserve">A</w:t>
      </w:r>
      <w:r>
        <w:rPr>
          <w:shd w:val="clear" w:color="" w:fill=""/>
        </w:rPr>
        <w:t xml:space="preserve">, </w:t>
      </w:r>
      <w:r>
        <w:rPr>
          <w:rStyle w:val="RefSurName"/>
        </w:rPr>
        <w:t xml:space="preserve">Bunt</w:t>
      </w:r>
      <w:r>
        <w:rPr>
          <w:rStyle w:val="RefAuthor"/>
        </w:rPr>
        <w:t xml:space="preserve"> </w:t>
      </w:r>
      <w:r>
        <w:rPr>
          <w:rStyle w:val="RefGivenName"/>
        </w:rPr>
        <w:t xml:space="preserve">G</w:t>
      </w:r>
      <w:r>
        <w:rPr>
          <w:shd w:val="clear" w:color="" w:fill=""/>
        </w:rPr>
        <w:t xml:space="preserve">, </w:t>
      </w:r>
      <w:r>
        <w:rPr>
          <w:rStyle w:val="RefSurName"/>
        </w:rPr>
        <w:t xml:space="preserve">Nave</w:t>
      </w:r>
      <w:r>
        <w:rPr>
          <w:rStyle w:val="RefAuthor"/>
        </w:rPr>
        <w:t xml:space="preserve"> </w:t>
      </w:r>
      <w:r>
        <w:rPr>
          <w:rStyle w:val="RefGivenName"/>
        </w:rPr>
        <w:t xml:space="preserve">KA</w:t>
      </w:r>
      <w:r>
        <w:rPr>
          <w:shd w:val="clear" w:color="" w:fill=""/>
        </w:rPr>
        <w:t xml:space="preserve">, </w:t>
      </w:r>
      <w:r>
        <w:rPr>
          <w:rStyle w:val="RefSurName"/>
        </w:rPr>
        <w:t xml:space="preserve">Simons</w:t>
      </w:r>
      <w:r>
        <w:rPr>
          <w:rStyle w:val="RefAuthor"/>
        </w:rPr>
        <w:t xml:space="preserve"> </w:t>
      </w:r>
      <w:r>
        <w:rPr>
          <w:rStyle w:val="RefGivenName"/>
        </w:rPr>
        <w:t xml:space="preserve">M</w:t>
      </w:r>
      <w:r>
        <w:rPr>
          <w:shd w:val="clear" w:color="" w:fill=""/>
        </w:rPr>
        <w:t xml:space="preserve">. </w:t>
      </w:r>
      <w:r>
        <w:rPr>
          <w:rStyle w:val="RefYear"/>
        </w:rPr>
        <w:t xml:space="preserve">2006</w:t>
      </w:r>
      <w:r>
        <w:rPr>
          <w:shd w:val="clear" w:color="" w:fill=""/>
        </w:rPr>
        <w:t xml:space="preserve">. </w:t>
      </w:r>
      <w:r>
        <w:rPr>
          <w:rStyle w:val="RefArticleTitle"/>
        </w:rPr>
        <w:t xml:space="preserve">Neuron to glia signaling triggers myelin membrane exocytosis from endosomal storage sites</w:t>
      </w:r>
      <w:r>
        <w:rPr>
          <w:shd w:val="clear" w:color="" w:fill=""/>
        </w:rPr>
        <w:t xml:space="preserve">. </w:t>
      </w:r>
      <w:r>
        <w:rPr>
          <w:rStyle w:val=""/>
        </w:rPr>
        <w:t xml:space="preserve">The Journal of Cell Biology</w:t>
      </w:r>
      <w:r>
        <w:rPr>
          <w:shd w:val="clear" w:color="" w:fill=""/>
        </w:rPr>
        <w:t xml:space="preserve"> </w:t>
      </w:r>
      <w:r>
        <w:rPr>
          <w:rStyle w:val=""/>
        </w:rPr>
        <w:t xml:space="preserve">172</w:t>
      </w:r>
      <w:r>
        <w:rPr>
          <w:shd w:val="clear" w:color="" w:fill=""/>
        </w:rPr>
        <w:t xml:space="preserve">:</w:t>
      </w:r>
      <w:r>
        <w:rPr>
          <w:rStyle w:val="RefFPage"/>
        </w:rPr>
        <w:t xml:space="preserve">937</w:t>
      </w:r>
      <w:r>
        <w:rPr>
          <w:shd w:val="clear" w:color="" w:fill=""/>
        </w:rPr>
        <w:t xml:space="preserve">–</w:t>
      </w:r>
      <w:r>
        <w:rPr>
          <w:rStyle w:val="RefLPage"/>
        </w:rPr>
        <w:t xml:space="preserve">948</w:t>
      </w:r>
      <w:r>
        <w:rPr>
          <w:shd w:val="clear" w:color="" w:fill=""/>
        </w:rPr>
        <w:t xml:space="preserve">.</w:t>
      </w:r>
    </w:p>
    <w:p>
      <w:pPr>
        <w:pStyle w:val="jrnlRefText"/>
      </w:pPr>
      <w:bookmarkStart w:id="92" w:name="R69"/>
      <w:bookmarkEnd w:id="92"/>
      <w:r>
        <w:rPr>
          <w:rStyle w:val="RefSurName"/>
        </w:rPr>
        <w:t xml:space="preserve">Vaccari</w:t>
      </w:r>
      <w:r>
        <w:rPr>
          <w:rStyle w:val="RefAuthor"/>
        </w:rPr>
        <w:t xml:space="preserve"> </w:t>
      </w:r>
      <w:r>
        <w:rPr>
          <w:rStyle w:val="RefGivenName"/>
        </w:rPr>
        <w:t xml:space="preserve">I</w:t>
      </w:r>
      <w:r>
        <w:rPr>
          <w:shd w:val="clear" w:color="" w:fill=""/>
        </w:rPr>
        <w:t xml:space="preserve">, </w:t>
      </w:r>
      <w:r>
        <w:rPr>
          <w:rStyle w:val="RefSurName"/>
        </w:rPr>
        <w:t xml:space="preserve">Carbone</w:t>
      </w:r>
      <w:r>
        <w:rPr>
          <w:rStyle w:val="RefAuthor"/>
        </w:rPr>
        <w:t xml:space="preserve"> </w:t>
      </w:r>
      <w:r>
        <w:rPr>
          <w:rStyle w:val="RefGivenName"/>
        </w:rPr>
        <w:t xml:space="preserve">A</w:t>
      </w:r>
      <w:r>
        <w:rPr>
          <w:shd w:val="clear" w:color="" w:fill=""/>
        </w:rPr>
        <w:t xml:space="preserve">, </w:t>
      </w:r>
      <w:r>
        <w:rPr>
          <w:rStyle w:val="RefSurName"/>
        </w:rPr>
        <w:t xml:space="preserve">Previtali</w:t>
      </w:r>
      <w:r>
        <w:rPr>
          <w:rStyle w:val="RefAuthor"/>
        </w:rPr>
        <w:t xml:space="preserve"> </w:t>
      </w:r>
      <w:r>
        <w:rPr>
          <w:rStyle w:val="RefGivenName"/>
        </w:rPr>
        <w:t xml:space="preserve">SC</w:t>
      </w:r>
      <w:r>
        <w:rPr>
          <w:shd w:val="clear" w:color="" w:fill=""/>
        </w:rPr>
        <w:t xml:space="preserve">, </w:t>
      </w:r>
      <w:r>
        <w:rPr>
          <w:rStyle w:val="RefSurName"/>
        </w:rPr>
        <w:t xml:space="preserve">Mironova</w:t>
      </w:r>
      <w:r>
        <w:rPr>
          <w:rStyle w:val="RefAuthor"/>
        </w:rPr>
        <w:t xml:space="preserve"> </w:t>
      </w:r>
      <w:r>
        <w:rPr>
          <w:rStyle w:val="RefGivenName"/>
        </w:rPr>
        <w:t xml:space="preserve">YA</w:t>
      </w:r>
      <w:r>
        <w:rPr>
          <w:shd w:val="clear" w:color="" w:fill=""/>
        </w:rPr>
        <w:t xml:space="preserve">, </w:t>
      </w:r>
      <w:r>
        <w:rPr>
          <w:rStyle w:val="RefSurName"/>
        </w:rPr>
        <w:t xml:space="preserve">Alberizzi</w:t>
      </w:r>
      <w:r>
        <w:rPr>
          <w:rStyle w:val="RefAuthor"/>
        </w:rPr>
        <w:t xml:space="preserve"> </w:t>
      </w:r>
      <w:r>
        <w:rPr>
          <w:rStyle w:val="RefGivenName"/>
        </w:rPr>
        <w:t xml:space="preserve">V</w:t>
      </w:r>
      <w:r>
        <w:rPr>
          <w:shd w:val="clear" w:color="" w:fill=""/>
        </w:rPr>
        <w:t xml:space="preserve">, </w:t>
      </w:r>
      <w:r>
        <w:rPr>
          <w:rStyle w:val="RefSurName"/>
        </w:rPr>
        <w:t xml:space="preserve">Noseda</w:t>
      </w:r>
      <w:r>
        <w:rPr>
          <w:rStyle w:val="RefAuthor"/>
        </w:rPr>
        <w:t xml:space="preserve"> </w:t>
      </w:r>
      <w:r>
        <w:rPr>
          <w:rStyle w:val="RefGivenName"/>
        </w:rPr>
        <w:t xml:space="preserve">R</w:t>
      </w:r>
      <w:r>
        <w:rPr>
          <w:shd w:val="clear" w:color="" w:fill=""/>
        </w:rPr>
        <w:t xml:space="preserve">, </w:t>
      </w:r>
      <w:r>
        <w:rPr>
          <w:rStyle w:val="RefSurName"/>
        </w:rPr>
        <w:t xml:space="preserve">Rivellini</w:t>
      </w:r>
      <w:r>
        <w:rPr>
          <w:rStyle w:val="RefAuthor"/>
        </w:rPr>
        <w:t xml:space="preserve"> </w:t>
      </w:r>
      <w:r>
        <w:rPr>
          <w:rStyle w:val="RefGivenName"/>
        </w:rPr>
        <w:t xml:space="preserve">C</w:t>
      </w:r>
      <w:r>
        <w:rPr>
          <w:shd w:val="clear" w:color="" w:fill=""/>
        </w:rPr>
        <w:t xml:space="preserve">, </w:t>
      </w:r>
      <w:r>
        <w:rPr>
          <w:rStyle w:val="RefSurName"/>
        </w:rPr>
        <w:t xml:space="preserve">Bianchi</w:t>
      </w:r>
      <w:r>
        <w:rPr>
          <w:rStyle w:val="RefAuthor"/>
        </w:rPr>
        <w:t xml:space="preserve"> </w:t>
      </w:r>
      <w:r>
        <w:rPr>
          <w:rStyle w:val="RefGivenName"/>
        </w:rPr>
        <w:t xml:space="preserve">F</w:t>
      </w:r>
      <w:r>
        <w:rPr>
          <w:shd w:val="clear" w:color="" w:fill=""/>
        </w:rPr>
        <w:t xml:space="preserve">, </w:t>
      </w:r>
      <w:r>
        <w:rPr>
          <w:rStyle w:val="RefSurName"/>
        </w:rPr>
        <w:t xml:space="preserve">Del Carro</w:t>
      </w:r>
      <w:r>
        <w:rPr>
          <w:rStyle w:val="RefAuthor"/>
        </w:rPr>
        <w:t xml:space="preserve"> </w:t>
      </w:r>
      <w:r>
        <w:rPr>
          <w:rStyle w:val="RefGivenName"/>
        </w:rPr>
        <w:t xml:space="preserve">U</w:t>
      </w:r>
      <w:r>
        <w:rPr>
          <w:shd w:val="clear" w:color="" w:fill=""/>
        </w:rPr>
        <w:t xml:space="preserve">, </w:t>
      </w:r>
      <w:r>
        <w:rPr>
          <w:rStyle w:val="RefSurName"/>
        </w:rPr>
        <w:t xml:space="preserve">D'Antonio</w:t>
      </w:r>
      <w:r>
        <w:rPr>
          <w:rStyle w:val="RefAuthor"/>
        </w:rPr>
        <w:t xml:space="preserve"> </w:t>
      </w:r>
      <w:r>
        <w:rPr>
          <w:rStyle w:val="RefGivenName"/>
        </w:rPr>
        <w:t xml:space="preserve">M</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Wrabetz</w:t>
      </w:r>
      <w:r>
        <w:rPr>
          <w:rStyle w:val="RefAuthor"/>
        </w:rPr>
        <w:t xml:space="preserve"> </w:t>
      </w:r>
      <w:r>
        <w:rPr>
          <w:rStyle w:val="RefGivenName"/>
        </w:rPr>
        <w:t xml:space="preserve">L</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Bolino</w:t>
      </w:r>
      <w:r>
        <w:rPr>
          <w:rStyle w:val="RefAuthor"/>
        </w:rPr>
        <w:t xml:space="preserve"> </w:t>
      </w:r>
      <w:r>
        <w:rPr>
          <w:rStyle w:val="RefGivenName"/>
        </w:rPr>
        <w:t xml:space="preserve">A</w:t>
      </w:r>
      <w:r>
        <w:rPr>
          <w:shd w:val="clear" w:color="" w:fill=""/>
        </w:rPr>
        <w:t xml:space="preserve">. </w:t>
      </w:r>
      <w:r>
        <w:rPr>
          <w:rStyle w:val="RefYear"/>
        </w:rPr>
        <w:t xml:space="preserve">2015</w:t>
      </w:r>
      <w:r>
        <w:rPr>
          <w:shd w:val="clear" w:color="" w:fill=""/>
        </w:rPr>
        <w:t xml:space="preserve">. </w:t>
      </w:r>
      <w:r>
        <w:rPr>
          <w:rStyle w:val="RefArticleTitle"/>
        </w:rPr>
        <w:t xml:space="preserve">Loss of Fig4 in both Schwann cells and motor neurons contributes to CMT4J neuropathy</w:t>
      </w:r>
      <w:r>
        <w:rPr>
          <w:shd w:val="clear" w:color="" w:fill=""/>
        </w:rPr>
        <w:t xml:space="preserve">. </w:t>
      </w:r>
      <w:r>
        <w:rPr>
          <w:rStyle w:val=""/>
        </w:rPr>
        <w:t xml:space="preserve">Human Molecular Genetics</w:t>
      </w:r>
      <w:r>
        <w:rPr>
          <w:shd w:val="clear" w:color="" w:fill=""/>
        </w:rPr>
        <w:t xml:space="preserve"> </w:t>
      </w:r>
      <w:r>
        <w:rPr>
          <w:rStyle w:val=""/>
        </w:rPr>
        <w:t xml:space="preserve">24</w:t>
      </w:r>
      <w:r>
        <w:rPr>
          <w:shd w:val="clear" w:color="" w:fill=""/>
        </w:rPr>
        <w:t xml:space="preserve">:</w:t>
      </w:r>
      <w:r>
        <w:rPr>
          <w:rStyle w:val="RefFPage"/>
        </w:rPr>
        <w:t xml:space="preserve">383</w:t>
      </w:r>
      <w:r>
        <w:rPr>
          <w:shd w:val="clear" w:color="" w:fill=""/>
        </w:rPr>
        <w:t xml:space="preserve">–</w:t>
      </w:r>
      <w:r>
        <w:rPr>
          <w:rStyle w:val="RefLPage"/>
        </w:rPr>
        <w:t xml:space="preserve">396</w:t>
      </w:r>
      <w:r>
        <w:rPr>
          <w:shd w:val="clear" w:color="" w:fill=""/>
        </w:rPr>
        <w:t xml:space="preserve">.</w:t>
      </w:r>
    </w:p>
    <w:p>
      <w:pPr>
        <w:pStyle w:val="jrnlRefText"/>
      </w:pPr>
      <w:bookmarkStart w:id="93" w:name="R70"/>
      <w:bookmarkEnd w:id="93"/>
      <w:r>
        <w:rPr>
          <w:rStyle w:val="RefSurName"/>
        </w:rPr>
        <w:t xml:space="preserve">Wang</w:t>
      </w:r>
      <w:r>
        <w:rPr>
          <w:rStyle w:val="RefAuthor"/>
        </w:rPr>
        <w:t xml:space="preserve"> </w:t>
      </w:r>
      <w:r>
        <w:rPr>
          <w:rStyle w:val="RefGivenName"/>
        </w:rPr>
        <w:t xml:space="preserve">X</w:t>
      </w:r>
      <w:r>
        <w:rPr>
          <w:shd w:val="clear" w:color="" w:fill=""/>
        </w:rPr>
        <w:t xml:space="preserve">, </w:t>
      </w:r>
      <w:r>
        <w:rPr>
          <w:rStyle w:val="RefSurName"/>
        </w:rPr>
        <w:t xml:space="preserve">Zhang</w:t>
      </w:r>
      <w:r>
        <w:rPr>
          <w:rStyle w:val="RefAuthor"/>
        </w:rPr>
        <w:t xml:space="preserve"> </w:t>
      </w:r>
      <w:r>
        <w:rPr>
          <w:rStyle w:val="RefGivenName"/>
        </w:rPr>
        <w:t xml:space="preserve">X</w:t>
      </w:r>
      <w:r>
        <w:rPr>
          <w:shd w:val="clear" w:color="" w:fill=""/>
        </w:rPr>
        <w:t xml:space="preserve">, </w:t>
      </w:r>
      <w:r>
        <w:rPr>
          <w:rStyle w:val="RefSurName"/>
        </w:rPr>
        <w:t xml:space="preserve">Dong</w:t>
      </w:r>
      <w:r>
        <w:rPr>
          <w:rStyle w:val="RefAuthor"/>
        </w:rPr>
        <w:t xml:space="preserve"> </w:t>
      </w:r>
      <w:r>
        <w:rPr>
          <w:rStyle w:val="RefGivenName"/>
        </w:rPr>
        <w:t xml:space="preserve">XP</w:t>
      </w:r>
      <w:r>
        <w:rPr>
          <w:shd w:val="clear" w:color="" w:fill=""/>
        </w:rPr>
        <w:t xml:space="preserve">, </w:t>
      </w:r>
      <w:r>
        <w:rPr>
          <w:rStyle w:val="RefSurName"/>
        </w:rPr>
        <w:t xml:space="preserve">Samie</w:t>
      </w:r>
      <w:r>
        <w:rPr>
          <w:rStyle w:val="RefAuthor"/>
        </w:rPr>
        <w:t xml:space="preserve"> </w:t>
      </w:r>
      <w:r>
        <w:rPr>
          <w:rStyle w:val="RefGivenName"/>
        </w:rPr>
        <w:t xml:space="preserve">M</w:t>
      </w:r>
      <w:r>
        <w:rPr>
          <w:shd w:val="clear" w:color="" w:fill=""/>
        </w:rPr>
        <w:t xml:space="preserve">, </w:t>
      </w:r>
      <w:r>
        <w:rPr>
          <w:rStyle w:val="RefSurName"/>
        </w:rPr>
        <w:t xml:space="preserve">Li</w:t>
      </w:r>
      <w:r>
        <w:rPr>
          <w:rStyle w:val="RefAuthor"/>
        </w:rPr>
        <w:t xml:space="preserve"> </w:t>
      </w:r>
      <w:r>
        <w:rPr>
          <w:rStyle w:val="RefGivenName"/>
        </w:rPr>
        <w:t xml:space="preserve">X</w:t>
      </w:r>
      <w:r>
        <w:rPr>
          <w:shd w:val="clear" w:color="" w:fill=""/>
        </w:rPr>
        <w:t xml:space="preserve">, </w:t>
      </w:r>
      <w:r>
        <w:rPr>
          <w:rStyle w:val="RefSurName"/>
        </w:rPr>
        <w:t xml:space="preserve">Cheng</w:t>
      </w:r>
      <w:r>
        <w:rPr>
          <w:rStyle w:val="RefAuthor"/>
        </w:rPr>
        <w:t xml:space="preserve"> </w:t>
      </w:r>
      <w:r>
        <w:rPr>
          <w:rStyle w:val="RefGivenName"/>
        </w:rPr>
        <w:t xml:space="preserve">X</w:t>
      </w:r>
      <w:r>
        <w:rPr>
          <w:shd w:val="clear" w:color="" w:fill=""/>
        </w:rPr>
        <w:t xml:space="preserve">, </w:t>
      </w:r>
      <w:r>
        <w:rPr>
          <w:rStyle w:val="RefSurName"/>
        </w:rPr>
        <w:t xml:space="preserve">Goschka</w:t>
      </w:r>
      <w:r>
        <w:rPr>
          <w:rStyle w:val="RefAuthor"/>
        </w:rPr>
        <w:t xml:space="preserve"> </w:t>
      </w:r>
      <w:r>
        <w:rPr>
          <w:rStyle w:val="RefGivenName"/>
        </w:rPr>
        <w:t xml:space="preserve">A</w:t>
      </w:r>
      <w:r>
        <w:rPr>
          <w:shd w:val="clear" w:color="" w:fill=""/>
        </w:rPr>
        <w:t xml:space="preserve">, </w:t>
      </w:r>
      <w:r>
        <w:rPr>
          <w:rStyle w:val="RefSurName"/>
        </w:rPr>
        <w:t xml:space="preserve">Shen</w:t>
      </w:r>
      <w:r>
        <w:rPr>
          <w:rStyle w:val="RefAuthor"/>
        </w:rPr>
        <w:t xml:space="preserve"> </w:t>
      </w:r>
      <w:r>
        <w:rPr>
          <w:rStyle w:val="RefGivenName"/>
        </w:rPr>
        <w:t xml:space="preserve">D</w:t>
      </w:r>
      <w:r>
        <w:rPr>
          <w:shd w:val="clear" w:color="" w:fill=""/>
        </w:rPr>
        <w:t xml:space="preserve">, </w:t>
      </w:r>
      <w:r>
        <w:rPr>
          <w:rStyle w:val="RefSurName"/>
        </w:rPr>
        <w:t xml:space="preserve">Zhou</w:t>
      </w:r>
      <w:r>
        <w:rPr>
          <w:rStyle w:val="RefAuthor"/>
        </w:rPr>
        <w:t xml:space="preserve"> </w:t>
      </w:r>
      <w:r>
        <w:rPr>
          <w:rStyle w:val="RefGivenName"/>
        </w:rPr>
        <w:t xml:space="preserve">Y</w:t>
      </w:r>
      <w:r>
        <w:rPr>
          <w:shd w:val="clear" w:color="" w:fill=""/>
        </w:rPr>
        <w:t xml:space="preserve">, </w:t>
      </w:r>
      <w:r>
        <w:rPr>
          <w:rStyle w:val="RefSurName"/>
        </w:rPr>
        <w:t xml:space="preserve">Harlow</w:t>
      </w:r>
      <w:r>
        <w:rPr>
          <w:rStyle w:val="RefAuthor"/>
        </w:rPr>
        <w:t xml:space="preserve"> </w:t>
      </w:r>
      <w:r>
        <w:rPr>
          <w:rStyle w:val="RefGivenName"/>
        </w:rPr>
        <w:t xml:space="preserve">J</w:t>
      </w:r>
      <w:r>
        <w:rPr>
          <w:shd w:val="clear" w:color="" w:fill=""/>
        </w:rPr>
        <w:t xml:space="preserve">, </w:t>
      </w:r>
      <w:r>
        <w:rPr>
          <w:rStyle w:val="RefSurName"/>
        </w:rPr>
        <w:t xml:space="preserve">Zhu</w:t>
      </w:r>
      <w:r>
        <w:rPr>
          <w:rStyle w:val="RefAuthor"/>
        </w:rPr>
        <w:t xml:space="preserve"> </w:t>
      </w:r>
      <w:r>
        <w:rPr>
          <w:rStyle w:val="RefGivenName"/>
        </w:rPr>
        <w:t xml:space="preserve">MX</w:t>
      </w:r>
      <w:r>
        <w:rPr>
          <w:shd w:val="clear" w:color="" w:fill=""/>
        </w:rPr>
        <w:t xml:space="preserve">, </w:t>
      </w:r>
      <w:r>
        <w:rPr>
          <w:rStyle w:val="RefSurName"/>
        </w:rPr>
        <w:t xml:space="preserve">Clapham</w:t>
      </w:r>
      <w:r>
        <w:rPr>
          <w:rStyle w:val="RefAuthor"/>
        </w:rPr>
        <w:t xml:space="preserve"> </w:t>
      </w:r>
      <w:r>
        <w:rPr>
          <w:rStyle w:val="RefGivenName"/>
        </w:rPr>
        <w:t xml:space="preserve">DE</w:t>
      </w:r>
      <w:r>
        <w:rPr>
          <w:shd w:val="clear" w:color="" w:fill=""/>
        </w:rPr>
        <w:t xml:space="preserve">, </w:t>
      </w:r>
      <w:r>
        <w:rPr>
          <w:rStyle w:val="RefSurName"/>
        </w:rPr>
        <w:t xml:space="preserve">Ren</w:t>
      </w:r>
      <w:r>
        <w:rPr>
          <w:rStyle w:val="RefAuthor"/>
        </w:rPr>
        <w:t xml:space="preserve"> </w:t>
      </w:r>
      <w:r>
        <w:rPr>
          <w:rStyle w:val="RefGivenName"/>
        </w:rPr>
        <w:t xml:space="preserve">D</w:t>
      </w:r>
      <w:r>
        <w:rPr>
          <w:shd w:val="clear" w:color="" w:fill=""/>
        </w:rPr>
        <w:t xml:space="preserve">, </w:t>
      </w:r>
      <w:r>
        <w:rPr>
          <w:rStyle w:val="RefSurName"/>
        </w:rPr>
        <w:t xml:space="preserve">Xu</w:t>
      </w:r>
      <w:r>
        <w:rPr>
          <w:rStyle w:val="RefAuthor"/>
        </w:rPr>
        <w:t xml:space="preserve"> </w:t>
      </w:r>
      <w:r>
        <w:rPr>
          <w:rStyle w:val="RefGivenName"/>
        </w:rPr>
        <w:t xml:space="preserve">H</w:t>
      </w:r>
      <w:r>
        <w:rPr>
          <w:shd w:val="clear" w:color="" w:fill=""/>
        </w:rPr>
        <w:t xml:space="preserve">. </w:t>
      </w:r>
      <w:r>
        <w:rPr>
          <w:rStyle w:val="RefYear"/>
        </w:rPr>
        <w:t xml:space="preserve">2012</w:t>
      </w:r>
      <w:r>
        <w:rPr>
          <w:shd w:val="clear" w:color="" w:fill=""/>
        </w:rPr>
        <w:t xml:space="preserve">. </w:t>
      </w:r>
      <w:r>
        <w:rPr>
          <w:rStyle w:val="RefArticleTitle"/>
        </w:rPr>
        <w:t xml:space="preserve">TPC proteins are phosphoinositide- activated sodium-selective ion channels in endosomes and lysosomes</w:t>
      </w:r>
      <w:r>
        <w:rPr>
          <w:shd w:val="clear" w:color="" w:fill=""/>
        </w:rPr>
        <w:t xml:space="preserve">. </w:t>
      </w:r>
      <w:r>
        <w:rPr>
          <w:rStyle w:val=""/>
        </w:rPr>
        <w:t xml:space="preserve">Cell</w:t>
      </w:r>
      <w:r>
        <w:rPr>
          <w:shd w:val="clear" w:color="" w:fill=""/>
        </w:rPr>
        <w:t xml:space="preserve"> </w:t>
      </w:r>
      <w:r>
        <w:rPr>
          <w:rStyle w:val=""/>
        </w:rPr>
        <w:t xml:space="preserve">151</w:t>
      </w:r>
      <w:r>
        <w:rPr>
          <w:shd w:val="clear" w:color="" w:fill=""/>
        </w:rPr>
        <w:t xml:space="preserve">:</w:t>
      </w:r>
      <w:r>
        <w:rPr>
          <w:rStyle w:val="RefFPage"/>
        </w:rPr>
        <w:t xml:space="preserve">372</w:t>
      </w:r>
      <w:r>
        <w:rPr>
          <w:shd w:val="clear" w:color="" w:fill=""/>
        </w:rPr>
        <w:t xml:space="preserve">–</w:t>
      </w:r>
      <w:r>
        <w:rPr>
          <w:rStyle w:val="RefLPage"/>
        </w:rPr>
        <w:t xml:space="preserve">383</w:t>
      </w:r>
      <w:r>
        <w:rPr>
          <w:shd w:val="clear" w:color="" w:fill=""/>
        </w:rPr>
        <w:t xml:space="preserve">.</w:t>
      </w:r>
    </w:p>
    <w:p>
      <w:pPr>
        <w:pStyle w:val="jrnlRefText"/>
      </w:pPr>
      <w:bookmarkStart w:id="94" w:name="R71"/>
      <w:bookmarkEnd w:id="94"/>
      <w:r>
        <w:rPr>
          <w:rStyle w:val="RefSurName"/>
        </w:rPr>
        <w:t xml:space="preserve">Wang</w:t>
      </w:r>
      <w:r>
        <w:rPr>
          <w:rStyle w:val="RefAuthor"/>
        </w:rPr>
        <w:t xml:space="preserve"> </w:t>
      </w:r>
      <w:r>
        <w:rPr>
          <w:rStyle w:val="RefGivenName"/>
        </w:rPr>
        <w:t xml:space="preserve">W</w:t>
      </w:r>
      <w:r>
        <w:rPr>
          <w:shd w:val="clear" w:color="" w:fill=""/>
        </w:rPr>
        <w:t xml:space="preserve">, </w:t>
      </w:r>
      <w:r>
        <w:rPr>
          <w:rStyle w:val="RefSurName"/>
        </w:rPr>
        <w:t xml:space="preserve">Zhang</w:t>
      </w:r>
      <w:r>
        <w:rPr>
          <w:rStyle w:val="RefAuthor"/>
        </w:rPr>
        <w:t xml:space="preserve"> </w:t>
      </w:r>
      <w:r>
        <w:rPr>
          <w:rStyle w:val="RefGivenName"/>
        </w:rPr>
        <w:t xml:space="preserve">X</w:t>
      </w:r>
      <w:r>
        <w:rPr>
          <w:shd w:val="clear" w:color="" w:fill=""/>
        </w:rPr>
        <w:t xml:space="preserve">, </w:t>
      </w:r>
      <w:r>
        <w:rPr>
          <w:rStyle w:val="RefSurName"/>
        </w:rPr>
        <w:t xml:space="preserve">Gao</w:t>
      </w:r>
      <w:r>
        <w:rPr>
          <w:rStyle w:val="RefAuthor"/>
        </w:rPr>
        <w:t xml:space="preserve"> </w:t>
      </w:r>
      <w:r>
        <w:rPr>
          <w:rStyle w:val="RefGivenName"/>
        </w:rPr>
        <w:t xml:space="preserve">Q</w:t>
      </w:r>
      <w:r>
        <w:rPr>
          <w:shd w:val="clear" w:color="" w:fill=""/>
        </w:rPr>
        <w:t xml:space="preserve">, </w:t>
      </w:r>
      <w:r>
        <w:rPr>
          <w:rStyle w:val="RefSurName"/>
        </w:rPr>
        <w:t xml:space="preserve">Xu</w:t>
      </w:r>
      <w:r>
        <w:rPr>
          <w:rStyle w:val="RefAuthor"/>
        </w:rPr>
        <w:t xml:space="preserve"> </w:t>
      </w:r>
      <w:r>
        <w:rPr>
          <w:rStyle w:val="RefGivenName"/>
        </w:rPr>
        <w:t xml:space="preserve">H</w:t>
      </w:r>
      <w:r>
        <w:rPr>
          <w:shd w:val="clear" w:color="" w:fill=""/>
        </w:rPr>
        <w:t xml:space="preserve">. </w:t>
      </w:r>
      <w:r>
        <w:rPr>
          <w:rStyle w:val="RefYear"/>
        </w:rPr>
        <w:t xml:space="preserve">2014</w:t>
      </w:r>
      <w:r>
        <w:rPr>
          <w:shd w:val="clear" w:color="" w:fill=""/>
        </w:rPr>
        <w:t xml:space="preserve">. </w:t>
      </w:r>
      <w:r>
        <w:rPr>
          <w:rStyle w:val="RefArticleTitle"/>
        </w:rPr>
        <w:t xml:space="preserve">TRPML1: an ion channel in the lysosome</w:t>
      </w:r>
      <w:r>
        <w:rPr>
          <w:shd w:val="clear" w:color="" w:fill=""/>
        </w:rPr>
        <w:t xml:space="preserve">. </w:t>
      </w:r>
      <w:r>
        <w:rPr>
          <w:rStyle w:val=""/>
        </w:rPr>
        <w:t xml:space="preserve">Handbook of Experimental Pharmacology</w:t>
      </w:r>
      <w:r>
        <w:rPr>
          <w:shd w:val="clear" w:color="" w:fill=""/>
        </w:rPr>
        <w:t xml:space="preserve"> </w:t>
      </w:r>
      <w:r>
        <w:rPr>
          <w:rStyle w:val=""/>
        </w:rPr>
        <w:t xml:space="preserve">222</w:t>
      </w:r>
      <w:r>
        <w:rPr>
          <w:shd w:val="clear" w:color="" w:fill=""/>
        </w:rPr>
        <w:t xml:space="preserve">:</w:t>
      </w:r>
      <w:r>
        <w:rPr>
          <w:rStyle w:val="RefFPage"/>
        </w:rPr>
        <w:t xml:space="preserve">631</w:t>
      </w:r>
      <w:r>
        <w:rPr>
          <w:shd w:val="clear" w:color="" w:fill=""/>
        </w:rPr>
        <w:t xml:space="preserve">–</w:t>
      </w:r>
      <w:r>
        <w:rPr>
          <w:rStyle w:val="RefLPage"/>
        </w:rPr>
        <w:t xml:space="preserve">645</w:t>
      </w:r>
      <w:r>
        <w:rPr>
          <w:shd w:val="clear" w:color="" w:fill=""/>
        </w:rPr>
        <w:t xml:space="preserve">.</w:t>
      </w:r>
    </w:p>
    <w:p>
      <w:pPr>
        <w:pStyle w:val="jrnlRefText"/>
      </w:pPr>
      <w:bookmarkStart w:id="95" w:name="R72"/>
      <w:bookmarkEnd w:id="95"/>
      <w:r>
        <w:rPr>
          <w:rStyle w:val="RefSurName"/>
        </w:rPr>
        <w:t xml:space="preserve">White</w:t>
      </w:r>
      <w:r>
        <w:rPr>
          <w:rStyle w:val="RefAuthor"/>
        </w:rPr>
        <w:t xml:space="preserve"> </w:t>
      </w:r>
      <w:r>
        <w:rPr>
          <w:rStyle w:val="RefGivenName"/>
        </w:rPr>
        <w:t xml:space="preserve">R</w:t>
      </w:r>
      <w:r>
        <w:rPr>
          <w:shd w:val="clear" w:color="" w:fill=""/>
        </w:rPr>
        <w:t xml:space="preserve">, </w:t>
      </w:r>
      <w:r>
        <w:rPr>
          <w:rStyle w:val="RefSurName"/>
        </w:rPr>
        <w:t xml:space="preserve">Krämer-Albers</w:t>
      </w:r>
      <w:r>
        <w:rPr>
          <w:rStyle w:val="RefAuthor"/>
        </w:rPr>
        <w:t xml:space="preserve"> </w:t>
      </w:r>
      <w:r>
        <w:rPr>
          <w:rStyle w:val="RefGivenName"/>
        </w:rPr>
        <w:t xml:space="preserve">EM</w:t>
      </w:r>
      <w:r>
        <w:rPr>
          <w:shd w:val="clear" w:color="" w:fill=""/>
        </w:rPr>
        <w:t xml:space="preserve">. </w:t>
      </w:r>
      <w:r>
        <w:rPr>
          <w:rStyle w:val="RefYear"/>
        </w:rPr>
        <w:t xml:space="preserve">2014</w:t>
      </w:r>
      <w:r>
        <w:rPr>
          <w:shd w:val="clear" w:color="" w:fill=""/>
        </w:rPr>
        <w:t xml:space="preserve">. </w:t>
      </w:r>
      <w:r>
        <w:rPr>
          <w:rStyle w:val="RefArticleTitle"/>
        </w:rPr>
        <w:t xml:space="preserve">Axon-glia interaction and membrane traffic in myelin formation</w:t>
      </w:r>
      <w:r>
        <w:rPr>
          <w:shd w:val="clear" w:color="" w:fill=""/>
        </w:rPr>
        <w:t xml:space="preserve">. </w:t>
      </w:r>
      <w:r>
        <w:rPr>
          <w:rStyle w:val=""/>
        </w:rPr>
        <w:t xml:space="preserve">Frontiers in Cellular Neuroscience</w:t>
      </w:r>
      <w:r>
        <w:rPr>
          <w:shd w:val="clear" w:color="" w:fill=""/>
        </w:rPr>
        <w:t xml:space="preserve"> </w:t>
      </w:r>
      <w:r>
        <w:rPr>
          <w:rStyle w:val=""/>
        </w:rPr>
        <w:t xml:space="preserve">7</w:t>
      </w:r>
      <w:r>
        <w:rPr>
          <w:shd w:val="clear" w:color="" w:fill=""/>
        </w:rPr>
        <w:t xml:space="preserve">:</w:t>
      </w:r>
      <w:r>
        <w:rPr>
          <w:rStyle w:val="RefFPage"/>
        </w:rPr>
        <w:t xml:space="preserve">284</w:t>
      </w:r>
      <w:r>
        <w:rPr>
          <w:shd w:val="clear" w:color="" w:fill=""/>
        </w:rPr>
        <w:t xml:space="preserve">.</w:t>
      </w:r>
    </w:p>
    <w:p>
      <w:pPr>
        <w:pStyle w:val="jrnlRefText"/>
      </w:pPr>
      <w:bookmarkStart w:id="96" w:name="R73"/>
      <w:bookmarkEnd w:id="96"/>
      <w:r>
        <w:rPr>
          <w:rStyle w:val="RefSurName"/>
        </w:rPr>
        <w:t xml:space="preserve">Winters</w:t>
      </w:r>
      <w:r>
        <w:rPr>
          <w:rStyle w:val="RefAuthor"/>
        </w:rPr>
        <w:t xml:space="preserve"> </w:t>
      </w:r>
      <w:r>
        <w:rPr>
          <w:rStyle w:val="RefGivenName"/>
        </w:rPr>
        <w:t xml:space="preserve">JJ</w:t>
      </w:r>
      <w:r>
        <w:rPr>
          <w:shd w:val="clear" w:color="" w:fill=""/>
        </w:rPr>
        <w:t xml:space="preserve">, </w:t>
      </w:r>
      <w:r>
        <w:rPr>
          <w:rStyle w:val="RefSurName"/>
        </w:rPr>
        <w:t xml:space="preserve">Ferguson</w:t>
      </w:r>
      <w:r>
        <w:rPr>
          <w:rStyle w:val="RefAuthor"/>
        </w:rPr>
        <w:t xml:space="preserve"> </w:t>
      </w:r>
      <w:r>
        <w:rPr>
          <w:rStyle w:val="RefGivenName"/>
        </w:rPr>
        <w:t xml:space="preserve">CJ</w:t>
      </w:r>
      <w:r>
        <w:rPr>
          <w:shd w:val="clear" w:color="" w:fill=""/>
        </w:rPr>
        <w:t xml:space="preserve">, </w:t>
      </w:r>
      <w:r>
        <w:rPr>
          <w:rStyle w:val="RefSurName"/>
        </w:rPr>
        <w:t xml:space="preserve">Lenk</w:t>
      </w:r>
      <w:r>
        <w:rPr>
          <w:rStyle w:val="RefAuthor"/>
        </w:rPr>
        <w:t xml:space="preserve"> </w:t>
      </w:r>
      <w:r>
        <w:rPr>
          <w:rStyle w:val="RefGivenName"/>
        </w:rPr>
        <w:t xml:space="preserve">GM</w:t>
      </w:r>
      <w:r>
        <w:rPr>
          <w:shd w:val="clear" w:color="" w:fill=""/>
        </w:rPr>
        <w:t xml:space="preserve">, </w:t>
      </w:r>
      <w:r>
        <w:rPr>
          <w:rStyle w:val="RefSurName"/>
        </w:rPr>
        <w:t xml:space="preserve">Giger-Mateeva</w:t>
      </w:r>
      <w:r>
        <w:rPr>
          <w:rStyle w:val="RefAuthor"/>
        </w:rPr>
        <w:t xml:space="preserve"> </w:t>
      </w:r>
      <w:r>
        <w:rPr>
          <w:rStyle w:val="RefGivenName"/>
        </w:rPr>
        <w:t xml:space="preserve">VI</w:t>
      </w:r>
      <w:r>
        <w:rPr>
          <w:shd w:val="clear" w:color="" w:fill=""/>
        </w:rPr>
        <w:t xml:space="preserve">, </w:t>
      </w:r>
      <w:r>
        <w:rPr>
          <w:rStyle w:val="RefSurName"/>
        </w:rPr>
        <w:t xml:space="preserve">Shrager</w:t>
      </w:r>
      <w:r>
        <w:rPr>
          <w:rStyle w:val="RefAuthor"/>
        </w:rPr>
        <w:t xml:space="preserve"> </w:t>
      </w:r>
      <w:r>
        <w:rPr>
          <w:rStyle w:val="RefGivenName"/>
        </w:rPr>
        <w:t xml:space="preserve">P</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Giger</w:t>
      </w:r>
      <w:r>
        <w:rPr>
          <w:rStyle w:val="RefAuthor"/>
        </w:rPr>
        <w:t xml:space="preserve"> </w:t>
      </w:r>
      <w:r>
        <w:rPr>
          <w:rStyle w:val="RefGivenName"/>
        </w:rPr>
        <w:t xml:space="preserve">RJ</w:t>
      </w:r>
      <w:r>
        <w:rPr>
          <w:shd w:val="clear" w:color="" w:fill=""/>
        </w:rPr>
        <w:t xml:space="preserve">. </w:t>
      </w:r>
      <w:r>
        <w:rPr>
          <w:rStyle w:val="RefYear"/>
        </w:rPr>
        <w:t xml:space="preserve">2011</w:t>
      </w:r>
      <w:r>
        <w:rPr>
          <w:shd w:val="clear" w:color="" w:fill=""/>
        </w:rPr>
        <w:t xml:space="preserve">. </w:t>
      </w:r>
      <w:r>
        <w:rPr>
          <w:rStyle w:val="RefArticleTitle"/>
        </w:rPr>
        <w:t xml:space="preserve">Congenital CNS hypomyelination in the Fig4 null mouse is rescued by neuronal expression of the PI(3,5)P(2) phosphatase Fig4</w:t>
      </w:r>
      <w:r>
        <w:rPr>
          <w:shd w:val="clear" w:color="" w:fill=""/>
        </w:rPr>
        <w:t xml:space="preserve">. </w:t>
      </w:r>
      <w:r>
        <w:rPr>
          <w:rStyle w:val=""/>
        </w:rPr>
        <w:t xml:space="preserve">The Journal of Neuroscience</w:t>
      </w:r>
      <w:r>
        <w:rPr>
          <w:shd w:val="clear" w:color="" w:fill=""/>
        </w:rPr>
        <w:t xml:space="preserve"> </w:t>
      </w:r>
      <w:r>
        <w:rPr>
          <w:rStyle w:val=""/>
        </w:rPr>
        <w:t xml:space="preserve">31</w:t>
      </w:r>
      <w:r>
        <w:rPr>
          <w:shd w:val="clear" w:color="" w:fill=""/>
        </w:rPr>
        <w:t xml:space="preserve">:</w:t>
      </w:r>
      <w:r>
        <w:rPr>
          <w:rStyle w:val="RefFPage"/>
        </w:rPr>
        <w:t xml:space="preserve">17736</w:t>
      </w:r>
      <w:r>
        <w:rPr>
          <w:shd w:val="clear" w:color="" w:fill=""/>
        </w:rPr>
        <w:t xml:space="preserve">–</w:t>
      </w:r>
      <w:r>
        <w:rPr>
          <w:rStyle w:val="RefLPage"/>
        </w:rPr>
        <w:t xml:space="preserve">17751</w:t>
      </w:r>
      <w:r>
        <w:rPr>
          <w:shd w:val="clear" w:color="" w:fill=""/>
        </w:rPr>
        <w:t xml:space="preserve">.</w:t>
      </w:r>
    </w:p>
    <w:p>
      <w:pPr>
        <w:pStyle w:val="jrnlRefText"/>
      </w:pPr>
      <w:bookmarkStart w:id="97" w:name="R74"/>
      <w:bookmarkEnd w:id="97"/>
      <w:r>
        <w:rPr>
          <w:rStyle w:val="RefSurName"/>
        </w:rPr>
        <w:t xml:space="preserve">Winterstein</w:t>
      </w:r>
      <w:r>
        <w:rPr>
          <w:rStyle w:val="RefAuthor"/>
        </w:rPr>
        <w:t xml:space="preserve"> </w:t>
      </w:r>
      <w:r>
        <w:rPr>
          <w:rStyle w:val="RefGivenName"/>
        </w:rPr>
        <w:t xml:space="preserve">C</w:t>
      </w:r>
      <w:r>
        <w:rPr>
          <w:shd w:val="clear" w:color="" w:fill=""/>
        </w:rPr>
        <w:t xml:space="preserve">, </w:t>
      </w:r>
      <w:r>
        <w:rPr>
          <w:rStyle w:val="RefSurName"/>
        </w:rPr>
        <w:t xml:space="preserve">Trotter</w:t>
      </w:r>
      <w:r>
        <w:rPr>
          <w:rStyle w:val="RefAuthor"/>
        </w:rPr>
        <w:t xml:space="preserve"> </w:t>
      </w:r>
      <w:r>
        <w:rPr>
          <w:rStyle w:val="RefGivenName"/>
        </w:rPr>
        <w:t xml:space="preserve">J</w:t>
      </w:r>
      <w:r>
        <w:rPr>
          <w:shd w:val="clear" w:color="" w:fill=""/>
        </w:rPr>
        <w:t xml:space="preserve">, </w:t>
      </w:r>
      <w:r>
        <w:rPr>
          <w:rStyle w:val="RefSurName"/>
        </w:rPr>
        <w:t xml:space="preserve">Krämer-Albers</w:t>
      </w:r>
      <w:r>
        <w:rPr>
          <w:rStyle w:val="RefAuthor"/>
        </w:rPr>
        <w:t xml:space="preserve"> </w:t>
      </w:r>
      <w:r>
        <w:rPr>
          <w:rStyle w:val="RefGivenName"/>
        </w:rPr>
        <w:t xml:space="preserve">EM</w:t>
      </w:r>
      <w:r>
        <w:rPr>
          <w:shd w:val="clear" w:color="" w:fill=""/>
        </w:rPr>
        <w:t xml:space="preserve">. </w:t>
      </w:r>
      <w:r>
        <w:rPr>
          <w:rStyle w:val="RefYear"/>
        </w:rPr>
        <w:t xml:space="preserve">2008</w:t>
      </w:r>
      <w:r>
        <w:rPr>
          <w:shd w:val="clear" w:color="" w:fill=""/>
        </w:rPr>
        <w:t xml:space="preserve">. </w:t>
      </w:r>
      <w:r>
        <w:rPr>
          <w:rStyle w:val="RefArticleTitle"/>
        </w:rPr>
        <w:t xml:space="preserve">Distinct endocytic recycling of myelin proteins promotes oligodendroglial membrane remodeling</w:t>
      </w:r>
      <w:r>
        <w:rPr>
          <w:shd w:val="clear" w:color="" w:fill=""/>
        </w:rPr>
        <w:t xml:space="preserve">. </w:t>
      </w:r>
      <w:r>
        <w:rPr>
          <w:rStyle w:val=""/>
        </w:rPr>
        <w:t xml:space="preserve">Journal of Cell Science</w:t>
      </w:r>
      <w:r>
        <w:rPr>
          <w:shd w:val="clear" w:color="" w:fill=""/>
        </w:rPr>
        <w:t xml:space="preserve"> </w:t>
      </w:r>
      <w:r>
        <w:rPr>
          <w:rStyle w:val=""/>
        </w:rPr>
        <w:t xml:space="preserve">121</w:t>
      </w:r>
      <w:r>
        <w:rPr>
          <w:shd w:val="clear" w:color="" w:fill=""/>
        </w:rPr>
        <w:t xml:space="preserve">:</w:t>
      </w:r>
      <w:r>
        <w:rPr>
          <w:rStyle w:val="RefFPage"/>
        </w:rPr>
        <w:t xml:space="preserve">834</w:t>
      </w:r>
      <w:r>
        <w:rPr>
          <w:shd w:val="clear" w:color="" w:fill=""/>
        </w:rPr>
        <w:t xml:space="preserve">–</w:t>
      </w:r>
      <w:r>
        <w:rPr>
          <w:rStyle w:val="RefLPage"/>
        </w:rPr>
        <w:t xml:space="preserve">842</w:t>
      </w:r>
      <w:r>
        <w:rPr>
          <w:shd w:val="clear" w:color="" w:fill=""/>
        </w:rPr>
        <w:t xml:space="preserve">.</w:t>
      </w:r>
    </w:p>
    <w:p>
      <w:pPr>
        <w:pStyle w:val="jrnlRefText"/>
      </w:pPr>
      <w:bookmarkStart w:id="98" w:name="R75"/>
      <w:bookmarkEnd w:id="98"/>
      <w:r>
        <w:rPr>
          <w:rStyle w:val="RefSurName"/>
        </w:rPr>
        <w:t xml:space="preserve">Yaghootfam</w:t>
      </w:r>
      <w:r>
        <w:rPr>
          <w:rStyle w:val="RefAuthor"/>
        </w:rPr>
        <w:t xml:space="preserve"> </w:t>
      </w:r>
      <w:r>
        <w:rPr>
          <w:rStyle w:val="RefGivenName"/>
        </w:rPr>
        <w:t xml:space="preserve">A</w:t>
      </w:r>
      <w:r>
        <w:rPr>
          <w:shd w:val="clear" w:color="" w:fill=""/>
        </w:rPr>
        <w:t xml:space="preserve">, </w:t>
      </w:r>
      <w:r>
        <w:rPr>
          <w:rStyle w:val="RefSurName"/>
        </w:rPr>
        <w:t xml:space="preserve">Gieselmann</w:t>
      </w:r>
      <w:r>
        <w:rPr>
          <w:rStyle w:val="RefAuthor"/>
        </w:rPr>
        <w:t xml:space="preserve"> </w:t>
      </w:r>
      <w:r>
        <w:rPr>
          <w:rStyle w:val="RefGivenName"/>
        </w:rPr>
        <w:t xml:space="preserve">V</w:t>
      </w:r>
      <w:r>
        <w:rPr>
          <w:shd w:val="clear" w:color="" w:fill=""/>
        </w:rPr>
        <w:t xml:space="preserve">, </w:t>
      </w:r>
      <w:r>
        <w:rPr>
          <w:rStyle w:val="RefSurName"/>
        </w:rPr>
        <w:t xml:space="preserve">Eckhardt</w:t>
      </w:r>
      <w:r>
        <w:rPr>
          <w:rStyle w:val="RefAuthor"/>
        </w:rPr>
        <w:t xml:space="preserve"> </w:t>
      </w:r>
      <w:r>
        <w:rPr>
          <w:rStyle w:val="RefGivenName"/>
        </w:rPr>
        <w:t xml:space="preserve">M</w:t>
      </w:r>
      <w:r>
        <w:rPr>
          <w:shd w:val="clear" w:color="" w:fill=""/>
        </w:rPr>
        <w:t xml:space="preserve">. </w:t>
      </w:r>
      <w:r>
        <w:rPr>
          <w:rStyle w:val="RefYear"/>
        </w:rPr>
        <w:t xml:space="preserve">2005</w:t>
      </w:r>
      <w:r>
        <w:rPr>
          <w:shd w:val="clear" w:color="" w:fill=""/>
        </w:rPr>
        <w:t xml:space="preserve">. </w:t>
      </w:r>
      <w:r>
        <w:rPr>
          <w:rStyle w:val="RefArticleTitle"/>
        </w:rPr>
        <w:t xml:space="preserve">Delay of myelin formation in arylsulphatase A-deficient mice</w:t>
      </w:r>
      <w:r>
        <w:rPr>
          <w:shd w:val="clear" w:color="" w:fill=""/>
        </w:rPr>
        <w:t xml:space="preserve">. </w:t>
      </w:r>
      <w:r>
        <w:rPr>
          <w:rStyle w:val=""/>
        </w:rPr>
        <w:t xml:space="preserve">The European Journal of Neuroscience</w:t>
      </w:r>
      <w:r>
        <w:rPr>
          <w:shd w:val="clear" w:color="" w:fill=""/>
        </w:rPr>
        <w:t xml:space="preserve"> </w:t>
      </w:r>
      <w:r>
        <w:rPr>
          <w:rStyle w:val=""/>
        </w:rPr>
        <w:t xml:space="preserve">21</w:t>
      </w:r>
      <w:r>
        <w:rPr>
          <w:shd w:val="clear" w:color="" w:fill=""/>
        </w:rPr>
        <w:t xml:space="preserve">:</w:t>
      </w:r>
      <w:r>
        <w:rPr>
          <w:rStyle w:val="RefFPage"/>
        </w:rPr>
        <w:t xml:space="preserve">711</w:t>
      </w:r>
      <w:r>
        <w:rPr>
          <w:shd w:val="clear" w:color="" w:fill=""/>
        </w:rPr>
        <w:t xml:space="preserve">–</w:t>
      </w:r>
      <w:r>
        <w:rPr>
          <w:rStyle w:val="RefLPage"/>
        </w:rPr>
        <w:t xml:space="preserve">720</w:t>
      </w:r>
      <w:r>
        <w:rPr>
          <w:shd w:val="clear" w:color="" w:fill=""/>
        </w:rPr>
        <w:t xml:space="preserve">.</w:t>
      </w:r>
    </w:p>
    <w:p>
      <w:pPr>
        <w:pStyle w:val="jrnlRefText"/>
      </w:pPr>
      <w:bookmarkStart w:id="99" w:name="R76"/>
      <w:bookmarkEnd w:id="99"/>
      <w:r>
        <w:rPr>
          <w:rStyle w:val="RefSurName"/>
        </w:rPr>
        <w:t xml:space="preserve">Yao</w:t>
      </w:r>
      <w:r>
        <w:rPr>
          <w:rStyle w:val="RefAuthor"/>
        </w:rPr>
        <w:t xml:space="preserve"> </w:t>
      </w:r>
      <w:r>
        <w:rPr>
          <w:rStyle w:val="RefGivenName"/>
        </w:rPr>
        <w:t xml:space="preserve">D</w:t>
      </w:r>
      <w:r>
        <w:rPr>
          <w:shd w:val="clear" w:color="" w:fill=""/>
        </w:rPr>
        <w:t xml:space="preserve">, </w:t>
      </w:r>
      <w:r>
        <w:rPr>
          <w:rStyle w:val="RefSurName"/>
        </w:rPr>
        <w:t xml:space="preserve">McGonigal</w:t>
      </w:r>
      <w:r>
        <w:rPr>
          <w:rStyle w:val="RefAuthor"/>
        </w:rPr>
        <w:t xml:space="preserve"> </w:t>
      </w:r>
      <w:r>
        <w:rPr>
          <w:rStyle w:val="RefGivenName"/>
        </w:rPr>
        <w:t xml:space="preserve">R</w:t>
      </w:r>
      <w:r>
        <w:rPr>
          <w:shd w:val="clear" w:color="" w:fill=""/>
        </w:rPr>
        <w:t xml:space="preserve">, </w:t>
      </w:r>
      <w:r>
        <w:rPr>
          <w:rStyle w:val="RefSurName"/>
        </w:rPr>
        <w:t xml:space="preserve">Barrie</w:t>
      </w:r>
      <w:r>
        <w:rPr>
          <w:rStyle w:val="RefAuthor"/>
        </w:rPr>
        <w:t xml:space="preserve"> </w:t>
      </w:r>
      <w:r>
        <w:rPr>
          <w:rStyle w:val="RefGivenName"/>
        </w:rPr>
        <w:t xml:space="preserve">JA</w:t>
      </w:r>
      <w:r>
        <w:rPr>
          <w:shd w:val="clear" w:color="" w:fill=""/>
        </w:rPr>
        <w:t xml:space="preserve">, </w:t>
      </w:r>
      <w:r>
        <w:rPr>
          <w:rStyle w:val="RefSurName"/>
        </w:rPr>
        <w:t xml:space="preserve">Cappell</w:t>
      </w:r>
      <w:r>
        <w:rPr>
          <w:rStyle w:val="RefAuthor"/>
        </w:rPr>
        <w:t xml:space="preserve"> </w:t>
      </w:r>
      <w:r>
        <w:rPr>
          <w:rStyle w:val="RefGivenName"/>
        </w:rPr>
        <w:t xml:space="preserve">J</w:t>
      </w:r>
      <w:r>
        <w:rPr>
          <w:shd w:val="clear" w:color="" w:fill=""/>
        </w:rPr>
        <w:t xml:space="preserve">, </w:t>
      </w:r>
      <w:r>
        <w:rPr>
          <w:rStyle w:val="RefSurName"/>
        </w:rPr>
        <w:t xml:space="preserve">Cunningham</w:t>
      </w:r>
      <w:r>
        <w:rPr>
          <w:rStyle w:val="RefAuthor"/>
        </w:rPr>
        <w:t xml:space="preserve"> </w:t>
      </w:r>
      <w:r>
        <w:rPr>
          <w:rStyle w:val="RefGivenName"/>
        </w:rPr>
        <w:t xml:space="preserve">ME</w:t>
      </w:r>
      <w:r>
        <w:rPr>
          <w:shd w:val="clear" w:color="" w:fill=""/>
        </w:rPr>
        <w:t xml:space="preserve">, </w:t>
      </w:r>
      <w:r>
        <w:rPr>
          <w:rStyle w:val="RefSurName"/>
        </w:rPr>
        <w:t xml:space="preserve">Meehan</w:t>
      </w:r>
      <w:r>
        <w:rPr>
          <w:rStyle w:val="RefAuthor"/>
        </w:rPr>
        <w:t xml:space="preserve"> </w:t>
      </w:r>
      <w:r>
        <w:rPr>
          <w:rStyle w:val="RefGivenName"/>
        </w:rPr>
        <w:t xml:space="preserve">GR</w:t>
      </w:r>
      <w:r>
        <w:rPr>
          <w:shd w:val="clear" w:color="" w:fill=""/>
        </w:rPr>
        <w:t xml:space="preserve">, </w:t>
      </w:r>
      <w:r>
        <w:rPr>
          <w:rStyle w:val="RefSurName"/>
        </w:rPr>
        <w:t xml:space="preserve">Fewou</w:t>
      </w:r>
      <w:r>
        <w:rPr>
          <w:rStyle w:val="RefAuthor"/>
        </w:rPr>
        <w:t xml:space="preserve"> </w:t>
      </w:r>
      <w:r>
        <w:rPr>
          <w:rStyle w:val="RefGivenName"/>
        </w:rPr>
        <w:t xml:space="preserve">SN</w:t>
      </w:r>
      <w:r>
        <w:rPr>
          <w:shd w:val="clear" w:color="" w:fill=""/>
        </w:rPr>
        <w:t xml:space="preserve">, </w:t>
      </w:r>
      <w:r>
        <w:rPr>
          <w:rStyle w:val="RefSurName"/>
        </w:rPr>
        <w:t xml:space="preserve">Edgar</w:t>
      </w:r>
      <w:r>
        <w:rPr>
          <w:rStyle w:val="RefAuthor"/>
        </w:rPr>
        <w:t xml:space="preserve"> </w:t>
      </w:r>
      <w:r>
        <w:rPr>
          <w:rStyle w:val="RefGivenName"/>
        </w:rPr>
        <w:t xml:space="preserve">JM</w:t>
      </w:r>
      <w:r>
        <w:rPr>
          <w:shd w:val="clear" w:color="" w:fill=""/>
        </w:rPr>
        <w:t xml:space="preserve">, </w:t>
      </w:r>
      <w:r>
        <w:rPr>
          <w:rStyle w:val="RefSurName"/>
        </w:rPr>
        <w:t xml:space="preserve">Rowan</w:t>
      </w:r>
      <w:r>
        <w:rPr>
          <w:rStyle w:val="RefAuthor"/>
        </w:rPr>
        <w:t xml:space="preserve"> </w:t>
      </w:r>
      <w:r>
        <w:rPr>
          <w:rStyle w:val="RefGivenName"/>
        </w:rPr>
        <w:t xml:space="preserve">E</w:t>
      </w:r>
      <w:r>
        <w:rPr>
          <w:shd w:val="clear" w:color="" w:fill=""/>
        </w:rPr>
        <w:t xml:space="preserve">, </w:t>
      </w:r>
      <w:r>
        <w:rPr>
          <w:rStyle w:val="RefSurName"/>
        </w:rPr>
        <w:t xml:space="preserve">Ohmi</w:t>
      </w:r>
      <w:r>
        <w:rPr>
          <w:rStyle w:val="RefAuthor"/>
        </w:rPr>
        <w:t xml:space="preserve"> </w:t>
      </w:r>
      <w:r>
        <w:rPr>
          <w:rStyle w:val="RefGivenName"/>
        </w:rPr>
        <w:t xml:space="preserve">Y</w:t>
      </w:r>
      <w:r>
        <w:rPr>
          <w:shd w:val="clear" w:color="" w:fill=""/>
        </w:rPr>
        <w:t xml:space="preserve">, </w:t>
      </w:r>
      <w:r>
        <w:rPr>
          <w:rStyle w:val="RefSurName"/>
        </w:rPr>
        <w:t xml:space="preserve">Furukawa</w:t>
      </w:r>
      <w:r>
        <w:rPr>
          <w:rStyle w:val="RefAuthor"/>
        </w:rPr>
        <w:t xml:space="preserve"> </w:t>
      </w:r>
      <w:r>
        <w:rPr>
          <w:rStyle w:val="RefGivenName"/>
        </w:rPr>
        <w:t xml:space="preserve">K</w:t>
      </w:r>
      <w:r>
        <w:rPr>
          <w:shd w:val="clear" w:color="" w:fill=""/>
        </w:rPr>
        <w:t xml:space="preserve">, </w:t>
      </w:r>
      <w:r>
        <w:rPr>
          <w:rStyle w:val="RefSurName"/>
        </w:rPr>
        <w:t xml:space="preserve">Furukawa</w:t>
      </w:r>
      <w:r>
        <w:rPr>
          <w:rStyle w:val="RefAuthor"/>
        </w:rPr>
        <w:t xml:space="preserve"> </w:t>
      </w:r>
      <w:r>
        <w:rPr>
          <w:rStyle w:val="RefGivenName"/>
        </w:rPr>
        <w:t xml:space="preserve">K</w:t>
      </w:r>
      <w:r>
        <w:rPr>
          <w:shd w:val="clear" w:color="" w:fill=""/>
        </w:rPr>
        <w:t xml:space="preserve">, </w:t>
      </w:r>
      <w:r>
        <w:rPr>
          <w:rStyle w:val="RefSurName"/>
        </w:rPr>
        <w:t xml:space="preserve">Brophy</w:t>
      </w:r>
      <w:r>
        <w:rPr>
          <w:rStyle w:val="RefAuthor"/>
        </w:rPr>
        <w:t xml:space="preserve"> </w:t>
      </w:r>
      <w:r>
        <w:rPr>
          <w:rStyle w:val="RefGivenName"/>
        </w:rPr>
        <w:t xml:space="preserve">PJ</w:t>
      </w:r>
      <w:r>
        <w:rPr>
          <w:shd w:val="clear" w:color="" w:fill=""/>
        </w:rPr>
        <w:t xml:space="preserve">, </w:t>
      </w:r>
      <w:r>
        <w:rPr>
          <w:rStyle w:val="RefSurName"/>
        </w:rPr>
        <w:t xml:space="preserve">Willison</w:t>
      </w:r>
      <w:r>
        <w:rPr>
          <w:rStyle w:val="RefAuthor"/>
        </w:rPr>
        <w:t xml:space="preserve"> </w:t>
      </w:r>
      <w:r>
        <w:rPr>
          <w:rStyle w:val="RefGivenName"/>
        </w:rPr>
        <w:t xml:space="preserve">HJ</w:t>
      </w:r>
      <w:r>
        <w:rPr>
          <w:shd w:val="clear" w:color="" w:fill=""/>
        </w:rPr>
        <w:t xml:space="preserve">. </w:t>
      </w:r>
      <w:r>
        <w:rPr>
          <w:rStyle w:val="RefYear"/>
        </w:rPr>
        <w:t xml:space="preserve">2014</w:t>
      </w:r>
      <w:r>
        <w:rPr>
          <w:shd w:val="clear" w:color="" w:fill=""/>
        </w:rPr>
        <w:t xml:space="preserve">. </w:t>
      </w:r>
      <w:r>
        <w:rPr>
          <w:rStyle w:val="RefArticleTitle"/>
        </w:rPr>
        <w:t xml:space="preserve">Neuronal expression of GalNAc transferase is sufficient to prevent the age-related neurodegenerative phenotype of complex ganglioside-deficient mice</w:t>
      </w:r>
      <w:r>
        <w:rPr>
          <w:shd w:val="clear" w:color="" w:fill=""/>
        </w:rPr>
        <w:t xml:space="preserve">. </w:t>
      </w:r>
      <w:r>
        <w:rPr>
          <w:rStyle w:val=""/>
        </w:rPr>
        <w:t xml:space="preserve">The Journal of Neuroscience</w:t>
      </w:r>
      <w:r>
        <w:rPr>
          <w:shd w:val="clear" w:color="" w:fill=""/>
        </w:rPr>
        <w:t xml:space="preserve"> </w:t>
      </w:r>
      <w:r>
        <w:rPr>
          <w:rStyle w:val=""/>
        </w:rPr>
        <w:t xml:space="preserve">34</w:t>
      </w:r>
      <w:r>
        <w:rPr>
          <w:shd w:val="clear" w:color="" w:fill=""/>
        </w:rPr>
        <w:t xml:space="preserve">:</w:t>
      </w:r>
      <w:r>
        <w:rPr>
          <w:rStyle w:val="RefFPage"/>
        </w:rPr>
        <w:t xml:space="preserve">880</w:t>
      </w:r>
      <w:r>
        <w:rPr>
          <w:shd w:val="clear" w:color="" w:fill=""/>
        </w:rPr>
        <w:t xml:space="preserve">–</w:t>
      </w:r>
      <w:r>
        <w:rPr>
          <w:rStyle w:val="RefLPage"/>
        </w:rPr>
        <w:t xml:space="preserve">891</w:t>
      </w:r>
      <w:r>
        <w:rPr>
          <w:shd w:val="clear" w:color="" w:fill=""/>
        </w:rPr>
        <w:t xml:space="preserve">.</w:t>
      </w:r>
    </w:p>
    <w:p>
      <w:pPr>
        <w:pStyle w:val="jrnlRefText"/>
      </w:pPr>
      <w:bookmarkStart w:id="100" w:name="R77"/>
      <w:bookmarkEnd w:id="100"/>
      <w:r>
        <w:rPr>
          <w:rStyle w:val="RefSurName"/>
        </w:rPr>
        <w:t xml:space="preserve">Ye</w:t>
      </w:r>
      <w:r>
        <w:rPr>
          <w:rStyle w:val="RefAuthor"/>
        </w:rPr>
        <w:t xml:space="preserve"> </w:t>
      </w:r>
      <w:r>
        <w:rPr>
          <w:rStyle w:val="RefGivenName"/>
        </w:rPr>
        <w:t xml:space="preserve">F</w:t>
      </w:r>
      <w:r>
        <w:rPr>
          <w:shd w:val="clear" w:color="" w:fill=""/>
        </w:rPr>
        <w:t xml:space="preserve">, </w:t>
      </w:r>
      <w:r>
        <w:rPr>
          <w:rStyle w:val="RefSurName"/>
        </w:rPr>
        <w:t xml:space="preserve">Chen</w:t>
      </w:r>
      <w:r>
        <w:rPr>
          <w:rStyle w:val="RefAuthor"/>
        </w:rPr>
        <w:t xml:space="preserve"> </w:t>
      </w:r>
      <w:r>
        <w:rPr>
          <w:rStyle w:val="RefGivenName"/>
        </w:rPr>
        <w:t xml:space="preserve">Y</w:t>
      </w:r>
      <w:r>
        <w:rPr>
          <w:shd w:val="clear" w:color="" w:fill=""/>
        </w:rPr>
        <w:t xml:space="preserve">, </w:t>
      </w:r>
      <w:r>
        <w:rPr>
          <w:rStyle w:val="RefSurName"/>
        </w:rPr>
        <w:t xml:space="preserve">Hoang</w:t>
      </w:r>
      <w:r>
        <w:rPr>
          <w:rStyle w:val="RefAuthor"/>
        </w:rPr>
        <w:t xml:space="preserve"> </w:t>
      </w:r>
      <w:r>
        <w:rPr>
          <w:rStyle w:val="RefGivenName"/>
        </w:rPr>
        <w:t xml:space="preserve">T</w:t>
      </w:r>
      <w:r>
        <w:rPr>
          <w:shd w:val="clear" w:color="" w:fill=""/>
        </w:rPr>
        <w:t xml:space="preserve">, </w:t>
      </w:r>
      <w:r>
        <w:rPr>
          <w:rStyle w:val="RefSurName"/>
        </w:rPr>
        <w:t xml:space="preserve">Montgomery</w:t>
      </w:r>
      <w:r>
        <w:rPr>
          <w:rStyle w:val="RefAuthor"/>
        </w:rPr>
        <w:t xml:space="preserve"> </w:t>
      </w:r>
      <w:r>
        <w:rPr>
          <w:rStyle w:val="RefGivenName"/>
        </w:rPr>
        <w:t xml:space="preserve">RL</w:t>
      </w:r>
      <w:r>
        <w:rPr>
          <w:shd w:val="clear" w:color="" w:fill=""/>
        </w:rPr>
        <w:t xml:space="preserve">, </w:t>
      </w:r>
      <w:r>
        <w:rPr>
          <w:rStyle w:val="RefSurName"/>
        </w:rPr>
        <w:t xml:space="preserve">Zhao</w:t>
      </w:r>
      <w:r>
        <w:rPr>
          <w:rStyle w:val="RefAuthor"/>
        </w:rPr>
        <w:t xml:space="preserve"> </w:t>
      </w:r>
      <w:r>
        <w:rPr>
          <w:rStyle w:val="RefGivenName"/>
        </w:rPr>
        <w:t xml:space="preserve">XH</w:t>
      </w:r>
      <w:r>
        <w:rPr>
          <w:shd w:val="clear" w:color="" w:fill=""/>
        </w:rPr>
        <w:t xml:space="preserve">, </w:t>
      </w:r>
      <w:r>
        <w:rPr>
          <w:rStyle w:val="RefSurName"/>
        </w:rPr>
        <w:t xml:space="preserve">Bu</w:t>
      </w:r>
      <w:r>
        <w:rPr>
          <w:rStyle w:val="RefAuthor"/>
        </w:rPr>
        <w:t xml:space="preserve"> </w:t>
      </w:r>
      <w:r>
        <w:rPr>
          <w:rStyle w:val="RefGivenName"/>
        </w:rPr>
        <w:t xml:space="preserve">H</w:t>
      </w:r>
      <w:r>
        <w:rPr>
          <w:shd w:val="clear" w:color="" w:fill=""/>
        </w:rPr>
        <w:t xml:space="preserve">, </w:t>
      </w:r>
      <w:r>
        <w:rPr>
          <w:rStyle w:val="RefSurName"/>
        </w:rPr>
        <w:t xml:space="preserve">Hu</w:t>
      </w:r>
      <w:r>
        <w:rPr>
          <w:rStyle w:val="RefAuthor"/>
        </w:rPr>
        <w:t xml:space="preserve"> </w:t>
      </w:r>
      <w:r>
        <w:rPr>
          <w:rStyle w:val="RefGivenName"/>
        </w:rPr>
        <w:t xml:space="preserve">T</w:t>
      </w:r>
      <w:r>
        <w:rPr>
          <w:shd w:val="clear" w:color="" w:fill=""/>
        </w:rPr>
        <w:t xml:space="preserve">, </w:t>
      </w:r>
      <w:r>
        <w:rPr>
          <w:rStyle w:val="RefSurName"/>
        </w:rPr>
        <w:t xml:space="preserve">Taketo</w:t>
      </w:r>
      <w:r>
        <w:rPr>
          <w:rStyle w:val="RefAuthor"/>
        </w:rPr>
        <w:t xml:space="preserve"> </w:t>
      </w:r>
      <w:r>
        <w:rPr>
          <w:rStyle w:val="RefGivenName"/>
        </w:rPr>
        <w:t xml:space="preserve">MM</w:t>
      </w:r>
      <w:r>
        <w:rPr>
          <w:shd w:val="clear" w:color="" w:fill=""/>
        </w:rPr>
        <w:t xml:space="preserve">, </w:t>
      </w:r>
      <w:r>
        <w:rPr>
          <w:rStyle w:val="RefSurName"/>
        </w:rPr>
        <w:t xml:space="preserve">van Es</w:t>
      </w:r>
      <w:r>
        <w:rPr>
          <w:rStyle w:val="RefAuthor"/>
        </w:rPr>
        <w:t xml:space="preserve"> </w:t>
      </w:r>
      <w:r>
        <w:rPr>
          <w:rStyle w:val="RefGivenName"/>
        </w:rPr>
        <w:t xml:space="preserve">JH</w:t>
      </w:r>
      <w:r>
        <w:rPr>
          <w:shd w:val="clear" w:color="" w:fill=""/>
        </w:rPr>
        <w:t xml:space="preserve">, </w:t>
      </w:r>
      <w:r>
        <w:rPr>
          <w:rStyle w:val="RefSurName"/>
        </w:rPr>
        <w:t xml:space="preserve">Clevers</w:t>
      </w:r>
      <w:r>
        <w:rPr>
          <w:rStyle w:val="RefAuthor"/>
        </w:rPr>
        <w:t xml:space="preserve"> </w:t>
      </w:r>
      <w:r>
        <w:rPr>
          <w:rStyle w:val="RefGivenName"/>
        </w:rPr>
        <w:t xml:space="preserve">H</w:t>
      </w:r>
      <w:r>
        <w:rPr>
          <w:shd w:val="clear" w:color="" w:fill=""/>
        </w:rPr>
        <w:t xml:space="preserve">, </w:t>
      </w:r>
      <w:r>
        <w:rPr>
          <w:rStyle w:val="RefSurName"/>
        </w:rPr>
        <w:t xml:space="preserve">Hsieh</w:t>
      </w:r>
      <w:r>
        <w:rPr>
          <w:rStyle w:val="RefAuthor"/>
        </w:rPr>
        <w:t xml:space="preserve"> </w:t>
      </w:r>
      <w:r>
        <w:rPr>
          <w:rStyle w:val="RefGivenName"/>
        </w:rPr>
        <w:t xml:space="preserve">J</w:t>
      </w:r>
      <w:r>
        <w:rPr>
          <w:shd w:val="clear" w:color="" w:fill=""/>
        </w:rPr>
        <w:t xml:space="preserve">, </w:t>
      </w:r>
      <w:r>
        <w:rPr>
          <w:rStyle w:val="RefSurName"/>
        </w:rPr>
        <w:t xml:space="preserve">Bassel-Duby</w:t>
      </w:r>
      <w:r>
        <w:rPr>
          <w:rStyle w:val="RefAuthor"/>
        </w:rPr>
        <w:t xml:space="preserve"> </w:t>
      </w:r>
      <w:r>
        <w:rPr>
          <w:rStyle w:val="RefGivenName"/>
        </w:rPr>
        <w:t xml:space="preserve">R</w:t>
      </w:r>
      <w:r>
        <w:rPr>
          <w:shd w:val="clear" w:color="" w:fill=""/>
        </w:rPr>
        <w:t xml:space="preserve">, </w:t>
      </w:r>
      <w:r>
        <w:rPr>
          <w:rStyle w:val="RefSurName"/>
        </w:rPr>
        <w:t xml:space="preserve">Olson</w:t>
      </w:r>
      <w:r>
        <w:rPr>
          <w:rStyle w:val="RefAuthor"/>
        </w:rPr>
        <w:t xml:space="preserve"> </w:t>
      </w:r>
      <w:r>
        <w:rPr>
          <w:rStyle w:val="RefGivenName"/>
        </w:rPr>
        <w:t xml:space="preserve">EN</w:t>
      </w:r>
      <w:r>
        <w:rPr>
          <w:shd w:val="clear" w:color="" w:fill=""/>
        </w:rPr>
        <w:t xml:space="preserve">, </w:t>
      </w:r>
      <w:r>
        <w:rPr>
          <w:rStyle w:val="RefSurName"/>
        </w:rPr>
        <w:t xml:space="preserve">Lu</w:t>
      </w:r>
      <w:r>
        <w:rPr>
          <w:rStyle w:val="RefAuthor"/>
        </w:rPr>
        <w:t xml:space="preserve"> </w:t>
      </w:r>
      <w:r>
        <w:rPr>
          <w:rStyle w:val="RefGivenName"/>
        </w:rPr>
        <w:t xml:space="preserve">QR</w:t>
      </w:r>
      <w:r>
        <w:rPr>
          <w:shd w:val="clear" w:color="" w:fill=""/>
        </w:rPr>
        <w:t xml:space="preserve">. </w:t>
      </w:r>
      <w:r>
        <w:rPr>
          <w:rStyle w:val="RefYear"/>
        </w:rPr>
        <w:t xml:space="preserve">2009</w:t>
      </w:r>
      <w:r>
        <w:rPr>
          <w:shd w:val="clear" w:color="" w:fill=""/>
        </w:rPr>
        <w:t xml:space="preserve">. </w:t>
      </w:r>
      <w:r>
        <w:rPr>
          <w:rStyle w:val="RefArticleTitle"/>
        </w:rPr>
        <w:t xml:space="preserve">HDAC1 and HDAC2 regulate oligodendrocyte differentiation by disrupting the beta-catenin-TCF interaction</w:t>
      </w:r>
      <w:r>
        <w:rPr>
          <w:shd w:val="clear" w:color="" w:fill=""/>
        </w:rPr>
        <w:t xml:space="preserve">. </w:t>
      </w:r>
      <w:r>
        <w:rPr>
          <w:rStyle w:val=""/>
        </w:rPr>
        <w:t xml:space="preserve">Nature Neuroscience</w:t>
      </w:r>
      <w:r>
        <w:rPr>
          <w:shd w:val="clear" w:color="" w:fill=""/>
        </w:rPr>
        <w:t xml:space="preserve"> </w:t>
      </w:r>
      <w:r>
        <w:rPr>
          <w:rStyle w:val=""/>
        </w:rPr>
        <w:t xml:space="preserve">12</w:t>
      </w:r>
      <w:r>
        <w:rPr>
          <w:shd w:val="clear" w:color="" w:fill=""/>
        </w:rPr>
        <w:t xml:space="preserve">:</w:t>
      </w:r>
      <w:r>
        <w:rPr>
          <w:rStyle w:val="RefFPage"/>
        </w:rPr>
        <w:t xml:space="preserve">829</w:t>
      </w:r>
      <w:r>
        <w:rPr>
          <w:shd w:val="clear" w:color="" w:fill=""/>
        </w:rPr>
        <w:t xml:space="preserve">–</w:t>
      </w:r>
      <w:r>
        <w:rPr>
          <w:rStyle w:val="RefLPage"/>
        </w:rPr>
        <w:t xml:space="preserve">838</w:t>
      </w:r>
      <w:r>
        <w:rPr>
          <w:shd w:val="clear" w:color="" w:fill=""/>
        </w:rPr>
        <w:t xml:space="preserve">.</w:t>
      </w:r>
    </w:p>
    <w:p>
      <w:pPr>
        <w:pStyle w:val="jrnlRefText"/>
      </w:pPr>
      <w:bookmarkStart w:id="101" w:name="R78"/>
      <w:bookmarkEnd w:id="101"/>
      <w:r>
        <w:rPr>
          <w:rStyle w:val="RefSurName"/>
        </w:rPr>
        <w:t xml:space="preserve">Yu</w:t>
      </w:r>
      <w:r>
        <w:rPr>
          <w:rStyle w:val="RefAuthor"/>
        </w:rPr>
        <w:t xml:space="preserve"> </w:t>
      </w:r>
      <w:r>
        <w:rPr>
          <w:rStyle w:val="RefGivenName"/>
        </w:rPr>
        <w:t xml:space="preserve">T</w:t>
      </w:r>
      <w:r>
        <w:rPr>
          <w:shd w:val="clear" w:color="" w:fill=""/>
        </w:rPr>
        <w:t xml:space="preserve">, </w:t>
      </w:r>
      <w:r>
        <w:rPr>
          <w:rStyle w:val="RefSurName"/>
        </w:rPr>
        <w:t xml:space="preserve">Lieberman</w:t>
      </w:r>
      <w:r>
        <w:rPr>
          <w:rStyle w:val="RefAuthor"/>
        </w:rPr>
        <w:t xml:space="preserve"> </w:t>
      </w:r>
      <w:r>
        <w:rPr>
          <w:rStyle w:val="RefGivenName"/>
        </w:rPr>
        <w:t xml:space="preserve">AP</w:t>
      </w:r>
      <w:r>
        <w:rPr>
          <w:shd w:val="clear" w:color="" w:fill=""/>
        </w:rPr>
        <w:t xml:space="preserve">. </w:t>
      </w:r>
      <w:r>
        <w:rPr>
          <w:rStyle w:val="RefYear"/>
        </w:rPr>
        <w:t xml:space="preserve">2013</w:t>
      </w:r>
      <w:r>
        <w:rPr>
          <w:shd w:val="clear" w:color="" w:fill=""/>
        </w:rPr>
        <w:t xml:space="preserve">. </w:t>
      </w:r>
      <w:r>
        <w:rPr>
          <w:rStyle w:val="RefArticleTitle"/>
        </w:rPr>
        <w:t xml:space="preserve">Npc1 acting in neurons and glia is essential for the formation and maintenance of CNS myelin</w:t>
      </w:r>
      <w:r>
        <w:rPr>
          <w:shd w:val="clear" w:color="" w:fill=""/>
        </w:rPr>
        <w:t xml:space="preserve">. </w:t>
      </w:r>
      <w:r>
        <w:rPr>
          <w:rStyle w:val=""/>
        </w:rPr>
        <w:t xml:space="preserve">PLoS Genetics</w:t>
      </w:r>
      <w:r>
        <w:rPr>
          <w:shd w:val="clear" w:color="" w:fill=""/>
        </w:rPr>
        <w:t xml:space="preserve"> </w:t>
      </w:r>
      <w:r>
        <w:rPr>
          <w:rStyle w:val=""/>
        </w:rPr>
        <w:t xml:space="preserve">9</w:t>
      </w:r>
      <w:r>
        <w:rPr>
          <w:shd w:val="clear" w:color="" w:fill=""/>
        </w:rPr>
        <w:t xml:space="preserve">:</w:t>
      </w:r>
      <w:r>
        <w:rPr>
          <w:rStyle w:val="RefFPage"/>
        </w:rPr>
        <w:t xml:space="preserve">e1003462</w:t>
      </w:r>
      <w:r>
        <w:rPr>
          <w:shd w:val="clear" w:color="" w:fill=""/>
        </w:rPr>
        <w:t xml:space="preserve">.</w:t>
      </w:r>
    </w:p>
    <w:p>
      <w:pPr>
        <w:pStyle w:val="jrnlRefText"/>
      </w:pPr>
      <w:bookmarkStart w:id="102" w:name="R79"/>
      <w:bookmarkEnd w:id="102"/>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Zolov</w:t>
      </w:r>
      <w:r>
        <w:rPr>
          <w:rStyle w:val="RefAuthor"/>
        </w:rPr>
        <w:t xml:space="preserve"> </w:t>
      </w:r>
      <w:r>
        <w:rPr>
          <w:rStyle w:val="RefGivenName"/>
        </w:rPr>
        <w:t xml:space="preserve">SN</w:t>
      </w:r>
      <w:r>
        <w:rPr>
          <w:shd w:val="clear" w:color="" w:fill=""/>
        </w:rPr>
        <w:t xml:space="preserve">, </w:t>
      </w:r>
      <w:r>
        <w:rPr>
          <w:rStyle w:val="RefSurName"/>
        </w:rPr>
        <w:t xml:space="preserve">Chow</w:t>
      </w:r>
      <w:r>
        <w:rPr>
          <w:rStyle w:val="RefAuthor"/>
        </w:rPr>
        <w:t xml:space="preserve"> </w:t>
      </w:r>
      <w:r>
        <w:rPr>
          <w:rStyle w:val="RefGivenName"/>
        </w:rPr>
        <w:t xml:space="preserve">CY</w:t>
      </w:r>
      <w:r>
        <w:rPr>
          <w:shd w:val="clear" w:color="" w:fill=""/>
        </w:rPr>
        <w:t xml:space="preserve">, </w:t>
      </w:r>
      <w:r>
        <w:rPr>
          <w:rStyle w:val="RefSurName"/>
        </w:rPr>
        <w:t xml:space="preserve">Slutsky</w:t>
      </w:r>
      <w:r>
        <w:rPr>
          <w:rStyle w:val="RefAuthor"/>
        </w:rPr>
        <w:t xml:space="preserve"> </w:t>
      </w:r>
      <w:r>
        <w:rPr>
          <w:rStyle w:val="RefGivenName"/>
        </w:rPr>
        <w:t xml:space="preserve">SG</w:t>
      </w:r>
      <w:r>
        <w:rPr>
          <w:shd w:val="clear" w:color="" w:fill=""/>
        </w:rPr>
        <w:t xml:space="preserve">, </w:t>
      </w:r>
      <w:r>
        <w:rPr>
          <w:rStyle w:val="RefSurName"/>
        </w:rPr>
        <w:t xml:space="preserve">Richardson</w:t>
      </w:r>
      <w:r>
        <w:rPr>
          <w:rStyle w:val="RefAuthor"/>
        </w:rPr>
        <w:t xml:space="preserve"> </w:t>
      </w:r>
      <w:r>
        <w:rPr>
          <w:rStyle w:val="RefGivenName"/>
        </w:rPr>
        <w:t xml:space="preserve">SC</w:t>
      </w:r>
      <w:r>
        <w:rPr>
          <w:shd w:val="clear" w:color="" w:fill=""/>
        </w:rPr>
        <w:t xml:space="preserve">, </w:t>
      </w:r>
      <w:r>
        <w:rPr>
          <w:rStyle w:val="RefSurName"/>
        </w:rPr>
        <w:t xml:space="preserve">Piper</w:t>
      </w:r>
      <w:r>
        <w:rPr>
          <w:rStyle w:val="RefAuthor"/>
        </w:rPr>
        <w:t xml:space="preserve"> </w:t>
      </w:r>
      <w:r>
        <w:rPr>
          <w:rStyle w:val="RefGivenName"/>
        </w:rPr>
        <w:t xml:space="preserve">RC</w:t>
      </w:r>
      <w:r>
        <w:rPr>
          <w:shd w:val="clear" w:color="" w:fill=""/>
        </w:rPr>
        <w:t xml:space="preserve">, </w:t>
      </w:r>
      <w:r>
        <w:rPr>
          <w:rStyle w:val="RefSurName"/>
        </w:rPr>
        <w:t xml:space="preserve">Yang</w:t>
      </w:r>
      <w:r>
        <w:rPr>
          <w:rStyle w:val="RefAuthor"/>
        </w:rPr>
        <w:t xml:space="preserve"> </w:t>
      </w:r>
      <w:r>
        <w:rPr>
          <w:rStyle w:val="RefGivenName"/>
        </w:rPr>
        <w:t xml:space="preserve">B</w:t>
      </w:r>
      <w:r>
        <w:rPr>
          <w:shd w:val="clear" w:color="" w:fill=""/>
        </w:rPr>
        <w:t xml:space="preserve">, </w:t>
      </w:r>
      <w:r>
        <w:rPr>
          <w:rStyle w:val="RefSurName"/>
        </w:rPr>
        <w:t xml:space="preserve">Nau</w:t>
      </w:r>
      <w:r>
        <w:rPr>
          <w:rStyle w:val="RefAuthor"/>
        </w:rPr>
        <w:t xml:space="preserve"> </w:t>
      </w:r>
      <w:r>
        <w:rPr>
          <w:rStyle w:val="RefGivenName"/>
        </w:rPr>
        <w:t xml:space="preserve">JJ</w:t>
      </w:r>
      <w:r>
        <w:rPr>
          <w:shd w:val="clear" w:color="" w:fill=""/>
        </w:rPr>
        <w:t xml:space="preserve">, </w:t>
      </w:r>
      <w:r>
        <w:rPr>
          <w:rStyle w:val="RefSurName"/>
        </w:rPr>
        <w:t xml:space="preserve">Westrick</w:t>
      </w:r>
      <w:r>
        <w:rPr>
          <w:rStyle w:val="RefAuthor"/>
        </w:rPr>
        <w:t xml:space="preserve"> </w:t>
      </w:r>
      <w:r>
        <w:rPr>
          <w:rStyle w:val="RefGivenName"/>
        </w:rPr>
        <w:t xml:space="preserve">RJ</w:t>
      </w:r>
      <w:r>
        <w:rPr>
          <w:shd w:val="clear" w:color="" w:fill=""/>
        </w:rPr>
        <w:t xml:space="preserve">, </w:t>
      </w:r>
      <w:r>
        <w:rPr>
          <w:rStyle w:val="RefSurName"/>
        </w:rPr>
        <w:t xml:space="preserve">Morrison</w:t>
      </w:r>
      <w:r>
        <w:rPr>
          <w:rStyle w:val="RefAuthor"/>
        </w:rPr>
        <w:t xml:space="preserve"> </w:t>
      </w:r>
      <w:r>
        <w:rPr>
          <w:rStyle w:val="RefGivenName"/>
        </w:rPr>
        <w:t xml:space="preserve">SJ</w:t>
      </w:r>
      <w:r>
        <w:rPr>
          <w:shd w:val="clear" w:color="" w:fill=""/>
        </w:rPr>
        <w:t xml:space="preserve">, </w:t>
      </w:r>
      <w:r>
        <w:rPr>
          <w:rStyle w:val="RefSurName"/>
        </w:rPr>
        <w:t xml:space="preserve">Meisler</w:t>
      </w:r>
      <w:r>
        <w:rPr>
          <w:rStyle w:val="RefAuthor"/>
        </w:rPr>
        <w:t xml:space="preserve"> </w:t>
      </w:r>
      <w:r>
        <w:rPr>
          <w:rStyle w:val="RefGivenName"/>
        </w:rPr>
        <w:t xml:space="preserve">MH</w:t>
      </w:r>
      <w:r>
        <w:rPr>
          <w:shd w:val="clear" w:color="" w:fill=""/>
        </w:rPr>
        <w:t xml:space="preserve">, </w:t>
      </w:r>
      <w:r>
        <w:rPr>
          <w:rStyle w:val="RefSurName"/>
        </w:rPr>
        <w:t xml:space="preserve">Weisman</w:t>
      </w:r>
      <w:r>
        <w:rPr>
          <w:rStyle w:val="RefAuthor"/>
        </w:rPr>
        <w:t xml:space="preserve"> </w:t>
      </w:r>
      <w:r>
        <w:rPr>
          <w:rStyle w:val="RefGivenName"/>
        </w:rPr>
        <w:t xml:space="preserve">LS</w:t>
      </w:r>
      <w:r>
        <w:rPr>
          <w:shd w:val="clear" w:color="" w:fill=""/>
        </w:rPr>
        <w:t xml:space="preserve">. </w:t>
      </w:r>
      <w:r>
        <w:rPr>
          <w:rStyle w:val="RefYear"/>
        </w:rPr>
        <w:t xml:space="preserve">2007</w:t>
      </w:r>
      <w:r>
        <w:rPr>
          <w:shd w:val="clear" w:color="" w:fill=""/>
        </w:rPr>
        <w:t xml:space="preserve">. </w:t>
      </w:r>
      <w:r>
        <w:rPr>
          <w:rStyle w:val="RefArticleTitle"/>
        </w:rPr>
        <w:t xml:space="preserve">Loss of Vac14, a regulator of the signaling lipid phosphatidylinositol 3,5-bisphosphate, results in neurodegeneration in mice</w:t>
      </w:r>
      <w:r>
        <w:rPr>
          <w:shd w:val="clear" w:color="" w:fill=""/>
        </w:rPr>
        <w:t xml:space="preserve">. </w:t>
      </w:r>
      <w:r>
        <w:rPr>
          <w:rStyle w:val=""/>
        </w:rPr>
        <w:t xml:space="preserve">Proceedings of the National Academy of Sciences of the United States of America</w:t>
      </w:r>
      <w:r>
        <w:rPr>
          <w:shd w:val="clear" w:color="" w:fill=""/>
        </w:rPr>
        <w:t xml:space="preserve"> </w:t>
      </w:r>
      <w:r>
        <w:rPr>
          <w:rStyle w:val=""/>
        </w:rPr>
        <w:t xml:space="preserve">104</w:t>
      </w:r>
      <w:r>
        <w:rPr>
          <w:shd w:val="clear" w:color="" w:fill=""/>
        </w:rPr>
        <w:t xml:space="preserve">:</w:t>
      </w:r>
      <w:r>
        <w:rPr>
          <w:rStyle w:val="RefFPage"/>
        </w:rPr>
        <w:t xml:space="preserve">17518</w:t>
      </w:r>
      <w:r>
        <w:rPr>
          <w:shd w:val="clear" w:color="" w:fill=""/>
        </w:rPr>
        <w:t xml:space="preserve">–</w:t>
      </w:r>
      <w:r>
        <w:rPr>
          <w:rStyle w:val="RefLPage"/>
        </w:rPr>
        <w:t xml:space="preserve">17523</w:t>
      </w:r>
      <w:r>
        <w:rPr>
          <w:shd w:val="clear" w:color="" w:fill=""/>
        </w:rPr>
        <w:t xml:space="preserve">.</w:t>
      </w:r>
    </w:p>
    <w:p>
      <w:pPr>
        <w:pStyle w:val="jrnlRefText"/>
      </w:pPr>
      <w:bookmarkStart w:id="103" w:name="R80"/>
      <w:bookmarkEnd w:id="103"/>
      <w:r>
        <w:rPr>
          <w:rStyle w:val="RefSurName"/>
        </w:rPr>
        <w:t xml:space="preserve">Zhang</w:t>
      </w:r>
      <w:r>
        <w:rPr>
          <w:rStyle w:val="RefAuthor"/>
        </w:rPr>
        <w:t xml:space="preserve"> </w:t>
      </w:r>
      <w:r>
        <w:rPr>
          <w:rStyle w:val="RefGivenName"/>
        </w:rPr>
        <w:t xml:space="preserve">Y</w:t>
      </w:r>
      <w:r>
        <w:rPr>
          <w:shd w:val="clear" w:color="" w:fill=""/>
        </w:rPr>
        <w:t xml:space="preserve">, </w:t>
      </w:r>
      <w:r>
        <w:rPr>
          <w:rStyle w:val="RefSurName"/>
        </w:rPr>
        <w:t xml:space="preserve">Chen</w:t>
      </w:r>
      <w:r>
        <w:rPr>
          <w:rStyle w:val="RefAuthor"/>
        </w:rPr>
        <w:t xml:space="preserve"> </w:t>
      </w:r>
      <w:r>
        <w:rPr>
          <w:rStyle w:val="RefGivenName"/>
        </w:rPr>
        <w:t xml:space="preserve">K</w:t>
      </w:r>
      <w:r>
        <w:rPr>
          <w:shd w:val="clear" w:color="" w:fill=""/>
        </w:rPr>
        <w:t xml:space="preserve">, </w:t>
      </w:r>
      <w:r>
        <w:rPr>
          <w:rStyle w:val="RefSurName"/>
        </w:rPr>
        <w:t xml:space="preserve">Sloan</w:t>
      </w:r>
      <w:r>
        <w:rPr>
          <w:rStyle w:val="RefAuthor"/>
        </w:rPr>
        <w:t xml:space="preserve"> </w:t>
      </w:r>
      <w:r>
        <w:rPr>
          <w:rStyle w:val="RefGivenName"/>
        </w:rPr>
        <w:t xml:space="preserve">SA</w:t>
      </w:r>
      <w:r>
        <w:rPr>
          <w:shd w:val="clear" w:color="" w:fill=""/>
        </w:rPr>
        <w:t xml:space="preserve">, </w:t>
      </w:r>
      <w:r>
        <w:rPr>
          <w:rStyle w:val="RefSurName"/>
        </w:rPr>
        <w:t xml:space="preserve">Bennett</w:t>
      </w:r>
      <w:r>
        <w:rPr>
          <w:rStyle w:val="RefAuthor"/>
        </w:rPr>
        <w:t xml:space="preserve"> </w:t>
      </w:r>
      <w:r>
        <w:rPr>
          <w:rStyle w:val="RefGivenName"/>
        </w:rPr>
        <w:t xml:space="preserve">ML</w:t>
      </w:r>
      <w:r>
        <w:rPr>
          <w:shd w:val="clear" w:color="" w:fill=""/>
        </w:rPr>
        <w:t xml:space="preserve">, </w:t>
      </w:r>
      <w:r>
        <w:rPr>
          <w:rStyle w:val="RefSurName"/>
        </w:rPr>
        <w:t xml:space="preserve">Scholze</w:t>
      </w:r>
      <w:r>
        <w:rPr>
          <w:rStyle w:val="RefAuthor"/>
        </w:rPr>
        <w:t xml:space="preserve"> </w:t>
      </w:r>
      <w:r>
        <w:rPr>
          <w:rStyle w:val="RefGivenName"/>
        </w:rPr>
        <w:t xml:space="preserve">AR</w:t>
      </w:r>
      <w:r>
        <w:rPr>
          <w:shd w:val="clear" w:color="" w:fill=""/>
        </w:rPr>
        <w:t xml:space="preserve">, </w:t>
      </w:r>
      <w:r>
        <w:rPr>
          <w:rStyle w:val="RefSurName"/>
        </w:rPr>
        <w:t xml:space="preserve">O'Keeffe</w:t>
      </w:r>
      <w:r>
        <w:rPr>
          <w:rStyle w:val="RefAuthor"/>
        </w:rPr>
        <w:t xml:space="preserve"> </w:t>
      </w:r>
      <w:r>
        <w:rPr>
          <w:rStyle w:val="RefGivenName"/>
        </w:rPr>
        <w:t xml:space="preserve">S</w:t>
      </w:r>
      <w:r>
        <w:rPr>
          <w:shd w:val="clear" w:color="" w:fill=""/>
        </w:rPr>
        <w:t xml:space="preserve">, </w:t>
      </w:r>
      <w:r>
        <w:rPr>
          <w:rStyle w:val="RefSurName"/>
        </w:rPr>
        <w:t xml:space="preserve">Phatnani</w:t>
      </w:r>
      <w:r>
        <w:rPr>
          <w:rStyle w:val="RefAuthor"/>
        </w:rPr>
        <w:t xml:space="preserve"> </w:t>
      </w:r>
      <w:r>
        <w:rPr>
          <w:rStyle w:val="RefGivenName"/>
        </w:rPr>
        <w:t xml:space="preserve">HP</w:t>
      </w:r>
      <w:r>
        <w:rPr>
          <w:shd w:val="clear" w:color="" w:fill=""/>
        </w:rPr>
        <w:t xml:space="preserve">, </w:t>
      </w:r>
      <w:r>
        <w:rPr>
          <w:rStyle w:val="RefSurName"/>
        </w:rPr>
        <w:t xml:space="preserve">Guarnieri</w:t>
      </w:r>
      <w:r>
        <w:rPr>
          <w:rStyle w:val="RefAuthor"/>
        </w:rPr>
        <w:t xml:space="preserve"> </w:t>
      </w:r>
      <w:r>
        <w:rPr>
          <w:rStyle w:val="RefGivenName"/>
        </w:rPr>
        <w:t xml:space="preserve">P</w:t>
      </w:r>
      <w:r>
        <w:rPr>
          <w:shd w:val="clear" w:color="" w:fill=""/>
        </w:rPr>
        <w:t xml:space="preserve">, </w:t>
      </w:r>
      <w:r>
        <w:rPr>
          <w:rStyle w:val="RefSurName"/>
        </w:rPr>
        <w:t xml:space="preserve">Caneda</w:t>
      </w:r>
      <w:r>
        <w:rPr>
          <w:rStyle w:val="RefAuthor"/>
        </w:rPr>
        <w:t xml:space="preserve"> </w:t>
      </w:r>
      <w:r>
        <w:rPr>
          <w:rStyle w:val="RefGivenName"/>
        </w:rPr>
        <w:t xml:space="preserve">C</w:t>
      </w:r>
      <w:r>
        <w:rPr>
          <w:shd w:val="clear" w:color="" w:fill=""/>
        </w:rPr>
        <w:t xml:space="preserve">, </w:t>
      </w:r>
      <w:r>
        <w:rPr>
          <w:rStyle w:val="RefSurName"/>
        </w:rPr>
        <w:t xml:space="preserve">Ruderisch</w:t>
      </w:r>
      <w:r>
        <w:rPr>
          <w:rStyle w:val="RefAuthor"/>
        </w:rPr>
        <w:t xml:space="preserve"> </w:t>
      </w:r>
      <w:r>
        <w:rPr>
          <w:rStyle w:val="RefGivenName"/>
        </w:rPr>
        <w:t xml:space="preserve">N</w:t>
      </w:r>
      <w:r>
        <w:rPr>
          <w:shd w:val="clear" w:color="" w:fill=""/>
        </w:rPr>
        <w:t xml:space="preserve">, </w:t>
      </w:r>
      <w:r>
        <w:rPr>
          <w:rStyle w:val="RefSurName"/>
        </w:rPr>
        <w:t xml:space="preserve">Deng</w:t>
      </w:r>
      <w:r>
        <w:rPr>
          <w:rStyle w:val="RefAuthor"/>
        </w:rPr>
        <w:t xml:space="preserve"> </w:t>
      </w:r>
      <w:r>
        <w:rPr>
          <w:rStyle w:val="RefGivenName"/>
        </w:rPr>
        <w:t xml:space="preserve">S</w:t>
      </w:r>
      <w:r>
        <w:rPr>
          <w:shd w:val="clear" w:color="" w:fill=""/>
        </w:rPr>
        <w:t xml:space="preserve">, </w:t>
      </w:r>
      <w:r>
        <w:rPr>
          <w:rStyle w:val="RefSurName"/>
        </w:rPr>
        <w:t xml:space="preserve">Liddelow</w:t>
      </w:r>
      <w:r>
        <w:rPr>
          <w:rStyle w:val="RefAuthor"/>
        </w:rPr>
        <w:t xml:space="preserve"> </w:t>
      </w:r>
      <w:r>
        <w:rPr>
          <w:rStyle w:val="RefGivenName"/>
        </w:rPr>
        <w:t xml:space="preserve">SA</w:t>
      </w:r>
      <w:r>
        <w:rPr>
          <w:shd w:val="clear" w:color="" w:fill=""/>
        </w:rPr>
        <w:t xml:space="preserve">, </w:t>
      </w:r>
      <w:r>
        <w:rPr>
          <w:rStyle w:val="RefSurName"/>
        </w:rPr>
        <w:t xml:space="preserve">Zhang</w:t>
      </w:r>
      <w:r>
        <w:rPr>
          <w:rStyle w:val="RefAuthor"/>
        </w:rPr>
        <w:t xml:space="preserve"> </w:t>
      </w:r>
      <w:r>
        <w:rPr>
          <w:rStyle w:val="RefGivenName"/>
        </w:rPr>
        <w:t xml:space="preserve">C</w:t>
      </w:r>
      <w:r>
        <w:rPr>
          <w:shd w:val="clear" w:color="" w:fill=""/>
        </w:rPr>
        <w:t xml:space="preserve">, </w:t>
      </w:r>
      <w:r>
        <w:rPr>
          <w:rStyle w:val="RefSurName"/>
        </w:rPr>
        <w:t xml:space="preserve">Daneman</w:t>
      </w:r>
      <w:r>
        <w:rPr>
          <w:rStyle w:val="RefAuthor"/>
        </w:rPr>
        <w:t xml:space="preserve"> </w:t>
      </w:r>
      <w:r>
        <w:rPr>
          <w:rStyle w:val="RefGivenName"/>
        </w:rPr>
        <w:t xml:space="preserve">R</w:t>
      </w:r>
      <w:r>
        <w:rPr>
          <w:shd w:val="clear" w:color="" w:fill=""/>
        </w:rPr>
        <w:t xml:space="preserve">, </w:t>
      </w:r>
      <w:r>
        <w:rPr>
          <w:rStyle w:val="RefSurName"/>
        </w:rPr>
        <w:t xml:space="preserve">Maniatis</w:t>
      </w:r>
      <w:r>
        <w:rPr>
          <w:rStyle w:val="RefAuthor"/>
        </w:rPr>
        <w:t xml:space="preserve"> </w:t>
      </w:r>
      <w:r>
        <w:rPr>
          <w:rStyle w:val="RefGivenName"/>
        </w:rPr>
        <w:t xml:space="preserve">T</w:t>
      </w:r>
      <w:r>
        <w:rPr>
          <w:shd w:val="clear" w:color="" w:fill=""/>
        </w:rPr>
        <w:t xml:space="preserve">, </w:t>
      </w:r>
      <w:r>
        <w:rPr>
          <w:rStyle w:val="RefSurName"/>
        </w:rPr>
        <w:t xml:space="preserve">Barres</w:t>
      </w:r>
      <w:r>
        <w:rPr>
          <w:rStyle w:val="RefAuthor"/>
        </w:rPr>
        <w:t xml:space="preserve"> </w:t>
      </w:r>
      <w:r>
        <w:rPr>
          <w:rStyle w:val="RefGivenName"/>
        </w:rPr>
        <w:t xml:space="preserve">BA</w:t>
      </w:r>
      <w:r>
        <w:rPr>
          <w:shd w:val="clear" w:color="" w:fill=""/>
        </w:rPr>
        <w:t xml:space="preserve">, </w:t>
      </w:r>
      <w:r>
        <w:rPr>
          <w:rStyle w:val="RefSurName"/>
        </w:rPr>
        <w:t xml:space="preserve">Wu</w:t>
      </w:r>
      <w:r>
        <w:rPr>
          <w:rStyle w:val="RefAuthor"/>
        </w:rPr>
        <w:t xml:space="preserve"> </w:t>
      </w:r>
      <w:r>
        <w:rPr>
          <w:rStyle w:val="RefGivenName"/>
        </w:rPr>
        <w:t xml:space="preserve">JQ</w:t>
      </w:r>
      <w:r>
        <w:rPr>
          <w:shd w:val="clear" w:color="" w:fill=""/>
        </w:rPr>
        <w:t xml:space="preserve">. </w:t>
      </w:r>
      <w:r>
        <w:rPr>
          <w:rStyle w:val="RefYear"/>
        </w:rPr>
        <w:t xml:space="preserve">2014</w:t>
      </w:r>
      <w:r>
        <w:rPr>
          <w:shd w:val="clear" w:color="" w:fill=""/>
        </w:rPr>
        <w:t xml:space="preserve">. </w:t>
      </w:r>
      <w:r>
        <w:rPr>
          <w:rStyle w:val="RefArticleTitle"/>
        </w:rPr>
        <w:t xml:space="preserve">An RNA-sequencing transcriptome and splicing database of glia, neurons, and vascular cells of the cerebral cortex</w:t>
      </w:r>
      <w:r>
        <w:rPr>
          <w:shd w:val="clear" w:color="" w:fill=""/>
        </w:rPr>
        <w:t xml:space="preserve">. </w:t>
      </w:r>
      <w:r>
        <w:rPr>
          <w:rStyle w:val=""/>
        </w:rPr>
        <w:t xml:space="preserve">The Journal of Neuroscience</w:t>
      </w:r>
      <w:r>
        <w:rPr>
          <w:shd w:val="clear" w:color="" w:fill=""/>
        </w:rPr>
        <w:t xml:space="preserve"> </w:t>
      </w:r>
      <w:r>
        <w:rPr>
          <w:rStyle w:val=""/>
        </w:rPr>
        <w:t xml:space="preserve">34</w:t>
      </w:r>
      <w:r>
        <w:rPr>
          <w:shd w:val="clear" w:color="" w:fill=""/>
        </w:rPr>
        <w:t xml:space="preserve">:</w:t>
      </w:r>
      <w:r>
        <w:rPr>
          <w:rStyle w:val="RefFPage"/>
        </w:rPr>
        <w:t xml:space="preserve">11929</w:t>
      </w:r>
      <w:r>
        <w:rPr>
          <w:shd w:val="clear" w:color="" w:fill=""/>
        </w:rPr>
        <w:t xml:space="preserve">–</w:t>
      </w:r>
      <w:r>
        <w:rPr>
          <w:rStyle w:val="RefLPage"/>
        </w:rPr>
        <w:t xml:space="preserve">11947</w:t>
      </w:r>
      <w:r>
        <w:rPr>
          <w:shd w:val="clear" w:color="" w:fill=""/>
        </w:rPr>
        <w:t xml:space="preserve">.</w:t>
      </w:r>
    </w:p>
    <w:p>
      <w:pPr>
        <w:pStyle w:val="jrnlRefText"/>
      </w:pPr>
      <w:bookmarkStart w:id="104" w:name="R81"/>
      <w:bookmarkEnd w:id="104"/>
      <w:r>
        <w:rPr>
          <w:rStyle w:val="RefSurName"/>
        </w:rPr>
        <w:t xml:space="preserve">Zou</w:t>
      </w:r>
      <w:r>
        <w:rPr>
          <w:rStyle w:val="RefAuthor"/>
        </w:rPr>
        <w:t xml:space="preserve"> </w:t>
      </w:r>
      <w:r>
        <w:rPr>
          <w:rStyle w:val="RefGivenName"/>
        </w:rPr>
        <w:t xml:space="preserve">J</w:t>
      </w:r>
      <w:r>
        <w:rPr>
          <w:shd w:val="clear" w:color="" w:fill=""/>
        </w:rPr>
        <w:t xml:space="preserve">, </w:t>
      </w:r>
      <w:r>
        <w:rPr>
          <w:rStyle w:val="RefSurName"/>
        </w:rPr>
        <w:t xml:space="preserve">Hu</w:t>
      </w:r>
      <w:r>
        <w:rPr>
          <w:rStyle w:val="RefAuthor"/>
        </w:rPr>
        <w:t xml:space="preserve"> </w:t>
      </w:r>
      <w:r>
        <w:rPr>
          <w:rStyle w:val="RefGivenName"/>
        </w:rPr>
        <w:t xml:space="preserve">B</w:t>
      </w:r>
      <w:r>
        <w:rPr>
          <w:shd w:val="clear" w:color="" w:fill=""/>
        </w:rPr>
        <w:t xml:space="preserve">, </w:t>
      </w:r>
      <w:r>
        <w:rPr>
          <w:rStyle w:val="RefSurName"/>
        </w:rPr>
        <w:t xml:space="preserve">Arpag</w:t>
      </w:r>
      <w:r>
        <w:rPr>
          <w:rStyle w:val="RefAuthor"/>
        </w:rPr>
        <w:t xml:space="preserve"> </w:t>
      </w:r>
      <w:r>
        <w:rPr>
          <w:rStyle w:val="RefGivenName"/>
        </w:rPr>
        <w:t xml:space="preserve">S</w:t>
      </w:r>
      <w:r>
        <w:rPr>
          <w:shd w:val="clear" w:color="" w:fill=""/>
        </w:rPr>
        <w:t xml:space="preserve">, </w:t>
      </w:r>
      <w:r>
        <w:rPr>
          <w:rStyle w:val="RefSurName"/>
        </w:rPr>
        <w:t xml:space="preserve">Yan</w:t>
      </w:r>
      <w:r>
        <w:rPr>
          <w:rStyle w:val="RefAuthor"/>
        </w:rPr>
        <w:t xml:space="preserve"> </w:t>
      </w:r>
      <w:r>
        <w:rPr>
          <w:rStyle w:val="RefGivenName"/>
        </w:rPr>
        <w:t xml:space="preserve">Q</w:t>
      </w:r>
      <w:r>
        <w:rPr>
          <w:shd w:val="clear" w:color="" w:fill=""/>
        </w:rPr>
        <w:t xml:space="preserve">, </w:t>
      </w:r>
      <w:r>
        <w:rPr>
          <w:rStyle w:val="RefSurName"/>
        </w:rPr>
        <w:t xml:space="preserve">Hamilton</w:t>
      </w:r>
      <w:r>
        <w:rPr>
          <w:rStyle w:val="RefAuthor"/>
        </w:rPr>
        <w:t xml:space="preserve"> </w:t>
      </w:r>
      <w:r>
        <w:rPr>
          <w:rStyle w:val="RefGivenName"/>
        </w:rPr>
        <w:t xml:space="preserve">A</w:t>
      </w:r>
      <w:r>
        <w:rPr>
          <w:shd w:val="clear" w:color="" w:fill=""/>
        </w:rPr>
        <w:t xml:space="preserve">, </w:t>
      </w:r>
      <w:r>
        <w:rPr>
          <w:rStyle w:val="RefSurName"/>
        </w:rPr>
        <w:t xml:space="preserve">Zeng</w:t>
      </w:r>
      <w:r>
        <w:rPr>
          <w:rStyle w:val="RefAuthor"/>
        </w:rPr>
        <w:t xml:space="preserve"> </w:t>
      </w:r>
      <w:r>
        <w:rPr>
          <w:rStyle w:val="RefGivenName"/>
        </w:rPr>
        <w:t xml:space="preserve">YS</w:t>
      </w:r>
      <w:r>
        <w:rPr>
          <w:shd w:val="clear" w:color="" w:fill=""/>
        </w:rPr>
        <w:t xml:space="preserve">, </w:t>
      </w:r>
      <w:r>
        <w:rPr>
          <w:rStyle w:val="RefSurName"/>
        </w:rPr>
        <w:t xml:space="preserve">Vanoye</w:t>
      </w:r>
      <w:r>
        <w:rPr>
          <w:rStyle w:val="RefAuthor"/>
        </w:rPr>
        <w:t xml:space="preserve"> </w:t>
      </w:r>
      <w:r>
        <w:rPr>
          <w:rStyle w:val="RefGivenName"/>
        </w:rPr>
        <w:t xml:space="preserve">CG</w:t>
      </w:r>
      <w:r>
        <w:rPr>
          <w:shd w:val="clear" w:color="" w:fill=""/>
        </w:rPr>
        <w:t xml:space="preserve">, </w:t>
      </w:r>
      <w:r>
        <w:rPr>
          <w:rStyle w:val="RefSurName"/>
        </w:rPr>
        <w:t xml:space="preserve">Li</w:t>
      </w:r>
      <w:r>
        <w:rPr>
          <w:rStyle w:val="RefAuthor"/>
        </w:rPr>
        <w:t xml:space="preserve"> </w:t>
      </w:r>
      <w:r>
        <w:rPr>
          <w:rStyle w:val="RefGivenName"/>
        </w:rPr>
        <w:t xml:space="preserve">J</w:t>
      </w:r>
      <w:r>
        <w:rPr>
          <w:shd w:val="clear" w:color="" w:fill=""/>
        </w:rPr>
        <w:t xml:space="preserve">. </w:t>
      </w:r>
      <w:r>
        <w:rPr>
          <w:rStyle w:val="RefYear"/>
        </w:rPr>
        <w:t xml:space="preserve">2015</w:t>
      </w:r>
      <w:r>
        <w:rPr>
          <w:shd w:val="clear" w:color="" w:fill=""/>
        </w:rPr>
        <w:t xml:space="preserve">. </w:t>
      </w:r>
      <w:r>
        <w:rPr>
          <w:rStyle w:val="RefArticleTitle"/>
        </w:rPr>
        <w:t xml:space="preserve">Reactivation of Lysosomal Ca2+ Efflux Rescues Abnormal Lysosomal Storage in FIG4-Deficient Cells</w:t>
      </w:r>
      <w:r>
        <w:rPr>
          <w:shd w:val="clear" w:color="" w:fill=""/>
        </w:rPr>
        <w:t xml:space="preserve">. </w:t>
      </w:r>
      <w:r>
        <w:rPr>
          <w:rStyle w:val=""/>
        </w:rPr>
        <w:t xml:space="preserve">The Journal of Neuroscience</w:t>
      </w:r>
      <w:r>
        <w:rPr>
          <w:shd w:val="clear" w:color="" w:fill=""/>
        </w:rPr>
        <w:t xml:space="preserve"> </w:t>
      </w:r>
      <w:r>
        <w:rPr>
          <w:rStyle w:val=""/>
        </w:rPr>
        <w:t xml:space="preserve">35</w:t>
      </w:r>
      <w:r>
        <w:rPr>
          <w:shd w:val="clear" w:color="" w:fill=""/>
        </w:rPr>
        <w:t xml:space="preserve">:</w:t>
      </w:r>
      <w:r>
        <w:rPr>
          <w:rStyle w:val="RefFPage"/>
        </w:rPr>
        <w:t xml:space="preserve">6801</w:t>
      </w:r>
      <w:r>
        <w:rPr>
          <w:shd w:val="clear" w:color="" w:fill=""/>
        </w:rPr>
        <w:t xml:space="preserve">–</w:t>
      </w:r>
      <w:r>
        <w:rPr>
          <w:rStyle w:val="RefLPage"/>
        </w:rPr>
        <w:t xml:space="preserve">6812</w:t>
      </w:r>
      <w:r>
        <w:rPr>
          <w:shd w:val="clear" w:color="" w:fill=""/>
        </w:rPr>
        <w:t xml:space="preserve">.</w:t>
      </w:r>
    </w:p>
    <w:p>
      <w:pPr>
        <w:pStyle w:val="jrnlRefText"/>
      </w:pPr>
      <w:bookmarkStart w:id="105" w:name="R82"/>
      <w:bookmarkEnd w:id="105"/>
      <w:r>
        <w:rPr>
          <w:rStyle w:val="RefSurName"/>
        </w:rPr>
        <w:t xml:space="preserve">Zuchero</w:t>
      </w:r>
      <w:r>
        <w:rPr>
          <w:rStyle w:val="RefAuthor"/>
        </w:rPr>
        <w:t xml:space="preserve"> </w:t>
      </w:r>
      <w:r>
        <w:rPr>
          <w:rStyle w:val="RefGivenName"/>
        </w:rPr>
        <w:t xml:space="preserve">JB</w:t>
      </w:r>
      <w:r>
        <w:rPr>
          <w:shd w:val="clear" w:color="" w:fill=""/>
        </w:rPr>
        <w:t xml:space="preserve">, </w:t>
      </w:r>
      <w:r>
        <w:rPr>
          <w:rStyle w:val="RefSurName"/>
        </w:rPr>
        <w:t xml:space="preserve">Barres</w:t>
      </w:r>
      <w:r>
        <w:rPr>
          <w:rStyle w:val="RefAuthor"/>
        </w:rPr>
        <w:t xml:space="preserve"> </w:t>
      </w:r>
      <w:r>
        <w:rPr>
          <w:rStyle w:val="RefGivenName"/>
        </w:rPr>
        <w:t xml:space="preserve">BA</w:t>
      </w:r>
      <w:r>
        <w:rPr>
          <w:shd w:val="clear" w:color="" w:fill=""/>
        </w:rPr>
        <w:t xml:space="preserve">. </w:t>
      </w:r>
      <w:r>
        <w:rPr>
          <w:rStyle w:val="RefYear"/>
        </w:rPr>
        <w:t xml:space="preserve">2013</w:t>
      </w:r>
      <w:r>
        <w:rPr>
          <w:shd w:val="clear" w:color="" w:fill=""/>
        </w:rPr>
        <w:t xml:space="preserve">. </w:t>
      </w:r>
      <w:r>
        <w:rPr>
          <w:rStyle w:val="RefArticleTitle"/>
        </w:rPr>
        <w:t xml:space="preserve">Intrinsic and extrinsic control of oligodendrocyte development</w:t>
      </w:r>
      <w:r>
        <w:rPr>
          <w:shd w:val="clear" w:color="" w:fill=""/>
        </w:rPr>
        <w:t xml:space="preserve">. </w:t>
      </w:r>
      <w:r>
        <w:rPr>
          <w:rStyle w:val=""/>
        </w:rPr>
        <w:t xml:space="preserve">Current Opinion in Neurobiology</w:t>
      </w:r>
      <w:r>
        <w:rPr>
          <w:shd w:val="clear" w:color="" w:fill=""/>
        </w:rPr>
        <w:t xml:space="preserve"> </w:t>
      </w:r>
      <w:r>
        <w:rPr>
          <w:rStyle w:val=""/>
        </w:rPr>
        <w:t xml:space="preserve">23</w:t>
      </w:r>
      <w:r>
        <w:rPr>
          <w:shd w:val="clear" w:color="" w:fill=""/>
        </w:rPr>
        <w:t xml:space="preserve">:</w:t>
      </w:r>
      <w:r>
        <w:rPr>
          <w:rStyle w:val="RefFPage"/>
        </w:rPr>
        <w:t xml:space="preserve">914</w:t>
      </w:r>
      <w:r>
        <w:rPr>
          <w:shd w:val="clear" w:color="" w:fill=""/>
        </w:rPr>
        <w:t xml:space="preserve">–</w:t>
      </w:r>
      <w:r>
        <w:rPr>
          <w:rStyle w:val="RefLPage"/>
        </w:rPr>
        <w:t xml:space="preserve">920</w:t>
      </w:r>
      <w:r>
        <w:rPr>
          <w:shd w:val="clear" w:color="" w:fill=""/>
        </w:rPr>
        <w:t xml:space="preserve">.</w:t>
      </w:r>
    </w:p>
    <w:p>
      <w:pPr>
        <w:pStyle w:val="jrnlRefText"/>
      </w:pPr>
      <w:bookmarkStart w:id="106" w:name="R83"/>
      <w:bookmarkEnd w:id="106"/>
      <w:r>
        <w:rPr>
          <w:rStyle w:val="RefSurName"/>
        </w:rPr>
        <w:t xml:space="preserve">Zuchero</w:t>
      </w:r>
      <w:r>
        <w:rPr>
          <w:rStyle w:val="RefAuthor"/>
        </w:rPr>
        <w:t xml:space="preserve"> </w:t>
      </w:r>
      <w:r>
        <w:rPr>
          <w:rStyle w:val="RefGivenName"/>
        </w:rPr>
        <w:t xml:space="preserve">JB</w:t>
      </w:r>
      <w:r>
        <w:rPr>
          <w:shd w:val="clear" w:color="" w:fill=""/>
        </w:rPr>
        <w:t xml:space="preserve">, </w:t>
      </w:r>
      <w:r>
        <w:rPr>
          <w:rStyle w:val="RefSurName"/>
        </w:rPr>
        <w:t xml:space="preserve">Fu</w:t>
      </w:r>
      <w:r>
        <w:rPr>
          <w:rStyle w:val="RefAuthor"/>
        </w:rPr>
        <w:t xml:space="preserve"> </w:t>
      </w:r>
      <w:r>
        <w:rPr>
          <w:rStyle w:val="RefGivenName"/>
        </w:rPr>
        <w:t xml:space="preserve">MM</w:t>
      </w:r>
      <w:r>
        <w:rPr>
          <w:shd w:val="clear" w:color="" w:fill=""/>
        </w:rPr>
        <w:t xml:space="preserve">, </w:t>
      </w:r>
      <w:r>
        <w:rPr>
          <w:rStyle w:val="RefSurName"/>
        </w:rPr>
        <w:t xml:space="preserve">Sloan</w:t>
      </w:r>
      <w:r>
        <w:rPr>
          <w:rStyle w:val="RefAuthor"/>
        </w:rPr>
        <w:t xml:space="preserve"> </w:t>
      </w:r>
      <w:r>
        <w:rPr>
          <w:rStyle w:val="RefGivenName"/>
        </w:rPr>
        <w:t xml:space="preserve">SA</w:t>
      </w:r>
      <w:r>
        <w:rPr>
          <w:shd w:val="clear" w:color="" w:fill=""/>
        </w:rPr>
        <w:t xml:space="preserve">, </w:t>
      </w:r>
      <w:r>
        <w:rPr>
          <w:rStyle w:val="RefSurName"/>
        </w:rPr>
        <w:t xml:space="preserve">Ibrahim</w:t>
      </w:r>
      <w:r>
        <w:rPr>
          <w:rStyle w:val="RefAuthor"/>
        </w:rPr>
        <w:t xml:space="preserve"> </w:t>
      </w:r>
      <w:r>
        <w:rPr>
          <w:rStyle w:val="RefGivenName"/>
        </w:rPr>
        <w:t xml:space="preserve">A</w:t>
      </w:r>
      <w:r>
        <w:rPr>
          <w:shd w:val="clear" w:color="" w:fill=""/>
        </w:rPr>
        <w:t xml:space="preserve">, </w:t>
      </w:r>
      <w:r>
        <w:rPr>
          <w:rStyle w:val="RefSurName"/>
        </w:rPr>
        <w:t xml:space="preserve">Olson</w:t>
      </w:r>
      <w:r>
        <w:rPr>
          <w:rStyle w:val="RefAuthor"/>
        </w:rPr>
        <w:t xml:space="preserve"> </w:t>
      </w:r>
      <w:r>
        <w:rPr>
          <w:rStyle w:val="RefGivenName"/>
        </w:rPr>
        <w:t xml:space="preserve">A</w:t>
      </w:r>
      <w:r>
        <w:rPr>
          <w:shd w:val="clear" w:color="" w:fill=""/>
        </w:rPr>
        <w:t xml:space="preserve">, </w:t>
      </w:r>
      <w:r>
        <w:rPr>
          <w:rStyle w:val="RefSurName"/>
        </w:rPr>
        <w:t xml:space="preserve">Zaremba</w:t>
      </w:r>
      <w:r>
        <w:rPr>
          <w:rStyle w:val="RefAuthor"/>
        </w:rPr>
        <w:t xml:space="preserve"> </w:t>
      </w:r>
      <w:r>
        <w:rPr>
          <w:rStyle w:val="RefGivenName"/>
        </w:rPr>
        <w:t xml:space="preserve">A</w:t>
      </w:r>
      <w:r>
        <w:rPr>
          <w:shd w:val="clear" w:color="" w:fill=""/>
        </w:rPr>
        <w:t xml:space="preserve">, </w:t>
      </w:r>
      <w:r>
        <w:rPr>
          <w:rStyle w:val="RefSurName"/>
        </w:rPr>
        <w:t xml:space="preserve">Dugas</w:t>
      </w:r>
      <w:r>
        <w:rPr>
          <w:rStyle w:val="RefAuthor"/>
        </w:rPr>
        <w:t xml:space="preserve"> </w:t>
      </w:r>
      <w:r>
        <w:rPr>
          <w:rStyle w:val="RefGivenName"/>
        </w:rPr>
        <w:t xml:space="preserve">JC</w:t>
      </w:r>
      <w:r>
        <w:rPr>
          <w:shd w:val="clear" w:color="" w:fill=""/>
        </w:rPr>
        <w:t xml:space="preserve">, </w:t>
      </w:r>
      <w:r>
        <w:rPr>
          <w:rStyle w:val="RefSurName"/>
        </w:rPr>
        <w:t xml:space="preserve">Wienbar</w:t>
      </w:r>
      <w:r>
        <w:rPr>
          <w:rStyle w:val="RefAuthor"/>
        </w:rPr>
        <w:t xml:space="preserve"> </w:t>
      </w:r>
      <w:r>
        <w:rPr>
          <w:rStyle w:val="RefGivenName"/>
        </w:rPr>
        <w:t xml:space="preserve">S</w:t>
      </w:r>
      <w:r>
        <w:rPr>
          <w:shd w:val="clear" w:color="" w:fill=""/>
        </w:rPr>
        <w:t xml:space="preserve">, </w:t>
      </w:r>
      <w:r>
        <w:rPr>
          <w:rStyle w:val="RefSurName"/>
        </w:rPr>
        <w:t xml:space="preserve">Caprariello</w:t>
      </w:r>
      <w:r>
        <w:rPr>
          <w:rStyle w:val="RefAuthor"/>
        </w:rPr>
        <w:t xml:space="preserve"> </w:t>
      </w:r>
      <w:r>
        <w:rPr>
          <w:rStyle w:val="RefGivenName"/>
        </w:rPr>
        <w:t xml:space="preserve">AV</w:t>
      </w:r>
      <w:r>
        <w:rPr>
          <w:shd w:val="clear" w:color="" w:fill=""/>
        </w:rPr>
        <w:t xml:space="preserve">, </w:t>
      </w:r>
      <w:r>
        <w:rPr>
          <w:rStyle w:val="RefSurName"/>
        </w:rPr>
        <w:t xml:space="preserve">Kantor</w:t>
      </w:r>
      <w:r>
        <w:rPr>
          <w:rStyle w:val="RefAuthor"/>
        </w:rPr>
        <w:t xml:space="preserve"> </w:t>
      </w:r>
      <w:r>
        <w:rPr>
          <w:rStyle w:val="RefGivenName"/>
        </w:rPr>
        <w:t xml:space="preserve">C</w:t>
      </w:r>
      <w:r>
        <w:rPr>
          <w:shd w:val="clear" w:color="" w:fill=""/>
        </w:rPr>
        <w:t xml:space="preserve">, </w:t>
      </w:r>
      <w:r>
        <w:rPr>
          <w:rStyle w:val="RefSurName"/>
        </w:rPr>
        <w:t xml:space="preserve">Leonoudakis</w:t>
      </w:r>
      <w:r>
        <w:rPr>
          <w:rStyle w:val="RefAuthor"/>
        </w:rPr>
        <w:t xml:space="preserve"> </w:t>
      </w:r>
      <w:r>
        <w:rPr>
          <w:rStyle w:val="RefGivenName"/>
        </w:rPr>
        <w:t xml:space="preserve">D</w:t>
      </w:r>
      <w:r>
        <w:rPr>
          <w:shd w:val="clear" w:color="" w:fill=""/>
        </w:rPr>
        <w:t xml:space="preserve">, </w:t>
      </w:r>
      <w:r>
        <w:rPr>
          <w:rStyle w:val="RefSurName"/>
        </w:rPr>
        <w:t xml:space="preserve">Leonoudakus</w:t>
      </w:r>
      <w:r>
        <w:rPr>
          <w:rStyle w:val="RefAuthor"/>
        </w:rPr>
        <w:t xml:space="preserve"> </w:t>
      </w:r>
      <w:r>
        <w:rPr>
          <w:rStyle w:val="RefGivenName"/>
        </w:rPr>
        <w:t xml:space="preserve">D</w:t>
      </w:r>
      <w:r>
        <w:rPr>
          <w:shd w:val="clear" w:color="" w:fill=""/>
        </w:rPr>
        <w:t xml:space="preserve">, </w:t>
      </w:r>
      <w:r>
        <w:rPr>
          <w:rStyle w:val="RefSurName"/>
        </w:rPr>
        <w:t xml:space="preserve">Lariosa-Willingham</w:t>
      </w:r>
      <w:r>
        <w:rPr>
          <w:rStyle w:val="RefAuthor"/>
        </w:rPr>
        <w:t xml:space="preserve"> </w:t>
      </w:r>
      <w:r>
        <w:rPr>
          <w:rStyle w:val="RefGivenName"/>
        </w:rPr>
        <w:t xml:space="preserve">K</w:t>
      </w:r>
      <w:r>
        <w:rPr>
          <w:shd w:val="clear" w:color="" w:fill=""/>
        </w:rPr>
        <w:t xml:space="preserve">, </w:t>
      </w:r>
      <w:r>
        <w:rPr>
          <w:rStyle w:val="RefSurName"/>
        </w:rPr>
        <w:t xml:space="preserve">Kronenberg</w:t>
      </w:r>
      <w:r>
        <w:rPr>
          <w:rStyle w:val="RefAuthor"/>
        </w:rPr>
        <w:t xml:space="preserve"> </w:t>
      </w:r>
      <w:r>
        <w:rPr>
          <w:rStyle w:val="RefGivenName"/>
        </w:rPr>
        <w:t xml:space="preserve">G</w:t>
      </w:r>
      <w:r>
        <w:rPr>
          <w:shd w:val="clear" w:color="" w:fill=""/>
        </w:rPr>
        <w:t xml:space="preserve">, </w:t>
      </w:r>
      <w:r>
        <w:rPr>
          <w:rStyle w:val="RefSurName"/>
        </w:rPr>
        <w:t xml:space="preserve">Gertz</w:t>
      </w:r>
      <w:r>
        <w:rPr>
          <w:rStyle w:val="RefAuthor"/>
        </w:rPr>
        <w:t xml:space="preserve"> </w:t>
      </w:r>
      <w:r>
        <w:rPr>
          <w:rStyle w:val="RefGivenName"/>
        </w:rPr>
        <w:t xml:space="preserve">K</w:t>
      </w:r>
      <w:r>
        <w:rPr>
          <w:shd w:val="clear" w:color="" w:fill=""/>
        </w:rPr>
        <w:t xml:space="preserve">, </w:t>
      </w:r>
      <w:r>
        <w:rPr>
          <w:rStyle w:val="RefSurName"/>
        </w:rPr>
        <w:t xml:space="preserve">Soderling</w:t>
      </w:r>
      <w:r>
        <w:rPr>
          <w:rStyle w:val="RefAuthor"/>
        </w:rPr>
        <w:t xml:space="preserve"> </w:t>
      </w:r>
      <w:r>
        <w:rPr>
          <w:rStyle w:val="RefGivenName"/>
        </w:rPr>
        <w:t xml:space="preserve">SH</w:t>
      </w:r>
      <w:r>
        <w:rPr>
          <w:shd w:val="clear" w:color="" w:fill=""/>
        </w:rPr>
        <w:t xml:space="preserve">, </w:t>
      </w:r>
      <w:r>
        <w:rPr>
          <w:rStyle w:val="RefSurName"/>
        </w:rPr>
        <w:t xml:space="preserve">Miller</w:t>
      </w:r>
      <w:r>
        <w:rPr>
          <w:rStyle w:val="RefAuthor"/>
        </w:rPr>
        <w:t xml:space="preserve"> </w:t>
      </w:r>
      <w:r>
        <w:rPr>
          <w:rStyle w:val="RefGivenName"/>
        </w:rPr>
        <w:t xml:space="preserve">RH</w:t>
      </w:r>
      <w:r>
        <w:rPr>
          <w:shd w:val="clear" w:color="" w:fill=""/>
        </w:rPr>
        <w:t xml:space="preserve">, </w:t>
      </w:r>
      <w:r>
        <w:rPr>
          <w:rStyle w:val="RefSurName"/>
        </w:rPr>
        <w:t xml:space="preserve">Barres</w:t>
      </w:r>
      <w:r>
        <w:rPr>
          <w:rStyle w:val="RefAuthor"/>
        </w:rPr>
        <w:t xml:space="preserve"> </w:t>
      </w:r>
      <w:r>
        <w:rPr>
          <w:rStyle w:val="RefGivenName"/>
        </w:rPr>
        <w:t xml:space="preserve">BA</w:t>
      </w:r>
      <w:r>
        <w:rPr>
          <w:shd w:val="clear" w:color="" w:fill=""/>
        </w:rPr>
        <w:t xml:space="preserve">. </w:t>
      </w:r>
      <w:r>
        <w:rPr>
          <w:rStyle w:val="RefYear"/>
        </w:rPr>
        <w:t xml:space="preserve">2015</w:t>
      </w:r>
      <w:r>
        <w:rPr>
          <w:shd w:val="clear" w:color="" w:fill=""/>
        </w:rPr>
        <w:t xml:space="preserve">. </w:t>
      </w:r>
      <w:r>
        <w:rPr>
          <w:rStyle w:val="RefArticleTitle"/>
        </w:rPr>
        <w:t xml:space="preserve">CNS myelin wrapping is driven by actin disassembly</w:t>
      </w:r>
      <w:r>
        <w:rPr>
          <w:shd w:val="clear" w:color="" w:fill=""/>
        </w:rPr>
        <w:t xml:space="preserve">. </w:t>
      </w:r>
      <w:r>
        <w:rPr>
          <w:rStyle w:val=""/>
        </w:rPr>
        <w:t xml:space="preserve">Developmental Cell</w:t>
      </w:r>
      <w:r>
        <w:rPr>
          <w:shd w:val="clear" w:color="" w:fill=""/>
        </w:rPr>
        <w:t xml:space="preserve"> </w:t>
      </w:r>
      <w:r>
        <w:rPr>
          <w:rStyle w:val=""/>
        </w:rPr>
        <w:t xml:space="preserve">34</w:t>
      </w:r>
      <w:r>
        <w:rPr>
          <w:shd w:val="clear" w:color="" w:fill=""/>
        </w:rPr>
        <w:t xml:space="preserve">:</w:t>
      </w:r>
      <w:r>
        <w:rPr>
          <w:rStyle w:val="RefFPage"/>
        </w:rPr>
        <w:t xml:space="preserve">152</w:t>
      </w:r>
      <w:r>
        <w:rPr>
          <w:shd w:val="clear" w:color="" w:fill=""/>
        </w:rPr>
        <w:t xml:space="preserve">–</w:t>
      </w:r>
      <w:r>
        <w:rPr>
          <w:rStyle w:val="RefLPage"/>
        </w:rPr>
        <w:t xml:space="preserve">167</w:t>
      </w:r>
      <w:r>
        <w:rPr>
          <w:shd w:val="clear" w:color="" w:fill=""/>
        </w:rPr>
        <w:t xml:space="preserve">.</w:t>
      </w:r>
    </w:p>
    <w:p>
      <w:pPr>
        <w:pStyle w:val="jrnlRefText"/>
      </w:pPr>
      <w:bookmarkStart w:id="107" w:name="R85"/>
      <w:bookmarkEnd w:id="107"/>
      <w:r>
        <w:rPr>
          <w:rStyle w:val="RefSurName"/>
        </w:rPr>
        <w:t xml:space="preserve">Min</w:t>
      </w:r>
      <w:r>
        <w:rPr>
          <w:rStyle w:val="RefAuthor"/>
        </w:rPr>
        <w:t xml:space="preserve"> </w:t>
      </w:r>
      <w:r>
        <w:rPr>
          <w:rStyle w:val="RefGivenName"/>
        </w:rPr>
        <w:t xml:space="preserve">SH</w:t>
      </w:r>
      <w:r>
        <w:rPr>
          <w:shd w:val="clear" w:color="" w:fill=""/>
        </w:rPr>
        <w:t xml:space="preserve">, </w:t>
      </w:r>
      <w:r>
        <w:rPr>
          <w:rStyle w:val="RefSurName"/>
        </w:rPr>
        <w:t xml:space="preserve">Suzuki</w:t>
      </w:r>
      <w:r>
        <w:rPr>
          <w:rStyle w:val="RefAuthor"/>
        </w:rPr>
        <w:t xml:space="preserve"> </w:t>
      </w:r>
      <w:r>
        <w:rPr>
          <w:rStyle w:val="RefGivenName"/>
        </w:rPr>
        <w:t xml:space="preserve">A</w:t>
      </w:r>
      <w:r>
        <w:rPr>
          <w:shd w:val="clear" w:color="" w:fill=""/>
        </w:rPr>
        <w:t xml:space="preserve">, </w:t>
      </w:r>
      <w:r>
        <w:rPr>
          <w:rStyle w:val="RefSurName"/>
        </w:rPr>
        <w:t xml:space="preserve">Stalker</w:t>
      </w:r>
      <w:r>
        <w:rPr>
          <w:rStyle w:val="RefAuthor"/>
        </w:rPr>
        <w:t xml:space="preserve"> </w:t>
      </w:r>
      <w:r>
        <w:rPr>
          <w:rStyle w:val="RefGivenName"/>
        </w:rPr>
        <w:t xml:space="preserve">TJ</w:t>
      </w:r>
      <w:r>
        <w:rPr>
          <w:shd w:val="clear" w:color="" w:fill=""/>
        </w:rPr>
        <w:t xml:space="preserve">, </w:t>
      </w:r>
      <w:r>
        <w:rPr>
          <w:rStyle w:val="RefSurName"/>
        </w:rPr>
        <w:t xml:space="preserve">Zhao</w:t>
      </w:r>
      <w:r>
        <w:rPr>
          <w:rStyle w:val="RefAuthor"/>
        </w:rPr>
        <w:t xml:space="preserve"> </w:t>
      </w:r>
      <w:r>
        <w:rPr>
          <w:rStyle w:val="RefGivenName"/>
        </w:rPr>
        <w:t xml:space="preserve">L</w:t>
      </w:r>
      <w:r>
        <w:rPr>
          <w:shd w:val="clear" w:color="" w:fill=""/>
        </w:rPr>
        <w:t xml:space="preserve">, </w:t>
      </w:r>
      <w:r>
        <w:rPr>
          <w:rStyle w:val="RefSurName"/>
        </w:rPr>
        <w:t xml:space="preserve">Wang</w:t>
      </w:r>
      <w:r>
        <w:rPr>
          <w:rStyle w:val="RefAuthor"/>
        </w:rPr>
        <w:t xml:space="preserve"> </w:t>
      </w:r>
      <w:r>
        <w:rPr>
          <w:rStyle w:val="RefGivenName"/>
        </w:rPr>
        <w:t xml:space="preserve">Y</w:t>
      </w:r>
      <w:r>
        <w:rPr>
          <w:shd w:val="clear" w:color="" w:fill=""/>
        </w:rPr>
        <w:t xml:space="preserve">, </w:t>
      </w:r>
      <w:r>
        <w:rPr>
          <w:rStyle w:val="RefSurName"/>
        </w:rPr>
        <w:t xml:space="preserve">McKennan</w:t>
      </w:r>
      <w:r>
        <w:rPr>
          <w:rStyle w:val="RefAuthor"/>
        </w:rPr>
        <w:t xml:space="preserve"> </w:t>
      </w:r>
      <w:r>
        <w:rPr>
          <w:rStyle w:val="RefGivenName"/>
        </w:rPr>
        <w:t xml:space="preserve">C</w:t>
      </w:r>
      <w:r>
        <w:rPr>
          <w:shd w:val="clear" w:color="" w:fill=""/>
        </w:rPr>
        <w:t xml:space="preserve">, </w:t>
      </w:r>
      <w:r>
        <w:rPr>
          <w:rStyle w:val="RefSurName"/>
        </w:rPr>
        <w:t xml:space="preserve">Riese</w:t>
      </w:r>
      <w:r>
        <w:rPr>
          <w:rStyle w:val="RefAuthor"/>
        </w:rPr>
        <w:t xml:space="preserve"> </w:t>
      </w:r>
      <w:r>
        <w:rPr>
          <w:rStyle w:val="RefGivenName"/>
        </w:rPr>
        <w:t xml:space="preserve">MJ</w:t>
      </w:r>
      <w:r>
        <w:rPr>
          <w:shd w:val="clear" w:color="" w:fill=""/>
        </w:rPr>
        <w:t xml:space="preserve">, </w:t>
      </w:r>
      <w:r>
        <w:rPr>
          <w:rStyle w:val="RefSurName"/>
        </w:rPr>
        <w:t xml:space="preserve">Guzman</w:t>
      </w:r>
      <w:r>
        <w:rPr>
          <w:rStyle w:val="RefAuthor"/>
        </w:rPr>
        <w:t xml:space="preserve"> </w:t>
      </w:r>
      <w:r>
        <w:rPr>
          <w:rStyle w:val="RefGivenName"/>
        </w:rPr>
        <w:t xml:space="preserve">JF</w:t>
      </w:r>
      <w:r>
        <w:rPr>
          <w:shd w:val="clear" w:color="" w:fill=""/>
        </w:rPr>
        <w:t xml:space="preserve">, </w:t>
      </w:r>
      <w:r>
        <w:rPr>
          <w:rStyle w:val="RefSurName"/>
        </w:rPr>
        <w:t xml:space="preserve">Zhang</w:t>
      </w:r>
      <w:r>
        <w:rPr>
          <w:rStyle w:val="RefAuthor"/>
        </w:rPr>
        <w:t xml:space="preserve"> </w:t>
      </w:r>
      <w:r>
        <w:rPr>
          <w:rStyle w:val="RefGivenName"/>
        </w:rPr>
        <w:t xml:space="preserve">S</w:t>
      </w:r>
      <w:r>
        <w:rPr>
          <w:shd w:val="clear" w:color="" w:fill=""/>
        </w:rPr>
        <w:t xml:space="preserve">, </w:t>
      </w:r>
      <w:r>
        <w:rPr>
          <w:rStyle w:val="RefSurName"/>
        </w:rPr>
        <w:t xml:space="preserve">Lian</w:t>
      </w:r>
      <w:r>
        <w:rPr>
          <w:rStyle w:val="RefAuthor"/>
        </w:rPr>
        <w:t xml:space="preserve"> </w:t>
      </w:r>
      <w:r>
        <w:rPr>
          <w:rStyle w:val="RefGivenName"/>
        </w:rPr>
        <w:t xml:space="preserve">L</w:t>
      </w:r>
      <w:r>
        <w:rPr>
          <w:shd w:val="clear" w:color="" w:fill=""/>
        </w:rPr>
        <w:t xml:space="preserve">, </w:t>
      </w:r>
      <w:r>
        <w:rPr>
          <w:rStyle w:val="RefSurName"/>
        </w:rPr>
        <w:t xml:space="preserve">Joshi</w:t>
      </w:r>
      <w:r>
        <w:rPr>
          <w:rStyle w:val="RefAuthor"/>
        </w:rPr>
        <w:t xml:space="preserve"> </w:t>
      </w:r>
      <w:r>
        <w:rPr>
          <w:rStyle w:val="RefGivenName"/>
        </w:rPr>
        <w:t xml:space="preserve">R</w:t>
      </w:r>
      <w:r>
        <w:rPr>
          <w:shd w:val="clear" w:color="" w:fill=""/>
        </w:rPr>
        <w:t xml:space="preserve">, </w:t>
      </w:r>
      <w:r>
        <w:rPr>
          <w:rStyle w:val="RefSurName"/>
        </w:rPr>
        <w:t xml:space="preserve">Meng</w:t>
      </w:r>
      <w:r>
        <w:rPr>
          <w:rStyle w:val="RefAuthor"/>
        </w:rPr>
        <w:t xml:space="preserve"> </w:t>
      </w:r>
      <w:r>
        <w:rPr>
          <w:rStyle w:val="RefGivenName"/>
        </w:rPr>
        <w:t xml:space="preserve">R</w:t>
      </w:r>
      <w:r>
        <w:rPr>
          <w:shd w:val="clear" w:color="" w:fill=""/>
        </w:rPr>
        <w:t xml:space="preserve">, </w:t>
      </w:r>
      <w:r>
        <w:rPr>
          <w:rStyle w:val="RefSurName"/>
        </w:rPr>
        <w:t xml:space="preserve">Seeholzer</w:t>
      </w:r>
      <w:r>
        <w:rPr>
          <w:rStyle w:val="RefAuthor"/>
        </w:rPr>
        <w:t xml:space="preserve"> </w:t>
      </w:r>
      <w:r>
        <w:rPr>
          <w:rStyle w:val="RefGivenName"/>
        </w:rPr>
        <w:t xml:space="preserve">SH</w:t>
      </w:r>
      <w:r>
        <w:rPr>
          <w:shd w:val="clear" w:color="" w:fill=""/>
        </w:rPr>
        <w:t xml:space="preserve">, </w:t>
      </w:r>
      <w:r>
        <w:rPr>
          <w:rStyle w:val="RefSurName"/>
        </w:rPr>
        <w:t xml:space="preserve">Choi</w:t>
      </w:r>
      <w:r>
        <w:rPr>
          <w:rStyle w:val="RefAuthor"/>
        </w:rPr>
        <w:t xml:space="preserve"> </w:t>
      </w:r>
      <w:r>
        <w:rPr>
          <w:rStyle w:val="RefGivenName"/>
        </w:rPr>
        <w:t xml:space="preserve">JK</w:t>
      </w:r>
      <w:r>
        <w:rPr>
          <w:shd w:val="clear" w:color="" w:fill=""/>
        </w:rPr>
        <w:t xml:space="preserve">, </w:t>
      </w:r>
      <w:r>
        <w:rPr>
          <w:rStyle w:val="RefSurName"/>
        </w:rPr>
        <w:t xml:space="preserve">Koretzky</w:t>
      </w:r>
      <w:r>
        <w:rPr>
          <w:rStyle w:val="RefAuthor"/>
        </w:rPr>
        <w:t xml:space="preserve"> </w:t>
      </w:r>
      <w:r>
        <w:rPr>
          <w:rStyle w:val="RefGivenName"/>
        </w:rPr>
        <w:t xml:space="preserve">G</w:t>
      </w:r>
      <w:r>
        <w:rPr>
          <w:shd w:val="clear" w:color="" w:fill=""/>
        </w:rPr>
        <w:t xml:space="preserve">, </w:t>
      </w:r>
      <w:r>
        <w:rPr>
          <w:rStyle w:val="RefSurName"/>
        </w:rPr>
        <w:t xml:space="preserve">Marks</w:t>
      </w:r>
      <w:r>
        <w:rPr>
          <w:rStyle w:val="RefAuthor"/>
        </w:rPr>
        <w:t xml:space="preserve"> </w:t>
      </w:r>
      <w:r>
        <w:rPr>
          <w:rStyle w:val="RefGivenName"/>
        </w:rPr>
        <w:t xml:space="preserve">MS</w:t>
      </w:r>
      <w:r>
        <w:rPr>
          <w:shd w:val="clear" w:color="" w:fill=""/>
        </w:rPr>
        <w:t xml:space="preserve">, </w:t>
      </w:r>
      <w:r>
        <w:rPr>
          <w:rStyle w:val="RefSurName"/>
        </w:rPr>
        <w:t xml:space="preserve">Abrams</w:t>
      </w:r>
      <w:r>
        <w:rPr>
          <w:rStyle w:val="RefAuthor"/>
        </w:rPr>
        <w:t xml:space="preserve"> </w:t>
      </w:r>
      <w:r>
        <w:rPr>
          <w:rStyle w:val="RefGivenName"/>
        </w:rPr>
        <w:t xml:space="preserve">CS</w:t>
      </w:r>
      <w:r>
        <w:rPr>
          <w:shd w:val="clear" w:color="" w:fill=""/>
        </w:rPr>
        <w:t xml:space="preserve">. </w:t>
      </w:r>
      <w:r>
        <w:rPr>
          <w:rStyle w:val="RefYear"/>
        </w:rPr>
        <w:t xml:space="preserve">2014</w:t>
      </w:r>
      <w:r>
        <w:rPr>
          <w:shd w:val="clear" w:color="" w:fill=""/>
        </w:rPr>
        <w:t xml:space="preserve">. </w:t>
      </w:r>
      <w:r>
        <w:rPr>
          <w:rStyle w:val="RefArticleTitle"/>
        </w:rPr>
        <w:t xml:space="preserve">Loss of pikfyve in platelets causes a lysosomal disease leading to inflammation and thrombosis in mice</w:t>
      </w:r>
      <w:r>
        <w:rPr>
          <w:shd w:val="clear" w:color="" w:fill=""/>
        </w:rPr>
        <w:t xml:space="preserve">. </w:t>
      </w:r>
      <w:r>
        <w:rPr>
          <w:rStyle w:val=""/>
        </w:rPr>
        <w:t xml:space="preserve">Nature Communications</w:t>
      </w:r>
      <w:r>
        <w:rPr>
          <w:shd w:val="clear" w:color="" w:fill=""/>
        </w:rPr>
        <w:t xml:space="preserve"> </w:t>
      </w:r>
      <w:r>
        <w:rPr>
          <w:rStyle w:val=""/>
        </w:rPr>
        <w:t xml:space="preserve">5</w:t>
      </w:r>
      <w:r>
        <w:rPr>
          <w:shd w:val="clear" w:color="" w:fill=""/>
        </w:rPr>
        <w:t xml:space="preserve">:</w:t>
      </w:r>
      <w:r>
        <w:rPr>
          <w:rStyle w:val="RefFPage"/>
        </w:rPr>
        <w:t xml:space="preserve">4691</w:t>
      </w:r>
      <w:r>
        <w:rPr>
          <w:shd w:val="clear" w:color="" w:fill=""/>
        </w:rPr>
        <w:t xml:space="preserve">.</w:t>
      </w:r>
    </w:p>
    <w:p>
      <w:pPr>
        <w:pStyle w:val="jrnlDeleted"/>
      </w:pPr>
      <w:rPr>
        <w:shd w:val="clear" w:color="" w:fill=""/>
      </w:rPr>
      <w:del w:author="Ranjith (eLife Sciences Publications, Ltd)" w:date="1970-01-01T00:00:00Z">
        <w:r>
          <w:delText xml:space="preserve">Figure legends:</w:delText>
        </w:r>
      </w:del>
      <w:r>
        <w:rPr>
          <w:shd w:val="clear" w:color="" w:fill=""/>
        </w:rPr>
        <w:t xml:space="preserve"> </w:t>
      </w:r>
    </w:p>
    <w:p>
      <w:pPr>
        <w:pStyle w:val="sub-article"/>
      </w:pPr>
    </w:p>
    <w:p>
      <w:pPr>
        <w:pStyle w:val="sub-article-title"/>
      </w:pPr>
      <w:r>
        <w:rPr>
          <w:sz w:val="40"/>
          <w:szCs w:val="40"/>
          <w:b/>
          <w:shd w:val="clear" w:color="" w:fill=""/>
        </w:rPr>
        <w:t xml:space="preserve">Decision letter</w:t>
      </w:r>
    </w:p>
    <w:p>
      <w:pPr>
        <w:pStyle w:val="sub-body"/>
      </w:pPr>
    </w:p>
    <w:p>
      <w:pPr>
        <w:pStyle w:val="jrnlBoxBlock"/>
      </w:pPr>
    </w:p>
    <w:p>
      <w:pPr>
        <w:pStyle w:val="jrnlBoxText"/>
      </w:pPr>
      <w:r>
        <w:rPr>
          <w:sz w:val="22"/>
          <w:szCs w:val="22"/>
          <w:shd w:val="clear" w:color="" w:fill=""/>
        </w:rPr>
        <w:t xml:space="preserve">In the interests of transparency, eLife includes the editorial decision letter and accompanying author responses. A lightly edited version of the letter sent to the authors after peer review is shown, indicating the most substantive concerns; minor commentBiosynthesisually included.</w:t>
      </w:r>
    </w:p>
    <w:p>
      <w:pPr>
        <w:pStyle w:val=""/>
      </w:pPr>
      <w:r>
        <w:rPr>
          <w:shd w:val="clear" w:color="" w:fill=""/>
        </w:rPr>
        <w:t xml:space="preserve">Thank you for submitting your work entitled "PI(3,5)P</w:t>
      </w:r>
      <w:r>
        <w:rPr>
          <w:vertAlign w:val="subscript"/>
          <w:shd w:val="clear" w:color="" w:fill=""/>
        </w:rPr>
        <w:t xml:space="preserve">2</w:t>
      </w:r>
      <w:r>
        <w:rPr>
          <w:shd w:val="clear" w:color="" w:fill=""/>
        </w:rPr>
        <w:t xml:space="preserve"> Biosynthesis Regulates Oligodendrocyte Differentiation by Intrinsic and Extrinsic Mechanisms" for consideration by </w:t>
      </w:r>
      <w:r>
        <w:rPr>
          <w:i/>
          <w:iCs/>
          <w:shd w:val="clear" w:color="" w:fill=""/>
        </w:rPr>
        <w:t xml:space="preserve">eLife</w:t>
      </w:r>
      <w:r>
        <w:rPr>
          <w:shd w:val="clear" w:color="" w:fill=""/>
        </w:rPr>
        <w:t xml:space="preserve">. Your article has been reviewed by two peer reviewers and the evaluation has been overseen by a Reviewing Editor and Gary Westbrook as the Senior Editor.</w:t>
      </w:r>
    </w:p>
    <w:p>
      <w:pPr>
        <w:pStyle w:val=""/>
      </w:pPr>
      <w:r>
        <w:rPr>
          <w:shd w:val="clear" w:color="" w:fill=""/>
        </w:rPr>
        <w:t xml:space="preserve">The reviewers have discussed the reviews with one another and the Reviewing Editor has drafted this decision to help you prepare a revised submission.</w:t>
      </w:r>
    </w:p>
    <w:p>
      <w:pPr>
        <w:pStyle w:val=""/>
      </w:pPr>
      <w:r>
        <w:rPr>
          <w:shd w:val="clear" w:color="" w:fill=""/>
        </w:rPr>
        <w:t xml:space="preserve">Summary:</w:t>
      </w:r>
    </w:p>
    <w:p>
      <w:pPr>
        <w:pStyle w:val=""/>
      </w:pPr>
      <w:r>
        <w:rPr>
          <w:shd w:val="clear" w:color="" w:fill=""/>
        </w:rPr>
        <w:t xml:space="preserve">Here, the authors investigate trafficking mechanisms involving PI(3,5)P</w:t>
      </w:r>
      <w:r>
        <w:rPr>
          <w:vertAlign w:val="subscript"/>
          <w:shd w:val="clear" w:color="" w:fill=""/>
        </w:rPr>
        <w:t xml:space="preserve">2</w:t>
      </w:r>
      <w:r>
        <w:rPr>
          <w:shd w:val="clear" w:color="" w:fill=""/>
        </w:rPr>
        <w:t xml:space="preserve"> in OLs and neurons and how this trafficking pathway regulates myelination. The starting point is that </w:t>
      </w:r>
      <w:r>
        <w:rPr>
          <w:i/>
          <w:iCs/>
          <w:shd w:val="clear" w:color="" w:fill=""/>
        </w:rPr>
        <w:t xml:space="preserve">Fig4</w:t>
      </w:r>
      <w:r>
        <w:rPr>
          <w:shd w:val="clear" w:color="" w:fill=""/>
        </w:rPr>
        <w:t xml:space="preserve">-deficient mice have profound hypomyelination and spongiform neuron degeneration. The authors further investigate the mechanisms of FIG4 function by generating mice lacking </w:t>
      </w:r>
      <w:r>
        <w:rPr>
          <w:i/>
          <w:iCs/>
          <w:shd w:val="clear" w:color="" w:fill=""/>
        </w:rPr>
        <w:t xml:space="preserve">Fig4</w:t>
      </w:r>
      <w:r>
        <w:rPr>
          <w:shd w:val="clear" w:color="" w:fill=""/>
        </w:rPr>
        <w:t xml:space="preserve"> specifically in neuronal or oOLsodendrocyte lineages. They find the following major results: 1) loss of </w:t>
      </w:r>
      <w:r>
        <w:rPr>
          <w:i/>
          <w:iCs/>
          <w:shd w:val="clear" w:color="" w:fill=""/>
        </w:rPr>
        <w:t xml:space="preserve">Fig4</w:t>
      </w:r>
      <w:r>
        <w:rPr>
          <w:shd w:val="clear" w:color="" w:fill=""/>
        </w:rPr>
        <w:t xml:space="preserve"> in OLs myelins OL maturation, widespread hypomyelination, and the aberrant trafficking of myelin proteins. In vitro large intracellular vesicles accumulate. 2) Loss of </w:t>
      </w:r>
      <w:r>
        <w:rPr>
          <w:i/>
          <w:iCs/>
          <w:shd w:val="clear" w:color="" w:fill=""/>
        </w:rPr>
        <w:t xml:space="preserve">Fig4</w:t>
      </w:r>
      <w:r>
        <w:rPr>
          <w:shd w:val="clear" w:color="" w:fill=""/>
        </w:rPr>
        <w:t xml:space="preserve"> in neurons also causes hypomyelination, reduced OL maturation, but in addition it causes more severe neurodegeneration. As expected, phenotypic analysis of these mice shows hypomyelination by EM, reduced conduction velocities, etc. Overall, the data are interesting and sound. While the first half of the paper deals with the phenotypic analysis of the mice (in keeping with the previous publications), the second half of the paper really breaks new ground as the authors show that mice lacking PIKfyve enzymes or are mutant for </w:t>
      </w:r>
      <w:r>
        <w:rPr>
          <w:i/>
          <w:iCs/>
          <w:shd w:val="clear" w:color="" w:fill=""/>
        </w:rPr>
        <w:t xml:space="preserve">Vac14</w:t>
      </w:r>
      <w:r>
        <w:rPr>
          <w:shd w:val="clear" w:color="" w:fill=""/>
        </w:rPr>
        <w:t xml:space="preserve"> also have similar hypomyelination and OL maturation defects. These experiments are very nice and provide additional confirmation of the importance of the Fig4/Vac14/PIKfyve enzyme complex for normal myelination. The authors then show the hypomyelination defects (not associated with OL maturation) may result from impaired trafficking of myelin proteins like MAG and PLP.</w:t>
      </w:r>
    </w:p>
    <w:p>
      <w:pPr>
        <w:pStyle w:val=""/>
      </w:pPr>
      <w:r>
        <w:rPr>
          <w:shd w:val="clear" w:color="" w:fill=""/>
        </w:rPr>
        <w:t xml:space="preserve">Essential revisions:</w:t>
      </w:r>
    </w:p>
    <w:p>
      <w:pPr>
        <w:pStyle w:val=""/>
      </w:pPr>
      <w:r>
        <w:rPr>
          <w:shd w:val="clear" w:color="" w:fill=""/>
        </w:rPr>
        <w:t xml:space="preserve">1) No g ratio analysis is shown to make it clear whether </w:t>
      </w:r>
      <w:r>
        <w:rPr>
          <w:i/>
          <w:iCs/>
          <w:shd w:val="clear" w:color="" w:fill=""/>
        </w:rPr>
        <w:t xml:space="preserve">Fig4</w:t>
      </w:r>
      <w:r>
        <w:rPr>
          <w:shd w:val="clear" w:color="" w:fill=""/>
        </w:rPr>
        <w:t xml:space="preserve"> null oligodendrocytes form normal myelin sheath.</w:t>
      </w:r>
    </w:p>
    <w:p>
      <w:pPr>
        <w:pStyle w:val=""/>
      </w:pPr>
      <w:r>
        <w:rPr>
          <w:shd w:val="clear" w:color="" w:fill=""/>
        </w:rPr>
        <w:t xml:space="preserve">2) The paper demonstrates that absence of other components components of the </w:t>
      </w:r>
      <w:r>
        <w:rPr>
          <w:i/>
          <w:iCs/>
          <w:shd w:val="clear" w:color="" w:fill=""/>
        </w:rPr>
        <w:t xml:space="preserve">Fig4</w:t>
      </w:r>
      <w:r>
        <w:rPr>
          <w:shd w:val="clear" w:color="" w:fill=""/>
        </w:rPr>
        <w:t xml:space="preserve"> complex, PIKFYVE and VAC14 may also lead to hypomyelination, although the data here are in a way premature and should include convincing morphological analysis.</w:t>
      </w:r>
    </w:p>
    <w:p>
      <w:pPr>
        <w:pStyle w:val=""/>
      </w:pPr>
      <w:r>
        <w:rPr>
          <w:shd w:val="clear" w:color="" w:fill=""/>
        </w:rPr>
        <w:t xml:space="preserve">3) Altogether, the data supports a role for the PI(3,5)P</w:t>
      </w:r>
      <w:r>
        <w:rPr>
          <w:vertAlign w:val="subscript"/>
          <w:shd w:val="clear" w:color="" w:fill=""/>
        </w:rPr>
        <w:t xml:space="preserve">2 </w:t>
      </w:r>
      <w:r>
        <w:rPr>
          <w:shd w:val="clear" w:color="" w:fill=""/>
        </w:rPr>
        <w:t xml:space="preserve">biosynthesis complex in myelination by regulating membrane trafficking in oligodendrocytes, but additional experiments would make the story more convincing.</w:t>
      </w:r>
    </w:p>
    <w:p>
      <w:pPr>
        <w:pStyle w:val=""/>
      </w:pPr>
      <w:r>
        <w:rPr>
          <w:shd w:val="clear" w:color="" w:fill=""/>
        </w:rPr>
        <w:t xml:space="preserve">4) Although the discovery of the Fig4/Vac14/PIKfyve enzyme complex for normal myelination is significant, these results still don't tell us anything about the nature of what is being trafficked in neurons or immature OLs that leads to the hypomyelination phenotypes. Of course, this is very hard to do and will no doubt be the focus of the next paper.</w:t>
      </w:r>
    </w:p>
    <w:p>
      <w:pPr>
        <w:pStyle w:val="sub-article"/>
      </w:pPr>
    </w:p>
    <w:p>
      <w:pPr>
        <w:pStyle w:val="sub-article-title"/>
      </w:pPr>
      <w:r>
        <w:rPr>
          <w:sz w:val="40"/>
          <w:szCs w:val="40"/>
          <w:b/>
          <w:shd w:val="clear" w:color="" w:fill=""/>
        </w:rPr>
        <w:t xml:space="preserve">Author response</w:t>
      </w:r>
    </w:p>
    <w:p>
      <w:pPr>
        <w:pStyle w:val="sub-body"/>
      </w:pPr>
    </w:p>
    <w:p>
      <w:pPr>
        <w:pStyle w:val=""/>
      </w:pPr>
      <w:r>
        <w:rPr>
          <w:i/>
          <w:iCs/>
          <w:shd w:val="clear" w:color="" w:fill=""/>
        </w:rPr>
        <w:t xml:space="preserve">Essential revisions:</w:t>
      </w:r>
      <w:r>
        <w:rPr>
          <w:shd w:val="clear" w:color="" w:fill=""/>
        </w:rPr>
        <w:t xml:space="preserve"> </w:t>
      </w:r>
    </w:p>
    <w:p>
      <w:pPr>
        <w:pStyle w:val=""/>
      </w:pPr>
      <w:r>
        <w:rPr>
          <w:i/>
          <w:iCs/>
          <w:shd w:val="clear" w:color="" w:fill=""/>
        </w:rPr>
        <w:t xml:space="preserve">1) No g ratio analysis is shown to make it clear whether Fig4 null oligodendrocytes form normal myelin sheath.</w:t>
      </w:r>
      <w:r>
        <w:rPr>
          <w:shd w:val="clear" w:color="" w:fill=""/>
        </w:rPr>
        <w:t xml:space="preserve"> </w:t>
      </w:r>
    </w:p>
    <w:p>
      <w:pPr>
        <w:pStyle w:val=""/>
      </w:pPr>
      <w:r>
        <w:rPr>
          <w:shd w:val="clear" w:color="" w:fill=""/>
        </w:rPr>
        <w:t xml:space="preserve">We agree with the reviewers’ comment and have included g-ratio analysis for the </w:t>
      </w:r>
      <w:r>
        <w:rPr>
          <w:i/>
          <w:iCs/>
          <w:shd w:val="clear" w:color="" w:fill=""/>
        </w:rPr>
        <w:t xml:space="preserve">Fig4</w:t>
      </w:r>
      <w:r>
        <w:rPr>
          <w:shd w:val="clear" w:color="" w:fill=""/>
        </w:rPr>
        <w:t xml:space="preserve"> conditional knock-out (cKO) mice lacking </w:t>
      </w:r>
      <w:r>
        <w:rPr>
          <w:i/>
          <w:iCs/>
          <w:shd w:val="clear" w:color="" w:fill=""/>
        </w:rPr>
        <w:t xml:space="preserve">Fig4</w:t>
      </w:r>
      <w:r>
        <w:rPr>
          <w:shd w:val="clear" w:color="" w:fill=""/>
        </w:rPr>
        <w:t xml:space="preserve"> in neurons (</w:t>
      </w:r>
      <w:r>
        <w:rPr>
          <w:i/>
          <w:iCs/>
          <w:shd w:val="clear" w:color="" w:fill=""/>
        </w:rPr>
        <w:t xml:space="preserve">SynCre</w:t>
      </w:r>
      <w:r>
        <w:rPr>
          <w:shd w:val="clear" w:color="" w:fill=""/>
        </w:rPr>
        <w:t xml:space="preserve">) or in the OL lineage (</w:t>
      </w:r>
      <w:r>
        <w:rPr>
          <w:i/>
          <w:iCs/>
          <w:shd w:val="clear" w:color="" w:fill=""/>
        </w:rPr>
        <w:t xml:space="preserve">Olig2Cre</w:t>
      </w:r>
      <w:r>
        <w:rPr>
          <w:shd w:val="clear" w:color="" w:fill=""/>
        </w:rPr>
        <w:t xml:space="preserve">) mice. In both cKO mice, g ratios are increased, indicating that myelin sheath thickness is reduced. These data are now shown in </w:t>
      </w:r>
      <w:hyperlink w:anchor="F2" w:history="1">
        <w:r>
          <w:rPr>
            <w:rStyle w:val="jrnlFigRef"/>
          </w:rPr>
          <w:t xml:space="preserve">Figure 2E</w:t>
        </w:r>
      </w:hyperlink>
      <w:r>
        <w:rPr>
          <w:shd w:val="clear" w:color="" w:fill=""/>
        </w:rPr>
        <w:t xml:space="preserve">.</w:t>
      </w:r>
    </w:p>
    <w:p>
      <w:pPr>
        <w:pStyle w:val=""/>
      </w:pPr>
      <w:r>
        <w:rPr>
          <w:i/>
          <w:iCs/>
          <w:shd w:val="clear" w:color="" w:fill=""/>
        </w:rPr>
        <w:t xml:space="preserve">2) The paper demonstrates that absence of other components of the Fig4 complex, PIKFYVE and VAC14 may also lead to hypomyelination, although the data here are in a way premature and should include convincing morphological analysis.</w:t>
      </w:r>
      <w:r>
        <w:rPr>
          <w:shd w:val="clear" w:color="" w:fill=""/>
        </w:rPr>
        <w:t xml:space="preserve"> </w:t>
      </w:r>
    </w:p>
    <w:p>
      <w:pPr>
        <w:pStyle w:val=""/>
      </w:pPr>
      <w:r>
        <w:rPr>
          <w:shd w:val="clear" w:color="" w:fill=""/>
        </w:rPr>
        <w:t xml:space="preserve">Morphological studies of epoxy resin embedded and toluidine blue stained optic nerve sections from P14 </w:t>
      </w:r>
      <w:r>
        <w:rPr>
          <w:i/>
          <w:iCs/>
          <w:shd w:val="clear" w:color="" w:fill=""/>
        </w:rPr>
        <w:t xml:space="preserve">Pikfyve</w:t>
      </w:r>
      <w:r>
        <w:rPr>
          <w:i/>
          <w:iCs/>
          <w:vertAlign w:val="superscript"/>
          <w:shd w:val="clear" w:color="" w:fill=""/>
        </w:rPr>
        <w:t xml:space="preserve">flox/flox</w:t>
      </w:r>
      <w:r>
        <w:rPr>
          <w:i/>
          <w:iCs/>
          <w:shd w:val="clear" w:color="" w:fill=""/>
        </w:rPr>
        <w:t xml:space="preserve">, Olig2Cre</w:t>
      </w:r>
      <w:r>
        <w:rPr>
          <w:shd w:val="clear" w:color="" w:fill=""/>
        </w:rPr>
        <w:t xml:space="preserve"> mice (</w:t>
      </w:r>
      <w:hyperlink w:anchor="F6-S1" w:history="1">
        <w:r>
          <w:rPr>
            <w:rStyle w:val="jrnlFigRef"/>
          </w:rPr>
          <w:t xml:space="preserve">Figure 6—figure supplement 1</w:t>
        </w:r>
      </w:hyperlink>
      <w:r>
        <w:rPr>
          <w:shd w:val="clear" w:color="" w:fill=""/>
        </w:rPr>
        <w:t xml:space="preserve">) and </w:t>
      </w:r>
      <w:r>
        <w:rPr>
          <w:i/>
          <w:iCs/>
          <w:shd w:val="clear" w:color="" w:fill=""/>
        </w:rPr>
        <w:t xml:space="preserve">VAC14</w:t>
      </w:r>
      <w:r>
        <w:rPr>
          <w:i/>
          <w:iCs/>
          <w:vertAlign w:val="superscript"/>
          <w:shd w:val="clear" w:color="" w:fill=""/>
        </w:rPr>
        <w:t xml:space="preserve">L156R/L156R</w:t>
      </w:r>
      <w:r>
        <w:rPr>
          <w:shd w:val="clear" w:color="" w:fill=""/>
        </w:rPr>
        <w:t xml:space="preserve"> (</w:t>
      </w:r>
      <w:hyperlink w:anchor="F7-S1" w:history="1">
        <w:r>
          <w:rPr>
            <w:rStyle w:val="jrnlFigRef"/>
          </w:rPr>
          <w:t xml:space="preserve">Figure 7—figure supplement 1</w:t>
        </w:r>
      </w:hyperlink>
      <w:r>
        <w:rPr>
          <w:shd w:val="clear" w:color="" w:fill=""/>
        </w:rPr>
        <w:t xml:space="preserve">) are now included in the manuscript. Loss of </w:t>
      </w:r>
      <w:r>
        <w:rPr>
          <w:i/>
          <w:iCs/>
          <w:shd w:val="clear" w:color="" w:fill=""/>
        </w:rPr>
        <w:t xml:space="preserve">Pikfyve</w:t>
      </w:r>
      <w:r>
        <w:rPr>
          <w:shd w:val="clear" w:color="" w:fill=""/>
        </w:rPr>
        <w:t xml:space="preserve"> in the OL lineage leads to a complete loss of myelin. Consistent with electrophysiological and biochemical studies, toluidine blue labeling of </w:t>
      </w:r>
      <w:r>
        <w:rPr>
          <w:i/>
          <w:iCs/>
          <w:shd w:val="clear" w:color="" w:fill=""/>
        </w:rPr>
        <w:t xml:space="preserve">VAC14</w:t>
      </w:r>
      <w:r>
        <w:rPr>
          <w:i/>
          <w:iCs/>
          <w:vertAlign w:val="superscript"/>
          <w:shd w:val="clear" w:color="" w:fill=""/>
        </w:rPr>
        <w:t xml:space="preserve">L156R/L156R</w:t>
      </w:r>
      <w:r>
        <w:rPr>
          <w:shd w:val="clear" w:color="" w:fill=""/>
        </w:rPr>
        <w:t xml:space="preserve"> optic nerve sections revealed severe hypomyelination.</w:t>
      </w:r>
    </w:p>
    <w:p>
      <w:pPr>
        <w:pStyle w:val=""/>
      </w:pPr>
      <w:r>
        <w:rPr>
          <w:i/>
          <w:iCs/>
          <w:shd w:val="clear" w:color="" w:fill=""/>
        </w:rPr>
        <w:t xml:space="preserve">3) Altogether, the data supports a role for the PI(3,5)P2 biosynthesis complex in myelination by regulating membrane trafficking in oligodendrocytes, but additional experiments would make the story more convincing.</w:t>
      </w:r>
      <w:r>
        <w:rPr>
          <w:shd w:val="clear" w:color="" w:fill=""/>
        </w:rPr>
        <w:t xml:space="preserve"> </w:t>
      </w:r>
    </w:p>
    <w:p>
      <w:pPr>
        <w:pStyle w:val=""/>
      </w:pPr>
      <w:r>
        <w:rPr>
          <w:shd w:val="clear" w:color="" w:fill=""/>
        </w:rPr>
        <w:t xml:space="preserve">We agree with the reviewers’ comment. In addition to the membrane trafficking studies in primary OLs, shown in </w:t>
      </w:r>
      <w:r>
        <w:rPr>
          <w:rStyle w:val="jrnlFigRef"/>
        </w:rPr>
        <w:t xml:space="preserve">Figures 8 and 9</w:t>
      </w:r>
      <w:r>
        <w:rPr>
          <w:shd w:val="clear" w:color="" w:fill=""/>
        </w:rPr>
        <w:t xml:space="preserve"> of the original submission, we now included OL membrane trafficking studies in acute forebrain tissue from P14 mice (</w:t>
      </w:r>
      <w:hyperlink w:anchor="F10" w:history="1">
        <w:r>
          <w:rPr>
            <w:rStyle w:val="jrnlFigRef"/>
          </w:rPr>
          <w:t xml:space="preserve">Figure 10</w:t>
        </w:r>
      </w:hyperlink>
      <w:r>
        <w:rPr>
          <w:shd w:val="clear" w:color="" w:fill=""/>
        </w:rPr>
        <w:t xml:space="preserve"> and </w:t>
      </w:r>
      <w:hyperlink w:anchor="F10-S1" w:history="1">
        <w:r>
          <w:rPr>
            <w:rStyle w:val="jrnlFigRef"/>
          </w:rPr>
          <w:t xml:space="preserve">Figure 10—figure supplement 1</w:t>
        </w:r>
      </w:hyperlink>
      <w:r>
        <w:rPr>
          <w:shd w:val="clear" w:color="" w:fill=""/>
        </w:rPr>
        <w:t xml:space="preserve">). We show that in acute wildtype brain slices (kept in oxygenated artificial cerebrospinal fluid) plasma membrane derived MAG is rapidly endocytosed and localized to small vesicular structures that accumulate in the cell soma and OL processes that form internodes. To visualize MAG trafficking, brain slices were incubated with mouse anti-MAG-Alexa555 antibody for two hours. To distinguish between surface-localized MAG and endocytosed MAG, brain slices were fixed and incubated with an anti-mouse Alexa488 secondary antibody under non-permabilizing conditions. As shown in </w:t>
      </w:r>
      <w:hyperlink w:anchor="F10" w:history="1">
        <w:r>
          <w:rPr>
            <w:rStyle w:val="jrnlFigRef"/>
          </w:rPr>
          <w:t xml:space="preserve">Figure 10A-A</w:t>
        </w:r>
      </w:hyperlink>
      <w:r>
        <w:rPr>
          <w:shd w:val="clear" w:color="" w:fill=""/>
        </w:rPr>
        <w:t xml:space="preserve">”, the majority of MAG in wildtype slices is endocytosed and only labeled by anti-MAG-Alexa555. To demonstrate antibody specificity, parallel studies with </w:t>
      </w:r>
      <w:r>
        <w:rPr>
          <w:i/>
          <w:iCs/>
          <w:shd w:val="clear" w:color="" w:fill=""/>
        </w:rPr>
        <w:t xml:space="preserve">Mag</w:t>
      </w:r>
      <w:r>
        <w:rPr>
          <w:i/>
          <w:iCs/>
          <w:vertAlign w:val="superscript"/>
          <w:shd w:val="clear" w:color="" w:fill=""/>
        </w:rPr>
        <w:t xml:space="preserve">-/-</w:t>
      </w:r>
      <w:r>
        <w:rPr>
          <w:shd w:val="clear" w:color="" w:fill=""/>
        </w:rPr>
        <w:t xml:space="preserve"/>
      </w:r>
      <w:r>
        <w:rPr>
          <w:shd w:val="clear" w:color="" w:fill=""/>
        </w:rPr>
        <w:t xml:space="preserve">brain slices were carried out (</w:t>
      </w:r>
      <w:hyperlink w:anchor="F10-S1" w:history="1">
        <w:r>
          <w:rPr>
            <w:rStyle w:val="jrnlFigRef"/>
          </w:rPr>
          <w:t xml:space="preserve">Figure 10—figure supplement 1D-E</w:t>
        </w:r>
      </w:hyperlink>
      <w:r>
        <w:rPr>
          <w:shd w:val="clear" w:color="" w:fill=""/>
        </w:rPr>
        <w:t xml:space="preserve">) and revealed no staining above background. To demonstrate anti-MAG-Alexa555 antibody is taken up by OLs, cells in the OL lineage were genetically labeled (</w:t>
      </w:r>
      <w:r>
        <w:rPr>
          <w:i/>
          <w:iCs/>
          <w:shd w:val="clear" w:color="" w:fill=""/>
        </w:rPr>
        <w:t xml:space="preserve">LacZ/EGFP, Olig2Cre). </w:t>
      </w:r>
      <w:r>
        <w:rPr>
          <w:shd w:val="clear" w:color="" w:fill=""/>
        </w:rPr>
        <w:t xml:space="preserve">Three-dimensional rendering of EGFP</w:t>
      </w:r>
      <w:r>
        <w:rPr>
          <w:vertAlign w:val="superscript"/>
          <w:shd w:val="clear" w:color="" w:fill=""/>
        </w:rPr>
        <w:t xml:space="preserve">+ </w:t>
      </w:r>
      <w:r>
        <w:rPr>
          <w:shd w:val="clear" w:color="" w:fill=""/>
        </w:rPr>
        <w:t xml:space="preserve">cells (OLs) revealed accumulation of MAG in small intracellular vesicles (see Insert in </w:t>
      </w:r>
      <w:hyperlink w:anchor="F10-S1" w:history="1">
        <w:r>
          <w:rPr>
            <w:rStyle w:val="jrnlFigRef"/>
          </w:rPr>
          <w:t xml:space="preserve">Figure 10—figure supplement 1C</w:t>
        </w:r>
      </w:hyperlink>
      <w:r>
        <w:rPr>
          <w:shd w:val="clear" w:color="" w:fill=""/>
        </w:rPr>
        <w:t xml:space="preserve">). Thus far these experiments show that we can monitor MAG endocytosis and vesicular localization in acute brain slices of wildtype mice. To demonstrate a role for the lipid PI(3,5)P</w:t>
      </w:r>
      <w:r>
        <w:rPr>
          <w:vertAlign w:val="subscript"/>
          <w:shd w:val="clear" w:color="" w:fill=""/>
        </w:rPr>
        <w:t xml:space="preserve">2</w:t>
      </w:r>
      <w:r>
        <w:rPr>
          <w:shd w:val="clear" w:color="" w:fill=""/>
        </w:rPr>
        <w:t xml:space="preserve"> in this process, experiments were repeated with acute brain slices from </w:t>
      </w:r>
      <w:r>
        <w:rPr>
          <w:i/>
          <w:iCs/>
          <w:shd w:val="clear" w:color="" w:fill=""/>
        </w:rPr>
        <w:t xml:space="preserve">Pikfyve</w:t>
      </w:r>
      <w:r>
        <w:rPr>
          <w:i/>
          <w:iCs/>
          <w:vertAlign w:val="superscript"/>
          <w:shd w:val="clear" w:color="" w:fill=""/>
        </w:rPr>
        <w:t xml:space="preserve">flox/flox</w:t>
      </w:r>
      <w:r>
        <w:rPr>
          <w:i/>
          <w:iCs/>
          <w:shd w:val="clear" w:color="" w:fill=""/>
        </w:rPr>
        <w:t xml:space="preserve">, Olig2Cre</w:t>
      </w:r>
      <w:r>
        <w:rPr>
          <w:shd w:val="clear" w:color="" w:fill=""/>
        </w:rPr>
        <w:t xml:space="preserve"> mice. As shown in </w:t>
      </w:r>
      <w:hyperlink w:anchor="F10" w:history="1">
        <w:r>
          <w:rPr>
            <w:rStyle w:val="jrnlFigRef"/>
          </w:rPr>
          <w:t xml:space="preserve">Figure 10B-B</w:t>
        </w:r>
      </w:hyperlink>
      <w:r>
        <w:rPr>
          <w:shd w:val="clear" w:color="" w:fill=""/>
        </w:rPr>
        <w:t xml:space="preserve">”, MAG trafficking is impaired. Endocytosis of MAG from the plasma membrane does occur in some cells (see insert in </w:t>
      </w:r>
      <w:hyperlink w:anchor="F10" w:history="1">
        <w:r>
          <w:rPr>
            <w:rStyle w:val="jrnlFigRef"/>
          </w:rPr>
          <w:t xml:space="preserve">Figure 10B</w:t>
        </w:r>
      </w:hyperlink>
      <w:r>
        <w:rPr>
          <w:shd w:val="clear" w:color="" w:fill=""/>
        </w:rPr>
        <w:t xml:space="preserve">”), vesicle accumulation is perinuclear and no labeling of endocytosed MAG in cellular processes is observed. Together, these studies show that PI(3,5)P</w:t>
      </w:r>
      <w:r>
        <w:rPr>
          <w:vertAlign w:val="subscript"/>
          <w:shd w:val="clear" w:color="" w:fill=""/>
        </w:rPr>
        <w:t xml:space="preserve">2</w:t>
      </w:r>
      <w:r>
        <w:rPr>
          <w:shd w:val="clear" w:color="" w:fill=""/>
        </w:rPr>
        <w:t xml:space="preserve"> plays a critical role in mobilization of plasma membrane derived MAG in brain slices.</w:t>
      </w:r>
      <w:r>
        <w:rPr>
          <w:shd w:val="clear" w:color="" w:fill=""/>
        </w:rPr>
        <w:t xml:space="preserve"/>
      </w:r>
      <w:hyperlink w:anchor="F4" w:history="1">
        <w:r>
          <w:rPr>
            <w:rStyle w:val="jrnlFigRef"/>
          </w:rPr>
          <w:t xml:space="preserve"/>
        </w:r>
      </w:hyperlink>
      <w:r>
        <w:rPr>
          <w:shd w:val="clear" w:color="" w:fill=""/>
        </w:rPr>
        <w:t xml:space="preserve"> </w:t>
      </w:r>
    </w:p>
    <w:p>
      <w:pPr>
        <w:pStyle w:val=""/>
      </w:pPr>
      <w:r>
        <w:rPr>
          <w:i/>
          <w:iCs/>
          <w:shd w:val="clear" w:color="" w:fill=""/>
        </w:rPr>
        <w:t xml:space="preserve">4) Although the discovery of the Fig4/Vac14/PIKfyve enzyme complex for normal myelination is significant, these results still don't tell us anything about the nature of what is being trafficked in neurons or immature OLs that leads to the hypomyelination phenotypes. Of course, this is very hard to do and will no doubt be the focus of the next paper.</w:t>
      </w:r>
      <w:r>
        <w:rPr>
          <w:shd w:val="clear" w:color="" w:fill=""/>
        </w:rPr>
        <w:t xml:space="preserve"> </w:t>
      </w:r>
    </w:p>
    <w:p>
      <w:pPr>
        <w:pStyle w:val=""/>
      </w:pPr>
      <w:r>
        <w:rPr>
          <w:shd w:val="clear" w:color="" w:fill=""/>
        </w:rPr>
        <w:t xml:space="preserve">These are important questions and the focus of ongoing studies. In the revised manuscript we have added one additional piece of data. We now show that trafficking of MAG through LE/Lys is impaired, as plasma membrane derived MAG accumulates in large perinuclear vesicles in </w:t>
      </w:r>
      <w:r>
        <w:rPr>
          <w:i/>
          <w:iCs/>
          <w:shd w:val="clear" w:color="" w:fill=""/>
        </w:rPr>
        <w:t xml:space="preserve">Fig4</w:t>
      </w:r>
      <w:r>
        <w:rPr>
          <w:i/>
          <w:iCs/>
          <w:vertAlign w:val="superscript"/>
          <w:shd w:val="clear" w:color="" w:fill=""/>
        </w:rPr>
        <w:t xml:space="preserve">-/-</w:t>
      </w:r>
      <w:r>
        <w:rPr>
          <w:shd w:val="clear" w:color="" w:fill=""/>
        </w:rPr>
        <w:t xml:space="preserve"/>
      </w:r>
      <w:r>
        <w:rPr>
          <w:shd w:val="clear" w:color="" w:fill=""/>
        </w:rPr>
        <w:t xml:space="preserve">OLs. Trafficking of plasma membrane derived MOG occurs through recycling endosomes (RE) and is not affected by </w:t>
      </w:r>
      <w:r>
        <w:rPr>
          <w:i/>
          <w:iCs/>
          <w:shd w:val="clear" w:color="" w:fill=""/>
        </w:rPr>
        <w:t xml:space="preserve">Fig4</w:t>
      </w:r>
      <w:r>
        <w:rPr>
          <w:shd w:val="clear" w:color="" w:fill=""/>
        </w:rPr>
        <w:t xml:space="preserve"> deficiency. This shows that PI(3,5)P</w:t>
      </w:r>
      <w:r>
        <w:rPr>
          <w:vertAlign w:val="subscript"/>
          <w:shd w:val="clear" w:color="" w:fill=""/>
        </w:rPr>
        <w:t xml:space="preserve">2</w:t>
      </w:r>
      <w:r>
        <w:rPr>
          <w:shd w:val="clear" w:color="" w:fill=""/>
        </w:rPr>
        <w:t xml:space="preserve"> is required for membrane trafficking through the LE/Lys compartment but not through RE.</w:t>
      </w:r>
    </w:p>
    <w:sectPr>
      <w:pgSz w:orient="portrait" w:w="12240" w:h="18720"/>
      <w:pgMar w:top="600" w:right="600" w:bottom="600" w:left="600" w:header="720" w:footer="720" w:gutter="0"/>
      <w:cols w:num="1"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
    <w:nsid w:val="34DC21DE"/>
    <w:multiLevelType w:val="multilevel"/>
    <w:lvl w:ilvl="0">
      <w:start w:val="1"/>
      <w:numFmt w:val="decimal"/>
      <w:suff w:val="tab"/>
      <w:lvlText w:val="%1."/>
      <w:pPr>
        <w:tabs>
          <w:tab w:val="num" w:pos="360"/>
        </w:tabs>
        <w:ind w:left="600" w:hanging="360"/>
      </w:pPr>
      <w:rPr>
        <w:rFonts/>
      </w:rPr>
    </w:lvl>
    <w:lvl w:ilvl="1">
      <w:start w:val="1"/>
      <w:numFmt w:val="lowerLetter"/>
      <w:suff w:val="tab"/>
      <w:lvlText w:val="%2."/>
      <w:pPr>
        <w:tabs>
          <w:tab w:val="num" w:pos="720"/>
        </w:tabs>
        <w:ind w:left="1000" w:hanging="360"/>
      </w:pPr>
      <w:rPr>
        <w:rFonts/>
      </w:rPr>
    </w:lvl>
    <w:lvl w:ilvl="2">
      <w:start w:val="1"/>
      <w:numFmt w:val="lowerRoman"/>
      <w:suff w:val="tab"/>
      <w:lvlText w:val="%3"/>
      <w:pPr>
        <w:tabs>
          <w:tab w:val="num" w:pos="1000"/>
        </w:tabs>
        <w:ind w:left="1500" w:hanging="360"/>
      </w:pPr>
      <w:rPr>
        <w:rFonts/>
      </w:rPr>
    </w:lvl>
  </w:abstractNum>
  <w:num w:numId="49">
    <w:abstractNumId w:val="49"/>
  </w:num>
</w:numbering>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style>
  <w:style w:type="character" w:styleId="FootnoteReference">
    <w:name w:val="Footnote Reference"/>
    <w:semiHidden/>
    <w:unhideWhenUsed/>
    <w:rPr>
      <w:vertAlign w:val="superscript"/>
    </w:rPr>
  </w:style>
  <w:style w:type="character">
    <w:name w:val="strikethrough"/>
    <w:rPr>
      <w:strike/>
    </w:rPr>
  </w:style>
  <w:style w:type="character">
    <w:name w:val="doubleStrikethrough"/>
    <w:rPr>
      <w:dstrike/>
    </w:rPr>
  </w:style>
  <w:style w:type="paragraph" w:customStyle="1" w:styleId="jrnlSecPara">
    <w:name w:val="jrnlSecPara"/>
    <w:basedOn w:val="Normal"/>
    <w:pPr>
      <w:ind w:left="0" w:right="0" w:firstLine="240"/>
      <w:spacing w:before="20" w:after="100"/>
    </w:pPr>
  </w:style>
  <w:style w:type="paragraph" w:customStyle="1" w:styleId="jrnlHead1">
    <w:name w:val="jrnlHead1"/>
    <w:basedOn w:val="Normal"/>
    <w:pPr/>
  </w:style>
  <w:style w:type="paragraph" w:customStyle="1" w:styleId="jrnlHead2">
    <w:name w:val="jrnlHead2"/>
    <w:basedOn w:val="Normal"/>
    <w:pPr/>
  </w:style>
  <w:style w:type="paragraph" w:customStyle="1" w:styleId="jrnlHead3">
    <w:name w:val="jrnlHead3"/>
    <w:basedOn w:val="Normal"/>
    <w:pPr/>
  </w:style>
  <w:style w:type="paragraph" w:customStyle="1" w:styleId="jrnlDOI">
    <w:name w:val="jrnlDOI"/>
    <w:basedOn w:val="Normal"/>
    <w:pPr/>
  </w:style>
  <w:style w:type="paragraph" w:customStyle="1" w:styleId="jrnlVolume">
    <w:name w:val="jrnlVolume"/>
    <w:basedOn w:val="Normal"/>
    <w:pPr/>
  </w:style>
  <w:style w:type="paragraph" w:customStyle="1" w:styleId="jrnlArtID">
    <w:name w:val="jrnlArtID"/>
    <w:basedOn w:val="Normal"/>
    <w:pPr/>
  </w:style>
  <w:style w:type="paragraph" w:customStyle="1" w:styleId="jrnlArtTitle">
    <w:name w:val="jrnlArtTitle"/>
    <w:basedOn w:val="Normal"/>
    <w:pPr>
      <w:shd w:val="clear" w:color="" w:fill="#afdfef"/>
    </w:pPr>
  </w:style>
  <w:style w:type="character">
    <w:name w:val="jrnlBoxBlock"/>
    <w:rPr>
      <w:b/>
    </w:rPr>
  </w:style>
  <w:style w:type="paragraph" w:customStyle="1" w:styleId="jrnlBoxCaption">
    <w:name w:val="jrnlBoxCaption"/>
    <w:basedOn w:val="Normal"/>
    <w:pPr/>
  </w:style>
  <w:style w:type="paragraph" w:customStyle="1" w:styleId="jrnlBoxPara">
    <w:name w:val="jrnlBoxPara"/>
    <w:basedOn w:val="Normal"/>
    <w:pPr/>
  </w:style>
  <w:style w:type="paragraph" w:customStyle="1" w:styleId="jrnlBoxText">
    <w:name w:val="jrnlBoxText"/>
    <w:basedOn w:val="Normal"/>
    <w:pPr>
      <w:ind w:left="0" w:right="0" w:firstLine="240"/>
      <w:spacing w:before="20" w:after="100"/>
    </w:pPr>
  </w:style>
  <w:style w:type="character">
    <w:name w:val="jrnlAbsGroup"/>
    <w:rPr>
      <w:sz w:val="40"/>
      <w:szCs w:val="40"/>
    </w:rPr>
  </w:style>
  <w:style w:type="paragraph" w:customStyle="1" w:styleId="jrnlAbsHead">
    <w:name w:val="jrnlAbsHead"/>
    <w:basedOn w:val="Normal"/>
    <w:pPr/>
  </w:style>
  <w:style w:type="paragraph" w:customStyle="1" w:styleId="jrnlAbsPara">
    <w:name w:val="jrnlAbsPara"/>
    <w:basedOn w:val="Normal"/>
    <w:pPr>
      <w:ind w:left="0" w:right="0" w:firstLine="240"/>
      <w:spacing w:before="20" w:after="100"/>
    </w:pPr>
  </w:style>
  <w:style w:type="paragraph" w:customStyle="1" w:styleId="jrnlFigBlock">
    <w:name w:val="jrnlFigBlock"/>
    <w:basedOn w:val="Normal"/>
    <w:pPr/>
  </w:style>
  <w:style w:type="paragraph" w:customStyle="1" w:styleId="jrnlAckHead">
    <w:name w:val="jrnlAckHead"/>
    <w:basedOn w:val="Normal"/>
    <w:pPr/>
  </w:style>
  <w:style w:type="paragraph" w:customStyle="1" w:styleId="jrnlPara">
    <w:name w:val="jrnlPara"/>
    <w:basedOn w:val="Normal"/>
    <w:pPr>
      <w:ind w:left="0" w:right="0" w:firstLine="240"/>
      <w:spacing w:before="20" w:after="100"/>
    </w:pPr>
  </w:style>
  <w:style w:type="paragraph" w:customStyle="1" w:styleId="jrnlDeleted">
    <w:name w:val="jrnlDeleted"/>
    <w:basedOn w:val="Normal"/>
    <w:pPr/>
  </w:style>
  <w:style w:type="paragraph" w:customStyle="1" w:styleId="jrnlRefHead">
    <w:name w:val="jrnlRefHead"/>
    <w:basedOn w:val="Normal"/>
    <w:pPr/>
  </w:style>
  <w:style w:type="paragraph" w:customStyle="1" w:styleId="jrnlRefText">
    <w:name w:val="jrnlRefText"/>
    <w:basedOn w:val="Normal"/>
    <w:pPr/>
  </w:style>
  <w:style w:type="paragraph" w:customStyle="1" w:styleId="sub-article">
    <w:name w:val="sub-article"/>
    <w:basedOn w:val="Normal"/>
    <w:pPr/>
  </w:style>
  <w:style w:type="paragraph" w:customStyle="1" w:styleId="sub-article-title">
    <w:name w:val="sub-article-title"/>
    <w:basedOn w:val="Normal"/>
    <w:pPr/>
  </w:style>
  <w:style w:type="paragraph" w:customStyle="1" w:styleId="sub-body">
    <w:name w:val="sub-body"/>
    <w:basedOn w:val="Normal"/>
    <w:pPr/>
  </w:style>
  <w:style w:type="paragraph" w:customStyle="1" w:styleId="jrnlTblCaption">
    <w:name w:val="jrnlTblCaption"/>
    <w:basedOn w:val="Normal"/>
    <w:pPr/>
  </w:style>
  <w:style w:type="paragraph" w:customStyle="1" w:styleId="jrnlTblBody">
    <w:name w:val="jrnlTblBody"/>
    <w:basedOn w:val="Normal"/>
    <w:pPr/>
  </w:style>
  <w:style w:type="paragraph" w:customStyle="1" w:styleId="jrnlTblFoot">
    <w:name w:val="jrnlTblFoot"/>
    <w:basedOn w:val="Normal"/>
    <w:pPr/>
  </w:style>
  <w:style w:type="character">
    <w:name w:val="jrnlBibRef"/>
    <w:rPr>
      <w:color w:val="#1B6685"/>
      <w:shd w:val="clear" w:color="" w:fill="#ECF8FC"/>
    </w:rPr>
  </w:style>
  <w:style w:type="character">
    <w:name w:val="jrnlFigRef"/>
    <w:rPr>
      <w:color w:val="#495A11"/>
      <w:shd w:val="clear" w:color="" w:fill="#EFF5D9"/>
    </w:rPr>
  </w:style>
  <w:style w:type="character">
    <w:name w:val="jrnlVidRef"/>
    <w:rPr>
      <w:color w:val="#495A11"/>
      <w:shd w:val="clear" w:color="" w:fill="#EFF5D9"/>
    </w:rPr>
  </w:style>
  <w:style w:type="character">
    <w:name w:val="label"/>
    <w:rPr>
      <w:color w:val="#FFFFFF"/>
      <w:shd w:val="clear" w:color="" w:fill="#808080"/>
    </w:rPr>
  </w:style>
  <w:style w:type="paragraph" w:customStyle="1" w:styleId="jrnlFigCaption">
    <w:name w:val="jrnlFigCaption"/>
    <w:basedOn w:val="Normal"/>
    <w:pPr/>
  </w:style>
  <w:style w:type="paragraph" w:customStyle="1" w:styleId="jrnlSupplCaption">
    <w:name w:val="jrnlSupplCaption"/>
    <w:basedOn w:val="Normal"/>
    <w:pPr/>
  </w:style>
  <w:style w:type="character">
    <w:name w:val="partLabel"/>
    <w:rPr>
      <w:color w:val="#ff8000"/>
      <w:b/>
    </w:rPr>
  </w:style>
  <w:style w:type="character">
    <w:name w:val="RefAuthor"/>
    <w:rPr>
      <w:color w:val="#388E8E"/>
    </w:rPr>
  </w:style>
  <w:style w:type="character">
    <w:name w:val="RefSurName"/>
    <w:rPr>
      <w:color w:val="#3852B0"/>
    </w:rPr>
  </w:style>
  <w:style w:type="character">
    <w:name w:val="RefGivenName"/>
    <w:rPr>
      <w:color w:val="orange"/>
    </w:rPr>
  </w:style>
  <w:style w:type="character">
    <w:name w:val="RefYear"/>
    <w:rPr>
      <w:color w:val="#DC143C"/>
    </w:rPr>
  </w:style>
  <w:style w:type="character">
    <w:name w:val="RefVolume"/>
    <w:rPr>
      <w:color w:val="#8B008B"/>
      <w:b/>
    </w:rPr>
  </w:style>
  <w:style w:type="character">
    <w:name w:val="RefArticleTitle"/>
    <w:rPr>
      <w:color w:val="#F99500"/>
    </w:rPr>
  </w:style>
  <w:style w:type="character">
    <w:name w:val="RefJournalTitle"/>
    <w:rPr>
      <w:color w:val="#808000"/>
      <w:i/>
      <w:iCs/>
    </w:rPr>
  </w:style>
  <w:style w:type="character">
    <w:name w:val="RefSoftName"/>
    <w:rPr>
      <w:color w:val="#2196F3"/>
    </w:rPr>
  </w:style>
  <w:style w:type="character">
    <w:name w:val="RefFPage"/>
    <w:rPr>
      <w:color w:val="#8B008B"/>
    </w:rPr>
  </w:style>
  <w:style w:type="character">
    <w:name w:val="RefLPage"/>
    <w:rPr>
      <w:color w:val="#008000"/>
    </w:rPr>
  </w:style>
  <w:style w:type="character">
    <w:name w:val="RefELocation"/>
    <w:rPr>
      <w:color w:val="#FF6347"/>
    </w:rPr>
  </w:style>
  <w:style w:type="character">
    <w:name w:val="RefCollaboration"/>
    <w:rPr>
      <w:color w:val="#4682B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hyperlink" Target="R50" TargetMode="External"/><Relationship Id="rId8" Type="http://schemas.openxmlformats.org/officeDocument/2006/relationships/hyperlink" Target="R65" TargetMode="External"/><Relationship Id="rId9" Type="http://schemas.openxmlformats.org/officeDocument/2006/relationships/hyperlink" Target="R82" TargetMode="External"/><Relationship Id="rId10" Type="http://schemas.openxmlformats.org/officeDocument/2006/relationships/hyperlink" Target="R34" TargetMode="External"/><Relationship Id="rId11" Type="http://schemas.openxmlformats.org/officeDocument/2006/relationships/hyperlink" Target="R2" TargetMode="External"/><Relationship Id="rId12" Type="http://schemas.openxmlformats.org/officeDocument/2006/relationships/hyperlink" Target="R14" TargetMode="External"/><Relationship Id="rId13" Type="http://schemas.openxmlformats.org/officeDocument/2006/relationships/hyperlink" Target="R52" TargetMode="External"/><Relationship Id="rId14" Type="http://schemas.openxmlformats.org/officeDocument/2006/relationships/hyperlink" Target="R73" TargetMode="External"/><Relationship Id="rId15" Type="http://schemas.openxmlformats.org/officeDocument/2006/relationships/hyperlink" Target="R76" TargetMode="External"/><Relationship Id="rId16" Type="http://schemas.openxmlformats.org/officeDocument/2006/relationships/hyperlink" Target="R26" TargetMode="External"/><Relationship Id="rId17" Type="http://schemas.openxmlformats.org/officeDocument/2006/relationships/hyperlink" Target="R43" TargetMode="External"/><Relationship Id="rId18" Type="http://schemas.openxmlformats.org/officeDocument/2006/relationships/hyperlink" Target="R54" TargetMode="External"/><Relationship Id="rId19" Type="http://schemas.openxmlformats.org/officeDocument/2006/relationships/hyperlink" Target="R37" TargetMode="External"/><Relationship Id="rId20" Type="http://schemas.openxmlformats.org/officeDocument/2006/relationships/hyperlink" Target="R47" TargetMode="External"/><Relationship Id="rId21" Type="http://schemas.openxmlformats.org/officeDocument/2006/relationships/hyperlink" Target="R16" TargetMode="External"/><Relationship Id="rId22" Type="http://schemas.openxmlformats.org/officeDocument/2006/relationships/hyperlink" Target="R70" TargetMode="External"/><Relationship Id="rId23" Type="http://schemas.openxmlformats.org/officeDocument/2006/relationships/hyperlink" Target="R71" TargetMode="External"/><Relationship Id="rId24" Type="http://schemas.openxmlformats.org/officeDocument/2006/relationships/hyperlink" Target="R41" TargetMode="External"/><Relationship Id="rId25" Type="http://schemas.openxmlformats.org/officeDocument/2006/relationships/hyperlink" Target="R81" TargetMode="External"/><Relationship Id="rId26" Type="http://schemas.openxmlformats.org/officeDocument/2006/relationships/hyperlink" Target="R6" TargetMode="External"/><Relationship Id="rId27" Type="http://schemas.openxmlformats.org/officeDocument/2006/relationships/hyperlink" Target="R12" TargetMode="External"/><Relationship Id="rId28" Type="http://schemas.openxmlformats.org/officeDocument/2006/relationships/hyperlink" Target="R51" TargetMode="External"/><Relationship Id="rId29" Type="http://schemas.openxmlformats.org/officeDocument/2006/relationships/hyperlink" Target="R3" TargetMode="External"/><Relationship Id="rId30" Type="http://schemas.openxmlformats.org/officeDocument/2006/relationships/hyperlink" Target="R9" TargetMode="External"/><Relationship Id="rId31" Type="http://schemas.openxmlformats.org/officeDocument/2006/relationships/hyperlink" Target="R23" TargetMode="External"/><Relationship Id="rId32" Type="http://schemas.openxmlformats.org/officeDocument/2006/relationships/hyperlink" Target="R24" TargetMode="External"/><Relationship Id="rId33" Type="http://schemas.openxmlformats.org/officeDocument/2006/relationships/hyperlink" Target="R79" TargetMode="External"/><Relationship Id="rId34" Type="http://schemas.openxmlformats.org/officeDocument/2006/relationships/hyperlink" Target="R32" TargetMode="External"/><Relationship Id="rId35" Type="http://schemas.openxmlformats.org/officeDocument/2006/relationships/hyperlink" Target="R80" TargetMode="External"/><Relationship Id="rId36" Type="http://schemas.openxmlformats.org/officeDocument/2006/relationships/hyperlink" Target="F1" TargetMode="External"/><Relationship Id="rId37" Type="http://schemas.openxmlformats.org/officeDocument/2006/relationships/hyperlink" Target="R15" TargetMode="External"/><Relationship Id="rId38" Type="http://schemas.openxmlformats.org/officeDocument/2006/relationships/hyperlink" Target="F1-S1" TargetMode="External"/><Relationship Id="rId39" Type="http://schemas.openxmlformats.org/officeDocument/2006/relationships/hyperlink" Target="F1-S2" TargetMode="External"/><Relationship Id="rId40" Type="http://schemas.openxmlformats.org/officeDocument/2006/relationships/image" Target="media/section_image1.jpg"/><Relationship Id="rId41" Type="http://schemas.openxmlformats.org/officeDocument/2006/relationships/image" Target="media/section_image2.jpg"/><Relationship Id="rId42" Type="http://schemas.openxmlformats.org/officeDocument/2006/relationships/image" Target="media/section_image3.jpg"/><Relationship Id="rId43" Type="http://schemas.openxmlformats.org/officeDocument/2006/relationships/hyperlink" Target="R48" TargetMode="External"/><Relationship Id="rId44" Type="http://schemas.openxmlformats.org/officeDocument/2006/relationships/hyperlink" Target="R69" TargetMode="External"/><Relationship Id="rId45" Type="http://schemas.openxmlformats.org/officeDocument/2006/relationships/hyperlink" Target="F2" TargetMode="External"/><Relationship Id="rId46" Type="http://schemas.openxmlformats.org/officeDocument/2006/relationships/image" Target="media/section_image4.jpg"/><Relationship Id="rId47" Type="http://schemas.openxmlformats.org/officeDocument/2006/relationships/hyperlink" Target="F3" TargetMode="External"/><Relationship Id="rId48" Type="http://schemas.openxmlformats.org/officeDocument/2006/relationships/image" Target="media/section_image5.jpg"/><Relationship Id="rId49" Type="http://schemas.openxmlformats.org/officeDocument/2006/relationships/hyperlink" Target="F4" TargetMode="External"/><Relationship Id="rId50" Type="http://schemas.openxmlformats.org/officeDocument/2006/relationships/image" Target="media/section_image6.jpg"/><Relationship Id="rId51" Type="http://schemas.openxmlformats.org/officeDocument/2006/relationships/hyperlink" Target="R21" TargetMode="External"/><Relationship Id="rId52" Type="http://schemas.openxmlformats.org/officeDocument/2006/relationships/hyperlink" Target="F5-S1" TargetMode="External"/><Relationship Id="rId53" Type="http://schemas.openxmlformats.org/officeDocument/2006/relationships/hyperlink" Target="F5" TargetMode="External"/><Relationship Id="rId54" Type="http://schemas.openxmlformats.org/officeDocument/2006/relationships/hyperlink" Target="R83" TargetMode="External"/><Relationship Id="rId55" Type="http://schemas.openxmlformats.org/officeDocument/2006/relationships/hyperlink" Target="F5-S2" TargetMode="External"/><Relationship Id="rId56" Type="http://schemas.openxmlformats.org/officeDocument/2006/relationships/image" Target="media/section_image7.jpg"/><Relationship Id="rId57" Type="http://schemas.openxmlformats.org/officeDocument/2006/relationships/image" Target="media/section_image8.jpg"/><Relationship Id="rId58" Type="http://schemas.openxmlformats.org/officeDocument/2006/relationships/image" Target="media/section_image9.jpg"/><Relationship Id="rId59" Type="http://schemas.openxmlformats.org/officeDocument/2006/relationships/hyperlink" Target="F6" TargetMode="External"/><Relationship Id="rId60" Type="http://schemas.openxmlformats.org/officeDocument/2006/relationships/hyperlink" Target="F6-S1" TargetMode="External"/><Relationship Id="rId61" Type="http://schemas.openxmlformats.org/officeDocument/2006/relationships/hyperlink" Target="F7" TargetMode="External"/><Relationship Id="rId62" Type="http://schemas.openxmlformats.org/officeDocument/2006/relationships/hyperlink" Target="F7-S1" TargetMode="External"/><Relationship Id="rId63" Type="http://schemas.openxmlformats.org/officeDocument/2006/relationships/image" Target="media/section_image10.jpg"/><Relationship Id="rId64" Type="http://schemas.openxmlformats.org/officeDocument/2006/relationships/image" Target="media/section_image11.jpg"/><Relationship Id="rId65" Type="http://schemas.openxmlformats.org/officeDocument/2006/relationships/image" Target="media/section_image12.jpg"/><Relationship Id="rId66" Type="http://schemas.openxmlformats.org/officeDocument/2006/relationships/image" Target="media/section_image13.jpg"/><Relationship Id="rId67" Type="http://schemas.openxmlformats.org/officeDocument/2006/relationships/hyperlink" Target="F8-S1" TargetMode="External"/><Relationship Id="rId68" Type="http://schemas.openxmlformats.org/officeDocument/2006/relationships/hyperlink" Target="F8-S2" TargetMode="External"/><Relationship Id="rId69" Type="http://schemas.openxmlformats.org/officeDocument/2006/relationships/hyperlink" Target="V5" TargetMode="External"/><Relationship Id="rId70" Type="http://schemas.openxmlformats.org/officeDocument/2006/relationships/hyperlink" Target="R74" TargetMode="External"/><Relationship Id="rId71" Type="http://schemas.openxmlformats.org/officeDocument/2006/relationships/hyperlink" Target="F8" TargetMode="External"/><Relationship Id="rId72" Type="http://schemas.openxmlformats.org/officeDocument/2006/relationships/hyperlink" Target="R8" TargetMode="External"/><Relationship Id="rId73" Type="http://schemas.openxmlformats.org/officeDocument/2006/relationships/hyperlink" Target="R53" TargetMode="External"/><Relationship Id="rId74" Type="http://schemas.openxmlformats.org/officeDocument/2006/relationships/hyperlink" Target="F8-S3" TargetMode="External"/><Relationship Id="rId75" Type="http://schemas.openxmlformats.org/officeDocument/2006/relationships/hyperlink" Target="F8-S4" TargetMode="External"/><Relationship Id="rId76" Type="http://schemas.openxmlformats.org/officeDocument/2006/relationships/image" Target="media/section_image14.jpg"/><Relationship Id="rId77" Type="http://schemas.openxmlformats.org/officeDocument/2006/relationships/image" Target="media/section_image15.jpg"/><Relationship Id="rId78" Type="http://schemas.openxmlformats.org/officeDocument/2006/relationships/image" Target="media/section_image16.jpg"/><Relationship Id="rId79" Type="http://schemas.openxmlformats.org/officeDocument/2006/relationships/image" Target="media/section_image17.jpg"/><Relationship Id="rId80" Type="http://schemas.openxmlformats.org/officeDocument/2006/relationships/image" Target="media/section_image18.jpg"/><Relationship Id="rId81" Type="http://schemas.openxmlformats.org/officeDocument/2006/relationships/hyperlink" Target="F9" TargetMode="External"/><Relationship Id="rId82" Type="http://schemas.openxmlformats.org/officeDocument/2006/relationships/image" Target="media/section_image19.jpg"/><Relationship Id="rId83" Type="http://schemas.openxmlformats.org/officeDocument/2006/relationships/hyperlink" Target="F10" TargetMode="External"/><Relationship Id="rId84" Type="http://schemas.openxmlformats.org/officeDocument/2006/relationships/hyperlink" Target="F10-S1" TargetMode="External"/><Relationship Id="rId85" Type="http://schemas.openxmlformats.org/officeDocument/2006/relationships/image" Target="media/section_image20.jpg"/><Relationship Id="rId86" Type="http://schemas.openxmlformats.org/officeDocument/2006/relationships/image" Target="media/section_image21.jpg"/><Relationship Id="rId87" Type="http://schemas.openxmlformats.org/officeDocument/2006/relationships/hyperlink" Target="R20" TargetMode="External"/><Relationship Id="rId88" Type="http://schemas.openxmlformats.org/officeDocument/2006/relationships/hyperlink" Target="R5" TargetMode="External"/><Relationship Id="rId89" Type="http://schemas.openxmlformats.org/officeDocument/2006/relationships/hyperlink" Target="R44" TargetMode="External"/><Relationship Id="rId90" Type="http://schemas.openxmlformats.org/officeDocument/2006/relationships/hyperlink" Target="R59" TargetMode="External"/><Relationship Id="rId91" Type="http://schemas.openxmlformats.org/officeDocument/2006/relationships/hyperlink" Target="R42" TargetMode="External"/><Relationship Id="rId92" Type="http://schemas.openxmlformats.org/officeDocument/2006/relationships/hyperlink" Target="R45" TargetMode="External"/><Relationship Id="rId93" Type="http://schemas.openxmlformats.org/officeDocument/2006/relationships/hyperlink" Target="R1" TargetMode="External"/><Relationship Id="rId94" Type="http://schemas.openxmlformats.org/officeDocument/2006/relationships/hyperlink" Target="R72" TargetMode="External"/><Relationship Id="rId95" Type="http://schemas.openxmlformats.org/officeDocument/2006/relationships/hyperlink" Target="R49" TargetMode="External"/><Relationship Id="rId96" Type="http://schemas.openxmlformats.org/officeDocument/2006/relationships/hyperlink" Target="R64" TargetMode="External"/><Relationship Id="rId97" Type="http://schemas.openxmlformats.org/officeDocument/2006/relationships/hyperlink" Target="R68" TargetMode="External"/><Relationship Id="rId98" Type="http://schemas.openxmlformats.org/officeDocument/2006/relationships/hyperlink" Target="R33" TargetMode="External"/><Relationship Id="rId99" Type="http://schemas.openxmlformats.org/officeDocument/2006/relationships/hyperlink" Target="R39" TargetMode="External"/><Relationship Id="rId100" Type="http://schemas.openxmlformats.org/officeDocument/2006/relationships/hyperlink" Target="R27" TargetMode="External"/><Relationship Id="rId101" Type="http://schemas.openxmlformats.org/officeDocument/2006/relationships/hyperlink" Target="R75" TargetMode="External"/><Relationship Id="rId102" Type="http://schemas.openxmlformats.org/officeDocument/2006/relationships/hyperlink" Target="R55" TargetMode="External"/><Relationship Id="rId103" Type="http://schemas.openxmlformats.org/officeDocument/2006/relationships/hyperlink" Target="R62" TargetMode="External"/><Relationship Id="rId104" Type="http://schemas.openxmlformats.org/officeDocument/2006/relationships/hyperlink" Target="R22" TargetMode="External"/><Relationship Id="rId105" Type="http://schemas.openxmlformats.org/officeDocument/2006/relationships/hyperlink" Target="R29" TargetMode="External"/><Relationship Id="rId106" Type="http://schemas.openxmlformats.org/officeDocument/2006/relationships/hyperlink" Target="R46" TargetMode="External"/><Relationship Id="rId107" Type="http://schemas.openxmlformats.org/officeDocument/2006/relationships/hyperlink" Target="R4" TargetMode="External"/><Relationship Id="rId108" Type="http://schemas.openxmlformats.org/officeDocument/2006/relationships/hyperlink" Target="R66" TargetMode="External"/><Relationship Id="rId109" Type="http://schemas.openxmlformats.org/officeDocument/2006/relationships/hyperlink" Target="R35" TargetMode="External"/><Relationship Id="rId110" Type="http://schemas.openxmlformats.org/officeDocument/2006/relationships/hyperlink" Target="R19" TargetMode="External"/><Relationship Id="rId111" Type="http://schemas.openxmlformats.org/officeDocument/2006/relationships/hyperlink" Target="R7" TargetMode="External"/><Relationship Id="rId112" Type="http://schemas.openxmlformats.org/officeDocument/2006/relationships/hyperlink" Target="R30" TargetMode="External"/><Relationship Id="rId113" Type="http://schemas.openxmlformats.org/officeDocument/2006/relationships/hyperlink" Target="R61" TargetMode="External"/><Relationship Id="rId114" Type="http://schemas.openxmlformats.org/officeDocument/2006/relationships/hyperlink" Target="R36" TargetMode="External"/><Relationship Id="rId115" Type="http://schemas.openxmlformats.org/officeDocument/2006/relationships/hyperlink" Target="R31" TargetMode="External"/><Relationship Id="rId116" Type="http://schemas.openxmlformats.org/officeDocument/2006/relationships/hyperlink" Target="R60" TargetMode="External"/><Relationship Id="rId117" Type="http://schemas.openxmlformats.org/officeDocument/2006/relationships/hyperlink" Target="R78" TargetMode="External"/><Relationship Id="rId118" Type="http://schemas.openxmlformats.org/officeDocument/2006/relationships/hyperlink" Target="R28" TargetMode="External"/><Relationship Id="rId119" Type="http://schemas.openxmlformats.org/officeDocument/2006/relationships/hyperlink" Target="R56" TargetMode="External"/><Relationship Id="rId120" Type="http://schemas.openxmlformats.org/officeDocument/2006/relationships/hyperlink" Target="R58" TargetMode="External"/><Relationship Id="rId121" Type="http://schemas.openxmlformats.org/officeDocument/2006/relationships/hyperlink" Target="R40" TargetMode="External"/><Relationship Id="rId122" Type="http://schemas.openxmlformats.org/officeDocument/2006/relationships/hyperlink" Target="R63" TargetMode="External"/><Relationship Id="rId123" Type="http://schemas.openxmlformats.org/officeDocument/2006/relationships/hyperlink" Target="R38" TargetMode="External"/><Relationship Id="rId124" Type="http://schemas.openxmlformats.org/officeDocument/2006/relationships/hyperlink" Target="R85" TargetMode="External"/><Relationship Id="rId125" Type="http://schemas.openxmlformats.org/officeDocument/2006/relationships/hyperlink" Target="R77" TargetMode="External"/><Relationship Id="rId126" Type="http://schemas.openxmlformats.org/officeDocument/2006/relationships/hyperlink" Target="R10" TargetMode="External"/><Relationship Id="rId127" Type="http://schemas.openxmlformats.org/officeDocument/2006/relationships/hyperlink" Target="R67" TargetMode="External"/><Relationship Id="rId128" Type="http://schemas.openxmlformats.org/officeDocument/2006/relationships/hyperlink" Target="R17" TargetMode="External"/><Relationship Id="rId129" Type="http://schemas.openxmlformats.org/officeDocument/2006/relationships/hyperlink" Target="R57" TargetMode="External"/><Relationship Id="rId130" Type="http://schemas.openxmlformats.org/officeDocument/2006/relationships/hyperlink" Target="R11" TargetMode="External"/><Relationship Id="rId131"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2016-06-03T07:13:19+00:00</dcterms:created>
  <dcterms:modified xsi:type="dcterms:W3CDTF">2016-06-03T07:13:19+00:00</dcterms:modified>
</cp:coreProperties>
</file>

<file path=docProps/custom.xml><?xml version="1.0" encoding="utf-8"?>
<Properties xmlns="http://schemas.openxmlformats.org/officeDocument/2006/custom-properties" xmlns:vt="http://schemas.openxmlformats.org/officeDocument/2006/docPropsVTypes"/>
</file>